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C58861" w14:textId="1DAE43F0" w:rsidR="00C35D24" w:rsidRPr="00C35D24" w:rsidRDefault="00C35D24" w:rsidP="00C35D24">
      <w:pPr>
        <w:pBdr>
          <w:bottom w:val="single" w:sz="8" w:space="4" w:color="4F81BD"/>
        </w:pBdr>
        <w:spacing w:after="300"/>
        <w:contextualSpacing/>
        <w:rPr>
          <w:rFonts w:ascii="Cambria" w:eastAsia="MS Gothic" w:hAnsi="Cambria"/>
          <w:color w:val="17365D"/>
          <w:spacing w:val="5"/>
          <w:kern w:val="28"/>
          <w:sz w:val="52"/>
          <w:szCs w:val="52"/>
        </w:rPr>
      </w:pPr>
      <w:bookmarkStart w:id="0" w:name="_Toc468795405"/>
      <w:bookmarkStart w:id="1" w:name="_Toc469382113"/>
      <w:bookmarkStart w:id="2" w:name="_Toc469392985"/>
      <w:bookmarkStart w:id="3" w:name="_Toc469399735"/>
      <w:bookmarkStart w:id="4" w:name="_Toc485197931"/>
      <w:r>
        <w:rPr>
          <w:rFonts w:ascii="Cambria" w:eastAsia="MS Gothic" w:hAnsi="Cambria"/>
          <w:color w:val="17365D"/>
          <w:spacing w:val="5"/>
          <w:kern w:val="28"/>
          <w:sz w:val="52"/>
          <w:szCs w:val="52"/>
        </w:rPr>
        <w:t xml:space="preserve">iCity </w:t>
      </w:r>
      <w:r w:rsidR="00B94D2C">
        <w:rPr>
          <w:rFonts w:ascii="Cambria" w:eastAsia="MS Gothic" w:hAnsi="Cambria"/>
          <w:color w:val="17365D"/>
          <w:spacing w:val="5"/>
          <w:kern w:val="28"/>
          <w:sz w:val="52"/>
          <w:szCs w:val="52"/>
        </w:rPr>
        <w:t>Transportation Planning Suite of Ontologies</w:t>
      </w:r>
    </w:p>
    <w:p w14:paraId="780DA7B5" w14:textId="77777777" w:rsidR="00C35D24" w:rsidRPr="00C35D24" w:rsidRDefault="00C35D24" w:rsidP="00C35D24">
      <w:pPr>
        <w:spacing w:after="240"/>
        <w:rPr>
          <w:rFonts w:eastAsia="Calibri"/>
          <w:lang w:eastAsia="en-CA"/>
        </w:rPr>
      </w:pPr>
    </w:p>
    <w:p w14:paraId="2A8F8309" w14:textId="3C39FF52" w:rsidR="00C35D24" w:rsidRDefault="00C35D24" w:rsidP="00C77BFB">
      <w:pPr>
        <w:spacing w:after="240" w:line="240" w:lineRule="auto"/>
        <w:rPr>
          <w:rFonts w:eastAsia="Calibri"/>
          <w:lang w:eastAsia="en-CA"/>
        </w:rPr>
      </w:pPr>
    </w:p>
    <w:p w14:paraId="1804B0E7" w14:textId="77777777" w:rsidR="00C77BFB" w:rsidRPr="00C35D24" w:rsidRDefault="00C77BFB" w:rsidP="00C77BFB">
      <w:pPr>
        <w:spacing w:after="240" w:line="240" w:lineRule="auto"/>
        <w:rPr>
          <w:rFonts w:eastAsia="Calibri"/>
          <w:lang w:eastAsia="en-CA"/>
        </w:rPr>
      </w:pPr>
    </w:p>
    <w:p w14:paraId="5EA2B427" w14:textId="77777777" w:rsidR="00C35D24" w:rsidRPr="00C35D24" w:rsidRDefault="00C35D24" w:rsidP="00C77BFB">
      <w:pPr>
        <w:spacing w:after="240" w:line="240" w:lineRule="auto"/>
        <w:rPr>
          <w:rFonts w:eastAsia="Calibri"/>
          <w:lang w:eastAsia="en-CA"/>
        </w:rPr>
      </w:pPr>
    </w:p>
    <w:p w14:paraId="22E62BBD" w14:textId="77777777" w:rsidR="00C35D24" w:rsidRPr="00C35D24" w:rsidRDefault="00C35D24" w:rsidP="00C77BFB">
      <w:pPr>
        <w:spacing w:after="240" w:line="240" w:lineRule="auto"/>
        <w:rPr>
          <w:rFonts w:eastAsia="Calibri"/>
          <w:lang w:eastAsia="en-CA"/>
        </w:rPr>
      </w:pPr>
    </w:p>
    <w:p w14:paraId="7328B6E4"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Megan Katsumi</w:t>
      </w:r>
    </w:p>
    <w:p w14:paraId="7BFD42BC" w14:textId="7C33B656" w:rsidR="00C35D24" w:rsidRPr="00D30D37" w:rsidRDefault="0089388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Postd</w:t>
      </w:r>
      <w:r w:rsidR="00C35D24" w:rsidRPr="00D30D37">
        <w:rPr>
          <w:rFonts w:ascii="Cambria" w:eastAsia="MS Gothic" w:hAnsi="Cambria"/>
          <w:i/>
          <w:iCs/>
          <w:color w:val="000000"/>
          <w:spacing w:val="15"/>
          <w:szCs w:val="28"/>
          <w:lang w:eastAsia="en-CA"/>
        </w:rPr>
        <w:t>octoral Fellow</w:t>
      </w:r>
    </w:p>
    <w:p w14:paraId="3DF61484"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Enterprise Integration Lab</w:t>
      </w:r>
    </w:p>
    <w:p w14:paraId="247DED49"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Mechanical and Industrial Engineering</w:t>
      </w:r>
    </w:p>
    <w:p w14:paraId="0E04E17D"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University of Toronto</w:t>
      </w:r>
    </w:p>
    <w:p w14:paraId="6C4B3553" w14:textId="77777777" w:rsidR="00C35D24" w:rsidRPr="00D30D37" w:rsidRDefault="00C35D24" w:rsidP="00C77BFB">
      <w:pPr>
        <w:spacing w:line="240" w:lineRule="auto"/>
        <w:rPr>
          <w:rFonts w:ascii="Cambria" w:eastAsia="MS Gothic" w:hAnsi="Cambria"/>
          <w:i/>
          <w:iCs/>
          <w:color w:val="000000"/>
          <w:spacing w:val="15"/>
          <w:szCs w:val="28"/>
          <w:lang w:eastAsia="en-CA"/>
        </w:rPr>
      </w:pPr>
    </w:p>
    <w:p w14:paraId="1C49A4D8"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Mark Fox</w:t>
      </w:r>
    </w:p>
    <w:p w14:paraId="5045B754"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Distinguished Professor of Urban Systems Engineering</w:t>
      </w:r>
    </w:p>
    <w:p w14:paraId="1D96E896"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Professor of Industrial Engineering and Computer Science</w:t>
      </w:r>
    </w:p>
    <w:p w14:paraId="41657884"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Director of the Centre for Social Services Engineering</w:t>
      </w:r>
    </w:p>
    <w:p w14:paraId="6CCD385E"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University of Toronto</w:t>
      </w:r>
    </w:p>
    <w:p w14:paraId="17F854E1" w14:textId="77777777" w:rsidR="00C35D24" w:rsidRPr="00D30D37" w:rsidRDefault="00C35D24" w:rsidP="00C77BFB">
      <w:pPr>
        <w:spacing w:after="240" w:line="240" w:lineRule="auto"/>
        <w:rPr>
          <w:rFonts w:eastAsia="Calibri"/>
          <w:sz w:val="22"/>
          <w:lang w:eastAsia="en-CA"/>
        </w:rPr>
      </w:pPr>
    </w:p>
    <w:p w14:paraId="32FFE096" w14:textId="77777777" w:rsidR="00C35D24" w:rsidRPr="00D30D37" w:rsidRDefault="00C35D24" w:rsidP="00C77BFB">
      <w:pPr>
        <w:spacing w:after="240" w:line="240" w:lineRule="auto"/>
        <w:rPr>
          <w:rFonts w:ascii="Cambria" w:eastAsia="MS Gothic" w:hAnsi="Cambria"/>
          <w:i/>
          <w:iCs/>
          <w:color w:val="000000"/>
          <w:spacing w:val="15"/>
          <w:sz w:val="32"/>
          <w:lang w:eastAsia="en-CA"/>
        </w:rPr>
      </w:pPr>
    </w:p>
    <w:bookmarkEnd w:id="0"/>
    <w:bookmarkEnd w:id="1"/>
    <w:bookmarkEnd w:id="2"/>
    <w:bookmarkEnd w:id="3"/>
    <w:bookmarkEnd w:id="4"/>
    <w:p w14:paraId="48F6F808" w14:textId="77777777" w:rsidR="00517D8F" w:rsidRPr="00D30D37" w:rsidRDefault="00517D8F" w:rsidP="00C77BFB">
      <w:pPr>
        <w:spacing w:after="240"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Version 1.2</w:t>
      </w:r>
    </w:p>
    <w:p w14:paraId="1D57984F" w14:textId="593AB0C4" w:rsidR="00B165C7" w:rsidRPr="00D30D37" w:rsidRDefault="00967D94" w:rsidP="00C77BFB">
      <w:pPr>
        <w:spacing w:after="240"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 xml:space="preserve">Last Updated: </w:t>
      </w:r>
      <w:r w:rsidR="005F7625" w:rsidRPr="00D30D37">
        <w:rPr>
          <w:rFonts w:ascii="Cambria" w:eastAsia="MS Gothic" w:hAnsi="Cambria"/>
          <w:i/>
          <w:iCs/>
          <w:color w:val="000000"/>
          <w:spacing w:val="15"/>
          <w:szCs w:val="28"/>
          <w:lang w:eastAsia="en-CA"/>
        </w:rPr>
        <w:t>January 30, 2020</w:t>
      </w:r>
    </w:p>
    <w:p w14:paraId="447AE2EB" w14:textId="77777777" w:rsidR="00C35D24" w:rsidRDefault="00C35D24">
      <w:pPr>
        <w:spacing w:after="200" w:line="276" w:lineRule="auto"/>
      </w:pPr>
      <w:r>
        <w:rPr>
          <w:b/>
          <w:bCs/>
        </w:rPr>
        <w:br w:type="page"/>
      </w:r>
    </w:p>
    <w:sdt>
      <w:sdtPr>
        <w:rPr>
          <w:rFonts w:ascii="Times New Roman" w:eastAsia="Times New Roman" w:hAnsi="Times New Roman"/>
          <w:b/>
          <w:bCs/>
          <w:sz w:val="24"/>
          <w:lang w:val="en-CA" w:bidi="ar-SA"/>
        </w:rPr>
        <w:id w:val="664639469"/>
        <w:docPartObj>
          <w:docPartGallery w:val="Table of Contents"/>
          <w:docPartUnique/>
        </w:docPartObj>
      </w:sdtPr>
      <w:sdtEndPr>
        <w:rPr>
          <w:b w:val="0"/>
          <w:bCs w:val="0"/>
        </w:rPr>
      </w:sdtEndPr>
      <w:sdtContent>
        <w:p w14:paraId="2D842E32" w14:textId="0C14DD89" w:rsidR="003923DE" w:rsidRDefault="00672FFC">
          <w:pPr>
            <w:pStyle w:val="TOC1"/>
            <w:rPr>
              <w:rFonts w:cstheme="minorBidi"/>
              <w:noProof/>
              <w:sz w:val="24"/>
              <w:lang w:val="en-CA" w:bidi="ar-SA"/>
            </w:rPr>
          </w:pPr>
          <w:r>
            <w:rPr>
              <w:rFonts w:asciiTheme="majorHAnsi" w:eastAsiaTheme="majorEastAsia" w:hAnsiTheme="majorHAnsi"/>
              <w:b/>
              <w:bCs/>
              <w:kern w:val="32"/>
              <w:sz w:val="24"/>
              <w:szCs w:val="32"/>
            </w:rPr>
            <w:fldChar w:fldCharType="begin"/>
          </w:r>
          <w:r w:rsidR="00B165C7">
            <w:instrText xml:space="preserve"> TOC \o "1-3" \h \z \u </w:instrText>
          </w:r>
          <w:r>
            <w:rPr>
              <w:rFonts w:asciiTheme="majorHAnsi" w:eastAsiaTheme="majorEastAsia" w:hAnsiTheme="majorHAnsi"/>
              <w:b/>
              <w:bCs/>
              <w:kern w:val="32"/>
              <w:sz w:val="24"/>
              <w:szCs w:val="32"/>
            </w:rPr>
            <w:fldChar w:fldCharType="separate"/>
          </w:r>
          <w:hyperlink w:anchor="_Toc41911351" w:history="1">
            <w:r w:rsidR="003923DE" w:rsidRPr="00E75560">
              <w:rPr>
                <w:rStyle w:val="Hyperlink"/>
                <w:noProof/>
              </w:rPr>
              <w:t>1</w:t>
            </w:r>
            <w:r w:rsidR="003923DE">
              <w:rPr>
                <w:rFonts w:cstheme="minorBidi"/>
                <w:noProof/>
                <w:sz w:val="24"/>
                <w:lang w:val="en-CA" w:bidi="ar-SA"/>
              </w:rPr>
              <w:tab/>
            </w:r>
            <w:r w:rsidR="003923DE" w:rsidRPr="00E75560">
              <w:rPr>
                <w:rStyle w:val="Hyperlink"/>
                <w:noProof/>
              </w:rPr>
              <w:t>Purpose</w:t>
            </w:r>
            <w:r w:rsidR="003923DE">
              <w:rPr>
                <w:noProof/>
                <w:webHidden/>
              </w:rPr>
              <w:tab/>
            </w:r>
            <w:r w:rsidR="003923DE">
              <w:rPr>
                <w:noProof/>
                <w:webHidden/>
              </w:rPr>
              <w:fldChar w:fldCharType="begin"/>
            </w:r>
            <w:r w:rsidR="003923DE">
              <w:rPr>
                <w:noProof/>
                <w:webHidden/>
              </w:rPr>
              <w:instrText xml:space="preserve"> PAGEREF _Toc41911351 \h </w:instrText>
            </w:r>
            <w:r w:rsidR="003923DE">
              <w:rPr>
                <w:noProof/>
                <w:webHidden/>
              </w:rPr>
            </w:r>
            <w:r w:rsidR="003923DE">
              <w:rPr>
                <w:noProof/>
                <w:webHidden/>
              </w:rPr>
              <w:fldChar w:fldCharType="separate"/>
            </w:r>
            <w:r w:rsidR="003923DE">
              <w:rPr>
                <w:noProof/>
                <w:webHidden/>
              </w:rPr>
              <w:t>7</w:t>
            </w:r>
            <w:r w:rsidR="003923DE">
              <w:rPr>
                <w:noProof/>
                <w:webHidden/>
              </w:rPr>
              <w:fldChar w:fldCharType="end"/>
            </w:r>
          </w:hyperlink>
        </w:p>
        <w:p w14:paraId="42ED0AEE" w14:textId="71B0D0F9" w:rsidR="003923DE" w:rsidRDefault="00763349">
          <w:pPr>
            <w:pStyle w:val="TOC1"/>
            <w:rPr>
              <w:rFonts w:cstheme="minorBidi"/>
              <w:noProof/>
              <w:sz w:val="24"/>
              <w:lang w:val="en-CA" w:bidi="ar-SA"/>
            </w:rPr>
          </w:pPr>
          <w:hyperlink w:anchor="_Toc41911352" w:history="1">
            <w:r w:rsidR="003923DE" w:rsidRPr="00E75560">
              <w:rPr>
                <w:rStyle w:val="Hyperlink"/>
                <w:noProof/>
              </w:rPr>
              <w:t>2</w:t>
            </w:r>
            <w:r w:rsidR="003923DE">
              <w:rPr>
                <w:rFonts w:cstheme="minorBidi"/>
                <w:noProof/>
                <w:sz w:val="24"/>
                <w:lang w:val="en-CA" w:bidi="ar-SA"/>
              </w:rPr>
              <w:tab/>
            </w:r>
            <w:r w:rsidR="003923DE" w:rsidRPr="00E75560">
              <w:rPr>
                <w:rStyle w:val="Hyperlink"/>
                <w:noProof/>
              </w:rPr>
              <w:t>Scope</w:t>
            </w:r>
            <w:r w:rsidR="003923DE">
              <w:rPr>
                <w:noProof/>
                <w:webHidden/>
              </w:rPr>
              <w:tab/>
            </w:r>
            <w:r w:rsidR="003923DE">
              <w:rPr>
                <w:noProof/>
                <w:webHidden/>
              </w:rPr>
              <w:fldChar w:fldCharType="begin"/>
            </w:r>
            <w:r w:rsidR="003923DE">
              <w:rPr>
                <w:noProof/>
                <w:webHidden/>
              </w:rPr>
              <w:instrText xml:space="preserve"> PAGEREF _Toc41911352 \h </w:instrText>
            </w:r>
            <w:r w:rsidR="003923DE">
              <w:rPr>
                <w:noProof/>
                <w:webHidden/>
              </w:rPr>
            </w:r>
            <w:r w:rsidR="003923DE">
              <w:rPr>
                <w:noProof/>
                <w:webHidden/>
              </w:rPr>
              <w:fldChar w:fldCharType="separate"/>
            </w:r>
            <w:r w:rsidR="003923DE">
              <w:rPr>
                <w:noProof/>
                <w:webHidden/>
              </w:rPr>
              <w:t>7</w:t>
            </w:r>
            <w:r w:rsidR="003923DE">
              <w:rPr>
                <w:noProof/>
                <w:webHidden/>
              </w:rPr>
              <w:fldChar w:fldCharType="end"/>
            </w:r>
          </w:hyperlink>
        </w:p>
        <w:p w14:paraId="1AC93357" w14:textId="546722CC" w:rsidR="003923DE" w:rsidRDefault="00763349">
          <w:pPr>
            <w:pStyle w:val="TOC1"/>
            <w:rPr>
              <w:rFonts w:cstheme="minorBidi"/>
              <w:noProof/>
              <w:sz w:val="24"/>
              <w:lang w:val="en-CA" w:bidi="ar-SA"/>
            </w:rPr>
          </w:pPr>
          <w:hyperlink w:anchor="_Toc41911353" w:history="1">
            <w:r w:rsidR="003923DE" w:rsidRPr="00E75560">
              <w:rPr>
                <w:rStyle w:val="Hyperlink"/>
                <w:noProof/>
              </w:rPr>
              <w:t>3</w:t>
            </w:r>
            <w:r w:rsidR="003923DE">
              <w:rPr>
                <w:rFonts w:cstheme="minorBidi"/>
                <w:noProof/>
                <w:sz w:val="24"/>
                <w:lang w:val="en-CA" w:bidi="ar-SA"/>
              </w:rPr>
              <w:tab/>
            </w:r>
            <w:r w:rsidR="003923DE" w:rsidRPr="00E75560">
              <w:rPr>
                <w:rStyle w:val="Hyperlink"/>
                <w:noProof/>
              </w:rPr>
              <w:t>Role of the Ontology</w:t>
            </w:r>
            <w:r w:rsidR="003923DE">
              <w:rPr>
                <w:noProof/>
                <w:webHidden/>
              </w:rPr>
              <w:tab/>
            </w:r>
            <w:r w:rsidR="003923DE">
              <w:rPr>
                <w:noProof/>
                <w:webHidden/>
              </w:rPr>
              <w:fldChar w:fldCharType="begin"/>
            </w:r>
            <w:r w:rsidR="003923DE">
              <w:rPr>
                <w:noProof/>
                <w:webHidden/>
              </w:rPr>
              <w:instrText xml:space="preserve"> PAGEREF _Toc41911353 \h </w:instrText>
            </w:r>
            <w:r w:rsidR="003923DE">
              <w:rPr>
                <w:noProof/>
                <w:webHidden/>
              </w:rPr>
            </w:r>
            <w:r w:rsidR="003923DE">
              <w:rPr>
                <w:noProof/>
                <w:webHidden/>
              </w:rPr>
              <w:fldChar w:fldCharType="separate"/>
            </w:r>
            <w:r w:rsidR="003923DE">
              <w:rPr>
                <w:noProof/>
                <w:webHidden/>
              </w:rPr>
              <w:t>7</w:t>
            </w:r>
            <w:r w:rsidR="003923DE">
              <w:rPr>
                <w:noProof/>
                <w:webHidden/>
              </w:rPr>
              <w:fldChar w:fldCharType="end"/>
            </w:r>
          </w:hyperlink>
        </w:p>
        <w:p w14:paraId="33C35325" w14:textId="3EE36B06" w:rsidR="003923DE" w:rsidRDefault="00763349">
          <w:pPr>
            <w:pStyle w:val="TOC1"/>
            <w:rPr>
              <w:rFonts w:cstheme="minorBidi"/>
              <w:noProof/>
              <w:sz w:val="24"/>
              <w:lang w:val="en-CA" w:bidi="ar-SA"/>
            </w:rPr>
          </w:pPr>
          <w:hyperlink w:anchor="_Toc41911354" w:history="1">
            <w:r w:rsidR="003923DE" w:rsidRPr="00E75560">
              <w:rPr>
                <w:rStyle w:val="Hyperlink"/>
                <w:noProof/>
              </w:rPr>
              <w:t>4</w:t>
            </w:r>
            <w:r w:rsidR="003923DE">
              <w:rPr>
                <w:rFonts w:cstheme="minorBidi"/>
                <w:noProof/>
                <w:sz w:val="24"/>
                <w:lang w:val="en-CA" w:bidi="ar-SA"/>
              </w:rPr>
              <w:tab/>
            </w:r>
            <w:r w:rsidR="003923DE" w:rsidRPr="00E75560">
              <w:rPr>
                <w:rStyle w:val="Hyperlink"/>
                <w:noProof/>
              </w:rPr>
              <w:t>Development Approach</w:t>
            </w:r>
            <w:r w:rsidR="003923DE">
              <w:rPr>
                <w:noProof/>
                <w:webHidden/>
              </w:rPr>
              <w:tab/>
            </w:r>
            <w:r w:rsidR="003923DE">
              <w:rPr>
                <w:noProof/>
                <w:webHidden/>
              </w:rPr>
              <w:fldChar w:fldCharType="begin"/>
            </w:r>
            <w:r w:rsidR="003923DE">
              <w:rPr>
                <w:noProof/>
                <w:webHidden/>
              </w:rPr>
              <w:instrText xml:space="preserve"> PAGEREF _Toc41911354 \h </w:instrText>
            </w:r>
            <w:r w:rsidR="003923DE">
              <w:rPr>
                <w:noProof/>
                <w:webHidden/>
              </w:rPr>
            </w:r>
            <w:r w:rsidR="003923DE">
              <w:rPr>
                <w:noProof/>
                <w:webHidden/>
              </w:rPr>
              <w:fldChar w:fldCharType="separate"/>
            </w:r>
            <w:r w:rsidR="003923DE">
              <w:rPr>
                <w:noProof/>
                <w:webHidden/>
              </w:rPr>
              <w:t>9</w:t>
            </w:r>
            <w:r w:rsidR="003923DE">
              <w:rPr>
                <w:noProof/>
                <w:webHidden/>
              </w:rPr>
              <w:fldChar w:fldCharType="end"/>
            </w:r>
          </w:hyperlink>
        </w:p>
        <w:p w14:paraId="6759714E" w14:textId="0DE9EFF0" w:rsidR="003923DE" w:rsidRDefault="00763349">
          <w:pPr>
            <w:pStyle w:val="TOC1"/>
            <w:rPr>
              <w:rFonts w:cstheme="minorBidi"/>
              <w:noProof/>
              <w:sz w:val="24"/>
              <w:lang w:val="en-CA" w:bidi="ar-SA"/>
            </w:rPr>
          </w:pPr>
          <w:hyperlink w:anchor="_Toc41911355" w:history="1">
            <w:r w:rsidR="003923DE" w:rsidRPr="00E75560">
              <w:rPr>
                <w:rStyle w:val="Hyperlink"/>
                <w:noProof/>
              </w:rPr>
              <w:t>5</w:t>
            </w:r>
            <w:r w:rsidR="003923DE">
              <w:rPr>
                <w:rFonts w:cstheme="minorBidi"/>
                <w:noProof/>
                <w:sz w:val="24"/>
                <w:lang w:val="en-CA" w:bidi="ar-SA"/>
              </w:rPr>
              <w:tab/>
            </w:r>
            <w:r w:rsidR="003923DE" w:rsidRPr="00E75560">
              <w:rPr>
                <w:rStyle w:val="Hyperlink"/>
                <w:noProof/>
              </w:rPr>
              <w:t>Requirements</w:t>
            </w:r>
            <w:r w:rsidR="003923DE">
              <w:rPr>
                <w:noProof/>
                <w:webHidden/>
              </w:rPr>
              <w:tab/>
            </w:r>
            <w:r w:rsidR="003923DE">
              <w:rPr>
                <w:noProof/>
                <w:webHidden/>
              </w:rPr>
              <w:fldChar w:fldCharType="begin"/>
            </w:r>
            <w:r w:rsidR="003923DE">
              <w:rPr>
                <w:noProof/>
                <w:webHidden/>
              </w:rPr>
              <w:instrText xml:space="preserve"> PAGEREF _Toc41911355 \h </w:instrText>
            </w:r>
            <w:r w:rsidR="003923DE">
              <w:rPr>
                <w:noProof/>
                <w:webHidden/>
              </w:rPr>
            </w:r>
            <w:r w:rsidR="003923DE">
              <w:rPr>
                <w:noProof/>
                <w:webHidden/>
              </w:rPr>
              <w:fldChar w:fldCharType="separate"/>
            </w:r>
            <w:r w:rsidR="003923DE">
              <w:rPr>
                <w:noProof/>
                <w:webHidden/>
              </w:rPr>
              <w:t>10</w:t>
            </w:r>
            <w:r w:rsidR="003923DE">
              <w:rPr>
                <w:noProof/>
                <w:webHidden/>
              </w:rPr>
              <w:fldChar w:fldCharType="end"/>
            </w:r>
          </w:hyperlink>
        </w:p>
        <w:p w14:paraId="6D5CA662" w14:textId="6D5BF3BD" w:rsidR="003923DE" w:rsidRDefault="00763349">
          <w:pPr>
            <w:pStyle w:val="TOC3"/>
            <w:tabs>
              <w:tab w:val="left" w:pos="1200"/>
              <w:tab w:val="right" w:leader="dot" w:pos="9350"/>
            </w:tabs>
            <w:rPr>
              <w:rFonts w:cstheme="minorBidi"/>
              <w:noProof/>
              <w:sz w:val="24"/>
              <w:lang w:val="en-CA" w:bidi="ar-SA"/>
            </w:rPr>
          </w:pPr>
          <w:hyperlink w:anchor="_Toc41911356" w:history="1">
            <w:r w:rsidR="003923DE" w:rsidRPr="00E75560">
              <w:rPr>
                <w:rStyle w:val="Hyperlink"/>
                <w:noProof/>
              </w:rPr>
              <w:t>5.1.1</w:t>
            </w:r>
            <w:r w:rsidR="003923DE">
              <w:rPr>
                <w:rFonts w:cstheme="minorBidi"/>
                <w:noProof/>
                <w:sz w:val="24"/>
                <w:lang w:val="en-CA" w:bidi="ar-SA"/>
              </w:rPr>
              <w:tab/>
            </w:r>
            <w:r w:rsidR="003923DE" w:rsidRPr="00E75560">
              <w:rPr>
                <w:rStyle w:val="Hyperlink"/>
                <w:noProof/>
              </w:rPr>
              <w:t>Beyond motivating scenarios</w:t>
            </w:r>
            <w:r w:rsidR="003923DE">
              <w:rPr>
                <w:noProof/>
                <w:webHidden/>
              </w:rPr>
              <w:tab/>
            </w:r>
            <w:r w:rsidR="003923DE">
              <w:rPr>
                <w:noProof/>
                <w:webHidden/>
              </w:rPr>
              <w:fldChar w:fldCharType="begin"/>
            </w:r>
            <w:r w:rsidR="003923DE">
              <w:rPr>
                <w:noProof/>
                <w:webHidden/>
              </w:rPr>
              <w:instrText xml:space="preserve"> PAGEREF _Toc41911356 \h </w:instrText>
            </w:r>
            <w:r w:rsidR="003923DE">
              <w:rPr>
                <w:noProof/>
                <w:webHidden/>
              </w:rPr>
            </w:r>
            <w:r w:rsidR="003923DE">
              <w:rPr>
                <w:noProof/>
                <w:webHidden/>
              </w:rPr>
              <w:fldChar w:fldCharType="separate"/>
            </w:r>
            <w:r w:rsidR="003923DE">
              <w:rPr>
                <w:noProof/>
                <w:webHidden/>
              </w:rPr>
              <w:t>11</w:t>
            </w:r>
            <w:r w:rsidR="003923DE">
              <w:rPr>
                <w:noProof/>
                <w:webHidden/>
              </w:rPr>
              <w:fldChar w:fldCharType="end"/>
            </w:r>
          </w:hyperlink>
        </w:p>
        <w:p w14:paraId="1667F0C5" w14:textId="62A1A17E" w:rsidR="003923DE" w:rsidRDefault="00763349">
          <w:pPr>
            <w:pStyle w:val="TOC2"/>
            <w:tabs>
              <w:tab w:val="left" w:pos="720"/>
              <w:tab w:val="right" w:leader="dot" w:pos="9350"/>
            </w:tabs>
            <w:rPr>
              <w:rFonts w:cstheme="minorBidi"/>
              <w:noProof/>
              <w:sz w:val="24"/>
              <w:lang w:val="en-CA" w:bidi="ar-SA"/>
            </w:rPr>
          </w:pPr>
          <w:hyperlink w:anchor="_Toc41911357" w:history="1">
            <w:r w:rsidR="003923DE" w:rsidRPr="00E75560">
              <w:rPr>
                <w:rStyle w:val="Hyperlink"/>
                <w:rFonts w:ascii="Times New Roman" w:hAnsi="Times New Roman"/>
                <w:noProof/>
                <w:snapToGrid w:val="0"/>
                <w:w w:val="0"/>
              </w:rPr>
              <w:t>5.2</w:t>
            </w:r>
            <w:r w:rsidR="003923DE">
              <w:rPr>
                <w:rFonts w:cstheme="minorBidi"/>
                <w:noProof/>
                <w:sz w:val="24"/>
                <w:lang w:val="en-CA" w:bidi="ar-SA"/>
              </w:rPr>
              <w:tab/>
            </w:r>
            <w:r w:rsidR="003923DE" w:rsidRPr="00E75560">
              <w:rPr>
                <w:rStyle w:val="Hyperlink"/>
                <w:noProof/>
              </w:rPr>
              <w:t>Motivating Scenario: Land Use and Transportation Simulation</w:t>
            </w:r>
            <w:r w:rsidR="003923DE">
              <w:rPr>
                <w:noProof/>
                <w:webHidden/>
              </w:rPr>
              <w:tab/>
            </w:r>
            <w:r w:rsidR="003923DE">
              <w:rPr>
                <w:noProof/>
                <w:webHidden/>
              </w:rPr>
              <w:fldChar w:fldCharType="begin"/>
            </w:r>
            <w:r w:rsidR="003923DE">
              <w:rPr>
                <w:noProof/>
                <w:webHidden/>
              </w:rPr>
              <w:instrText xml:space="preserve"> PAGEREF _Toc41911357 \h </w:instrText>
            </w:r>
            <w:r w:rsidR="003923DE">
              <w:rPr>
                <w:noProof/>
                <w:webHidden/>
              </w:rPr>
            </w:r>
            <w:r w:rsidR="003923DE">
              <w:rPr>
                <w:noProof/>
                <w:webHidden/>
              </w:rPr>
              <w:fldChar w:fldCharType="separate"/>
            </w:r>
            <w:r w:rsidR="003923DE">
              <w:rPr>
                <w:noProof/>
                <w:webHidden/>
              </w:rPr>
              <w:t>12</w:t>
            </w:r>
            <w:r w:rsidR="003923DE">
              <w:rPr>
                <w:noProof/>
                <w:webHidden/>
              </w:rPr>
              <w:fldChar w:fldCharType="end"/>
            </w:r>
          </w:hyperlink>
        </w:p>
        <w:p w14:paraId="2C8C7016" w14:textId="2235819E" w:rsidR="003923DE" w:rsidRDefault="00763349">
          <w:pPr>
            <w:pStyle w:val="TOC2"/>
            <w:tabs>
              <w:tab w:val="left" w:pos="720"/>
              <w:tab w:val="right" w:leader="dot" w:pos="9350"/>
            </w:tabs>
            <w:rPr>
              <w:rFonts w:cstheme="minorBidi"/>
              <w:noProof/>
              <w:sz w:val="24"/>
              <w:lang w:val="en-CA" w:bidi="ar-SA"/>
            </w:rPr>
          </w:pPr>
          <w:hyperlink w:anchor="_Toc41911358" w:history="1">
            <w:r w:rsidR="003923DE" w:rsidRPr="00E75560">
              <w:rPr>
                <w:rStyle w:val="Hyperlink"/>
                <w:rFonts w:ascii="Times New Roman" w:hAnsi="Times New Roman"/>
                <w:noProof/>
                <w:snapToGrid w:val="0"/>
                <w:w w:val="0"/>
              </w:rPr>
              <w:t>5.3</w:t>
            </w:r>
            <w:r w:rsidR="003923DE">
              <w:rPr>
                <w:rFonts w:cstheme="minorBidi"/>
                <w:noProof/>
                <w:sz w:val="24"/>
                <w:lang w:val="en-CA" w:bidi="ar-SA"/>
              </w:rPr>
              <w:tab/>
            </w:r>
            <w:r w:rsidR="003923DE" w:rsidRPr="00E75560">
              <w:rPr>
                <w:rStyle w:val="Hyperlink"/>
                <w:noProof/>
              </w:rPr>
              <w:t>Motivating Scenario: Transit Research</w:t>
            </w:r>
            <w:r w:rsidR="003923DE">
              <w:rPr>
                <w:noProof/>
                <w:webHidden/>
              </w:rPr>
              <w:tab/>
            </w:r>
            <w:r w:rsidR="003923DE">
              <w:rPr>
                <w:noProof/>
                <w:webHidden/>
              </w:rPr>
              <w:fldChar w:fldCharType="begin"/>
            </w:r>
            <w:r w:rsidR="003923DE">
              <w:rPr>
                <w:noProof/>
                <w:webHidden/>
              </w:rPr>
              <w:instrText xml:space="preserve"> PAGEREF _Toc41911358 \h </w:instrText>
            </w:r>
            <w:r w:rsidR="003923DE">
              <w:rPr>
                <w:noProof/>
                <w:webHidden/>
              </w:rPr>
            </w:r>
            <w:r w:rsidR="003923DE">
              <w:rPr>
                <w:noProof/>
                <w:webHidden/>
              </w:rPr>
              <w:fldChar w:fldCharType="separate"/>
            </w:r>
            <w:r w:rsidR="003923DE">
              <w:rPr>
                <w:noProof/>
                <w:webHidden/>
              </w:rPr>
              <w:t>13</w:t>
            </w:r>
            <w:r w:rsidR="003923DE">
              <w:rPr>
                <w:noProof/>
                <w:webHidden/>
              </w:rPr>
              <w:fldChar w:fldCharType="end"/>
            </w:r>
          </w:hyperlink>
        </w:p>
        <w:p w14:paraId="22B4D083" w14:textId="50AAD79F" w:rsidR="003923DE" w:rsidRDefault="00763349">
          <w:pPr>
            <w:pStyle w:val="TOC2"/>
            <w:tabs>
              <w:tab w:val="left" w:pos="720"/>
              <w:tab w:val="right" w:leader="dot" w:pos="9350"/>
            </w:tabs>
            <w:rPr>
              <w:rFonts w:cstheme="minorBidi"/>
              <w:noProof/>
              <w:sz w:val="24"/>
              <w:lang w:val="en-CA" w:bidi="ar-SA"/>
            </w:rPr>
          </w:pPr>
          <w:hyperlink w:anchor="_Toc41911359" w:history="1">
            <w:r w:rsidR="003923DE" w:rsidRPr="00E75560">
              <w:rPr>
                <w:rStyle w:val="Hyperlink"/>
                <w:rFonts w:ascii="Times New Roman" w:hAnsi="Times New Roman"/>
                <w:noProof/>
                <w:snapToGrid w:val="0"/>
                <w:w w:val="0"/>
              </w:rPr>
              <w:t>5.4</w:t>
            </w:r>
            <w:r w:rsidR="003923DE">
              <w:rPr>
                <w:rFonts w:cstheme="minorBidi"/>
                <w:noProof/>
                <w:sz w:val="24"/>
                <w:lang w:val="en-CA" w:bidi="ar-SA"/>
              </w:rPr>
              <w:tab/>
            </w:r>
            <w:r w:rsidR="003923DE" w:rsidRPr="00E75560">
              <w:rPr>
                <w:rStyle w:val="Hyperlink"/>
                <w:noProof/>
              </w:rPr>
              <w:t>Motivating Scenario: Smart Parking Applications</w:t>
            </w:r>
            <w:r w:rsidR="003923DE">
              <w:rPr>
                <w:noProof/>
                <w:webHidden/>
              </w:rPr>
              <w:tab/>
            </w:r>
            <w:r w:rsidR="003923DE">
              <w:rPr>
                <w:noProof/>
                <w:webHidden/>
              </w:rPr>
              <w:fldChar w:fldCharType="begin"/>
            </w:r>
            <w:r w:rsidR="003923DE">
              <w:rPr>
                <w:noProof/>
                <w:webHidden/>
              </w:rPr>
              <w:instrText xml:space="preserve"> PAGEREF _Toc41911359 \h </w:instrText>
            </w:r>
            <w:r w:rsidR="003923DE">
              <w:rPr>
                <w:noProof/>
                <w:webHidden/>
              </w:rPr>
            </w:r>
            <w:r w:rsidR="003923DE">
              <w:rPr>
                <w:noProof/>
                <w:webHidden/>
              </w:rPr>
              <w:fldChar w:fldCharType="separate"/>
            </w:r>
            <w:r w:rsidR="003923DE">
              <w:rPr>
                <w:noProof/>
                <w:webHidden/>
              </w:rPr>
              <w:t>13</w:t>
            </w:r>
            <w:r w:rsidR="003923DE">
              <w:rPr>
                <w:noProof/>
                <w:webHidden/>
              </w:rPr>
              <w:fldChar w:fldCharType="end"/>
            </w:r>
          </w:hyperlink>
        </w:p>
        <w:p w14:paraId="0DB0073C" w14:textId="18E95C6E" w:rsidR="003923DE" w:rsidRDefault="00763349">
          <w:pPr>
            <w:pStyle w:val="TOC2"/>
            <w:tabs>
              <w:tab w:val="left" w:pos="720"/>
              <w:tab w:val="right" w:leader="dot" w:pos="9350"/>
            </w:tabs>
            <w:rPr>
              <w:rFonts w:cstheme="minorBidi"/>
              <w:noProof/>
              <w:sz w:val="24"/>
              <w:lang w:val="en-CA" w:bidi="ar-SA"/>
            </w:rPr>
          </w:pPr>
          <w:hyperlink w:anchor="_Toc41911360" w:history="1">
            <w:r w:rsidR="003923DE" w:rsidRPr="00E75560">
              <w:rPr>
                <w:rStyle w:val="Hyperlink"/>
                <w:rFonts w:ascii="Times New Roman" w:hAnsi="Times New Roman"/>
                <w:noProof/>
                <w:snapToGrid w:val="0"/>
                <w:w w:val="0"/>
              </w:rPr>
              <w:t>5.5</w:t>
            </w:r>
            <w:r w:rsidR="003923DE">
              <w:rPr>
                <w:rFonts w:cstheme="minorBidi"/>
                <w:noProof/>
                <w:sz w:val="24"/>
                <w:lang w:val="en-CA" w:bidi="ar-SA"/>
              </w:rPr>
              <w:tab/>
            </w:r>
            <w:r w:rsidR="003923DE" w:rsidRPr="00E75560">
              <w:rPr>
                <w:rStyle w:val="Hyperlink"/>
                <w:noProof/>
              </w:rPr>
              <w:t>Motivating Scenario: ATIS via ITSoS</w:t>
            </w:r>
            <w:r w:rsidR="003923DE">
              <w:rPr>
                <w:noProof/>
                <w:webHidden/>
              </w:rPr>
              <w:tab/>
            </w:r>
            <w:r w:rsidR="003923DE">
              <w:rPr>
                <w:noProof/>
                <w:webHidden/>
              </w:rPr>
              <w:fldChar w:fldCharType="begin"/>
            </w:r>
            <w:r w:rsidR="003923DE">
              <w:rPr>
                <w:noProof/>
                <w:webHidden/>
              </w:rPr>
              <w:instrText xml:space="preserve"> PAGEREF _Toc41911360 \h </w:instrText>
            </w:r>
            <w:r w:rsidR="003923DE">
              <w:rPr>
                <w:noProof/>
                <w:webHidden/>
              </w:rPr>
            </w:r>
            <w:r w:rsidR="003923DE">
              <w:rPr>
                <w:noProof/>
                <w:webHidden/>
              </w:rPr>
              <w:fldChar w:fldCharType="separate"/>
            </w:r>
            <w:r w:rsidR="003923DE">
              <w:rPr>
                <w:noProof/>
                <w:webHidden/>
              </w:rPr>
              <w:t>14</w:t>
            </w:r>
            <w:r w:rsidR="003923DE">
              <w:rPr>
                <w:noProof/>
                <w:webHidden/>
              </w:rPr>
              <w:fldChar w:fldCharType="end"/>
            </w:r>
          </w:hyperlink>
        </w:p>
        <w:p w14:paraId="351253E0" w14:textId="42EE14C6" w:rsidR="003923DE" w:rsidRDefault="00763349">
          <w:pPr>
            <w:pStyle w:val="TOC2"/>
            <w:tabs>
              <w:tab w:val="left" w:pos="720"/>
              <w:tab w:val="right" w:leader="dot" w:pos="9350"/>
            </w:tabs>
            <w:rPr>
              <w:rFonts w:cstheme="minorBidi"/>
              <w:noProof/>
              <w:sz w:val="24"/>
              <w:lang w:val="en-CA" w:bidi="ar-SA"/>
            </w:rPr>
          </w:pPr>
          <w:hyperlink w:anchor="_Toc41911361" w:history="1">
            <w:r w:rsidR="003923DE" w:rsidRPr="00E75560">
              <w:rPr>
                <w:rStyle w:val="Hyperlink"/>
                <w:rFonts w:ascii="Times New Roman" w:hAnsi="Times New Roman"/>
                <w:noProof/>
                <w:snapToGrid w:val="0"/>
                <w:w w:val="0"/>
              </w:rPr>
              <w:t>5.6</w:t>
            </w:r>
            <w:r w:rsidR="003923DE">
              <w:rPr>
                <w:rFonts w:cstheme="minorBidi"/>
                <w:noProof/>
                <w:sz w:val="24"/>
                <w:lang w:val="en-CA" w:bidi="ar-SA"/>
              </w:rPr>
              <w:tab/>
            </w:r>
            <w:r w:rsidR="003923DE" w:rsidRPr="00E75560">
              <w:rPr>
                <w:rStyle w:val="Hyperlink"/>
                <w:noProof/>
              </w:rPr>
              <w:t>Motivating Scenario: ArcGIS Query Support</w:t>
            </w:r>
            <w:r w:rsidR="003923DE">
              <w:rPr>
                <w:noProof/>
                <w:webHidden/>
              </w:rPr>
              <w:tab/>
            </w:r>
            <w:r w:rsidR="003923DE">
              <w:rPr>
                <w:noProof/>
                <w:webHidden/>
              </w:rPr>
              <w:fldChar w:fldCharType="begin"/>
            </w:r>
            <w:r w:rsidR="003923DE">
              <w:rPr>
                <w:noProof/>
                <w:webHidden/>
              </w:rPr>
              <w:instrText xml:space="preserve"> PAGEREF _Toc41911361 \h </w:instrText>
            </w:r>
            <w:r w:rsidR="003923DE">
              <w:rPr>
                <w:noProof/>
                <w:webHidden/>
              </w:rPr>
            </w:r>
            <w:r w:rsidR="003923DE">
              <w:rPr>
                <w:noProof/>
                <w:webHidden/>
              </w:rPr>
              <w:fldChar w:fldCharType="separate"/>
            </w:r>
            <w:r w:rsidR="003923DE">
              <w:rPr>
                <w:noProof/>
                <w:webHidden/>
              </w:rPr>
              <w:t>15</w:t>
            </w:r>
            <w:r w:rsidR="003923DE">
              <w:rPr>
                <w:noProof/>
                <w:webHidden/>
              </w:rPr>
              <w:fldChar w:fldCharType="end"/>
            </w:r>
          </w:hyperlink>
        </w:p>
        <w:p w14:paraId="1B28925E" w14:textId="70F732DA" w:rsidR="003923DE" w:rsidRDefault="00763349">
          <w:pPr>
            <w:pStyle w:val="TOC1"/>
            <w:rPr>
              <w:rFonts w:cstheme="minorBidi"/>
              <w:noProof/>
              <w:sz w:val="24"/>
              <w:lang w:val="en-CA" w:bidi="ar-SA"/>
            </w:rPr>
          </w:pPr>
          <w:hyperlink w:anchor="_Toc41911362" w:history="1">
            <w:r w:rsidR="003923DE" w:rsidRPr="00E75560">
              <w:rPr>
                <w:rStyle w:val="Hyperlink"/>
                <w:noProof/>
              </w:rPr>
              <w:t>6</w:t>
            </w:r>
            <w:r w:rsidR="003923DE">
              <w:rPr>
                <w:rFonts w:cstheme="minorBidi"/>
                <w:noProof/>
                <w:sz w:val="24"/>
                <w:lang w:val="en-CA" w:bidi="ar-SA"/>
              </w:rPr>
              <w:tab/>
            </w:r>
            <w:r w:rsidR="003923DE" w:rsidRPr="00E75560">
              <w:rPr>
                <w:rStyle w:val="Hyperlink"/>
                <w:noProof/>
              </w:rPr>
              <w:t>The iCity Transportation Planning Suite of Ontologies</w:t>
            </w:r>
            <w:r w:rsidR="003923DE">
              <w:rPr>
                <w:noProof/>
                <w:webHidden/>
              </w:rPr>
              <w:tab/>
            </w:r>
            <w:r w:rsidR="003923DE">
              <w:rPr>
                <w:noProof/>
                <w:webHidden/>
              </w:rPr>
              <w:fldChar w:fldCharType="begin"/>
            </w:r>
            <w:r w:rsidR="003923DE">
              <w:rPr>
                <w:noProof/>
                <w:webHidden/>
              </w:rPr>
              <w:instrText xml:space="preserve"> PAGEREF _Toc41911362 \h </w:instrText>
            </w:r>
            <w:r w:rsidR="003923DE">
              <w:rPr>
                <w:noProof/>
                <w:webHidden/>
              </w:rPr>
            </w:r>
            <w:r w:rsidR="003923DE">
              <w:rPr>
                <w:noProof/>
                <w:webHidden/>
              </w:rPr>
              <w:fldChar w:fldCharType="separate"/>
            </w:r>
            <w:r w:rsidR="003923DE">
              <w:rPr>
                <w:noProof/>
                <w:webHidden/>
              </w:rPr>
              <w:t>17</w:t>
            </w:r>
            <w:r w:rsidR="003923DE">
              <w:rPr>
                <w:noProof/>
                <w:webHidden/>
              </w:rPr>
              <w:fldChar w:fldCharType="end"/>
            </w:r>
          </w:hyperlink>
        </w:p>
        <w:p w14:paraId="7E83D964" w14:textId="740F3A69" w:rsidR="003923DE" w:rsidRDefault="00763349">
          <w:pPr>
            <w:pStyle w:val="TOC2"/>
            <w:tabs>
              <w:tab w:val="left" w:pos="720"/>
              <w:tab w:val="right" w:leader="dot" w:pos="9350"/>
            </w:tabs>
            <w:rPr>
              <w:rFonts w:cstheme="minorBidi"/>
              <w:noProof/>
              <w:sz w:val="24"/>
              <w:lang w:val="en-CA" w:bidi="ar-SA"/>
            </w:rPr>
          </w:pPr>
          <w:hyperlink w:anchor="_Toc41911363" w:history="1">
            <w:r w:rsidR="003923DE" w:rsidRPr="00E75560">
              <w:rPr>
                <w:rStyle w:val="Hyperlink"/>
                <w:rFonts w:ascii="Times New Roman" w:hAnsi="Times New Roman"/>
                <w:noProof/>
                <w:snapToGrid w:val="0"/>
                <w:w w:val="0"/>
              </w:rPr>
              <w:t>6.1</w:t>
            </w:r>
            <w:r w:rsidR="003923DE">
              <w:rPr>
                <w:rFonts w:cstheme="minorBidi"/>
                <w:noProof/>
                <w:sz w:val="24"/>
                <w:lang w:val="en-CA" w:bidi="ar-SA"/>
              </w:rPr>
              <w:tab/>
            </w:r>
            <w:r w:rsidR="003923DE" w:rsidRPr="00E75560">
              <w:rPr>
                <w:rStyle w:val="Hyperlink"/>
                <w:noProof/>
              </w:rPr>
              <w:t>Namespaces</w:t>
            </w:r>
            <w:r w:rsidR="003923DE">
              <w:rPr>
                <w:noProof/>
                <w:webHidden/>
              </w:rPr>
              <w:tab/>
            </w:r>
            <w:r w:rsidR="003923DE">
              <w:rPr>
                <w:noProof/>
                <w:webHidden/>
              </w:rPr>
              <w:fldChar w:fldCharType="begin"/>
            </w:r>
            <w:r w:rsidR="003923DE">
              <w:rPr>
                <w:noProof/>
                <w:webHidden/>
              </w:rPr>
              <w:instrText xml:space="preserve"> PAGEREF _Toc41911363 \h </w:instrText>
            </w:r>
            <w:r w:rsidR="003923DE">
              <w:rPr>
                <w:noProof/>
                <w:webHidden/>
              </w:rPr>
            </w:r>
            <w:r w:rsidR="003923DE">
              <w:rPr>
                <w:noProof/>
                <w:webHidden/>
              </w:rPr>
              <w:fldChar w:fldCharType="separate"/>
            </w:r>
            <w:r w:rsidR="003923DE">
              <w:rPr>
                <w:noProof/>
                <w:webHidden/>
              </w:rPr>
              <w:t>18</w:t>
            </w:r>
            <w:r w:rsidR="003923DE">
              <w:rPr>
                <w:noProof/>
                <w:webHidden/>
              </w:rPr>
              <w:fldChar w:fldCharType="end"/>
            </w:r>
          </w:hyperlink>
        </w:p>
        <w:p w14:paraId="2337C8D7" w14:textId="5C3C5A8A" w:rsidR="003923DE" w:rsidRDefault="00763349">
          <w:pPr>
            <w:pStyle w:val="TOC2"/>
            <w:tabs>
              <w:tab w:val="left" w:pos="720"/>
              <w:tab w:val="right" w:leader="dot" w:pos="9350"/>
            </w:tabs>
            <w:rPr>
              <w:rFonts w:cstheme="minorBidi"/>
              <w:noProof/>
              <w:sz w:val="24"/>
              <w:lang w:val="en-CA" w:bidi="ar-SA"/>
            </w:rPr>
          </w:pPr>
          <w:hyperlink w:anchor="_Toc41911364" w:history="1">
            <w:r w:rsidR="003923DE" w:rsidRPr="00E75560">
              <w:rPr>
                <w:rStyle w:val="Hyperlink"/>
                <w:rFonts w:ascii="Times New Roman" w:hAnsi="Times New Roman"/>
                <w:noProof/>
                <w:snapToGrid w:val="0"/>
                <w:w w:val="0"/>
              </w:rPr>
              <w:t>6.2</w:t>
            </w:r>
            <w:r w:rsidR="003923DE">
              <w:rPr>
                <w:rFonts w:cstheme="minorBidi"/>
                <w:noProof/>
                <w:sz w:val="24"/>
                <w:lang w:val="en-CA" w:bidi="ar-SA"/>
              </w:rPr>
              <w:tab/>
            </w:r>
            <w:r w:rsidR="003923DE" w:rsidRPr="00E75560">
              <w:rPr>
                <w:rStyle w:val="Hyperlink"/>
                <w:noProof/>
              </w:rPr>
              <w:t>Pragmatic Design Practices</w:t>
            </w:r>
            <w:r w:rsidR="003923DE">
              <w:rPr>
                <w:noProof/>
                <w:webHidden/>
              </w:rPr>
              <w:tab/>
            </w:r>
            <w:r w:rsidR="003923DE">
              <w:rPr>
                <w:noProof/>
                <w:webHidden/>
              </w:rPr>
              <w:fldChar w:fldCharType="begin"/>
            </w:r>
            <w:r w:rsidR="003923DE">
              <w:rPr>
                <w:noProof/>
                <w:webHidden/>
              </w:rPr>
              <w:instrText xml:space="preserve"> PAGEREF _Toc41911364 \h </w:instrText>
            </w:r>
            <w:r w:rsidR="003923DE">
              <w:rPr>
                <w:noProof/>
                <w:webHidden/>
              </w:rPr>
            </w:r>
            <w:r w:rsidR="003923DE">
              <w:rPr>
                <w:noProof/>
                <w:webHidden/>
              </w:rPr>
              <w:fldChar w:fldCharType="separate"/>
            </w:r>
            <w:r w:rsidR="003923DE">
              <w:rPr>
                <w:noProof/>
                <w:webHidden/>
              </w:rPr>
              <w:t>19</w:t>
            </w:r>
            <w:r w:rsidR="003923DE">
              <w:rPr>
                <w:noProof/>
                <w:webHidden/>
              </w:rPr>
              <w:fldChar w:fldCharType="end"/>
            </w:r>
          </w:hyperlink>
        </w:p>
        <w:p w14:paraId="2E20AF28" w14:textId="49FBB5F6" w:rsidR="003923DE" w:rsidRDefault="00763349">
          <w:pPr>
            <w:pStyle w:val="TOC2"/>
            <w:tabs>
              <w:tab w:val="left" w:pos="720"/>
              <w:tab w:val="right" w:leader="dot" w:pos="9350"/>
            </w:tabs>
            <w:rPr>
              <w:rFonts w:cstheme="minorBidi"/>
              <w:noProof/>
              <w:sz w:val="24"/>
              <w:lang w:val="en-CA" w:bidi="ar-SA"/>
            </w:rPr>
          </w:pPr>
          <w:hyperlink w:anchor="_Toc41911365" w:history="1">
            <w:r w:rsidR="003923DE" w:rsidRPr="00E75560">
              <w:rPr>
                <w:rStyle w:val="Hyperlink"/>
                <w:rFonts w:ascii="Times New Roman" w:hAnsi="Times New Roman"/>
                <w:noProof/>
                <w:snapToGrid w:val="0"/>
                <w:w w:val="0"/>
              </w:rPr>
              <w:t>6.3</w:t>
            </w:r>
            <w:r w:rsidR="003923DE">
              <w:rPr>
                <w:rFonts w:cstheme="minorBidi"/>
                <w:noProof/>
                <w:sz w:val="24"/>
                <w:lang w:val="en-CA" w:bidi="ar-SA"/>
              </w:rPr>
              <w:tab/>
            </w:r>
            <w:r w:rsidR="003923DE" w:rsidRPr="00E75560">
              <w:rPr>
                <w:rStyle w:val="Hyperlink"/>
                <w:noProof/>
              </w:rPr>
              <w:t>Foundational Ontologies</w:t>
            </w:r>
            <w:r w:rsidR="003923DE">
              <w:rPr>
                <w:noProof/>
                <w:webHidden/>
              </w:rPr>
              <w:tab/>
            </w:r>
            <w:r w:rsidR="003923DE">
              <w:rPr>
                <w:noProof/>
                <w:webHidden/>
              </w:rPr>
              <w:fldChar w:fldCharType="begin"/>
            </w:r>
            <w:r w:rsidR="003923DE">
              <w:rPr>
                <w:noProof/>
                <w:webHidden/>
              </w:rPr>
              <w:instrText xml:space="preserve"> PAGEREF _Toc41911365 \h </w:instrText>
            </w:r>
            <w:r w:rsidR="003923DE">
              <w:rPr>
                <w:noProof/>
                <w:webHidden/>
              </w:rPr>
            </w:r>
            <w:r w:rsidR="003923DE">
              <w:rPr>
                <w:noProof/>
                <w:webHidden/>
              </w:rPr>
              <w:fldChar w:fldCharType="separate"/>
            </w:r>
            <w:r w:rsidR="003923DE">
              <w:rPr>
                <w:noProof/>
                <w:webHidden/>
              </w:rPr>
              <w:t>21</w:t>
            </w:r>
            <w:r w:rsidR="003923DE">
              <w:rPr>
                <w:noProof/>
                <w:webHidden/>
              </w:rPr>
              <w:fldChar w:fldCharType="end"/>
            </w:r>
          </w:hyperlink>
        </w:p>
        <w:p w14:paraId="36EC5D36" w14:textId="06C1EA5A" w:rsidR="003923DE" w:rsidRDefault="00763349">
          <w:pPr>
            <w:pStyle w:val="TOC3"/>
            <w:tabs>
              <w:tab w:val="left" w:pos="1200"/>
              <w:tab w:val="right" w:leader="dot" w:pos="9350"/>
            </w:tabs>
            <w:rPr>
              <w:rFonts w:cstheme="minorBidi"/>
              <w:noProof/>
              <w:sz w:val="24"/>
              <w:lang w:val="en-CA" w:bidi="ar-SA"/>
            </w:rPr>
          </w:pPr>
          <w:hyperlink w:anchor="_Toc41911366" w:history="1">
            <w:r w:rsidR="003923DE" w:rsidRPr="00E75560">
              <w:rPr>
                <w:rStyle w:val="Hyperlink"/>
                <w:noProof/>
              </w:rPr>
              <w:t>6.3.1</w:t>
            </w:r>
            <w:r w:rsidR="003923DE">
              <w:rPr>
                <w:rFonts w:cstheme="minorBidi"/>
                <w:noProof/>
                <w:sz w:val="24"/>
                <w:lang w:val="en-CA" w:bidi="ar-SA"/>
              </w:rPr>
              <w:tab/>
            </w:r>
            <w:r w:rsidR="003923DE" w:rsidRPr="00E75560">
              <w:rPr>
                <w:rStyle w:val="Hyperlink"/>
                <w:noProof/>
              </w:rPr>
              <w:t>Location Ontology</w:t>
            </w:r>
            <w:r w:rsidR="003923DE">
              <w:rPr>
                <w:noProof/>
                <w:webHidden/>
              </w:rPr>
              <w:tab/>
            </w:r>
            <w:r w:rsidR="003923DE">
              <w:rPr>
                <w:noProof/>
                <w:webHidden/>
              </w:rPr>
              <w:fldChar w:fldCharType="begin"/>
            </w:r>
            <w:r w:rsidR="003923DE">
              <w:rPr>
                <w:noProof/>
                <w:webHidden/>
              </w:rPr>
              <w:instrText xml:space="preserve"> PAGEREF _Toc41911366 \h </w:instrText>
            </w:r>
            <w:r w:rsidR="003923DE">
              <w:rPr>
                <w:noProof/>
                <w:webHidden/>
              </w:rPr>
            </w:r>
            <w:r w:rsidR="003923DE">
              <w:rPr>
                <w:noProof/>
                <w:webHidden/>
              </w:rPr>
              <w:fldChar w:fldCharType="separate"/>
            </w:r>
            <w:r w:rsidR="003923DE">
              <w:rPr>
                <w:noProof/>
                <w:webHidden/>
              </w:rPr>
              <w:t>21</w:t>
            </w:r>
            <w:r w:rsidR="003923DE">
              <w:rPr>
                <w:noProof/>
                <w:webHidden/>
              </w:rPr>
              <w:fldChar w:fldCharType="end"/>
            </w:r>
          </w:hyperlink>
        </w:p>
        <w:p w14:paraId="24C0A5A1" w14:textId="49F9D4F7" w:rsidR="003923DE" w:rsidRDefault="00763349">
          <w:pPr>
            <w:pStyle w:val="TOC3"/>
            <w:tabs>
              <w:tab w:val="left" w:pos="1200"/>
              <w:tab w:val="right" w:leader="dot" w:pos="9350"/>
            </w:tabs>
            <w:rPr>
              <w:rFonts w:cstheme="minorBidi"/>
              <w:noProof/>
              <w:sz w:val="24"/>
              <w:lang w:val="en-CA" w:bidi="ar-SA"/>
            </w:rPr>
          </w:pPr>
          <w:hyperlink w:anchor="_Toc41911367" w:history="1">
            <w:r w:rsidR="003923DE" w:rsidRPr="00E75560">
              <w:rPr>
                <w:rStyle w:val="Hyperlink"/>
                <w:noProof/>
              </w:rPr>
              <w:t>6.3.2</w:t>
            </w:r>
            <w:r w:rsidR="003923DE">
              <w:rPr>
                <w:rFonts w:cstheme="minorBidi"/>
                <w:noProof/>
                <w:sz w:val="24"/>
                <w:lang w:val="en-CA" w:bidi="ar-SA"/>
              </w:rPr>
              <w:tab/>
            </w:r>
            <w:r w:rsidR="003923DE" w:rsidRPr="00E75560">
              <w:rPr>
                <w:rStyle w:val="Hyperlink"/>
                <w:noProof/>
              </w:rPr>
              <w:t>Time Ontology</w:t>
            </w:r>
            <w:r w:rsidR="003923DE">
              <w:rPr>
                <w:noProof/>
                <w:webHidden/>
              </w:rPr>
              <w:tab/>
            </w:r>
            <w:r w:rsidR="003923DE">
              <w:rPr>
                <w:noProof/>
                <w:webHidden/>
              </w:rPr>
              <w:fldChar w:fldCharType="begin"/>
            </w:r>
            <w:r w:rsidR="003923DE">
              <w:rPr>
                <w:noProof/>
                <w:webHidden/>
              </w:rPr>
              <w:instrText xml:space="preserve"> PAGEREF _Toc41911367 \h </w:instrText>
            </w:r>
            <w:r w:rsidR="003923DE">
              <w:rPr>
                <w:noProof/>
                <w:webHidden/>
              </w:rPr>
            </w:r>
            <w:r w:rsidR="003923DE">
              <w:rPr>
                <w:noProof/>
                <w:webHidden/>
              </w:rPr>
              <w:fldChar w:fldCharType="separate"/>
            </w:r>
            <w:r w:rsidR="003923DE">
              <w:rPr>
                <w:noProof/>
                <w:webHidden/>
              </w:rPr>
              <w:t>24</w:t>
            </w:r>
            <w:r w:rsidR="003923DE">
              <w:rPr>
                <w:noProof/>
                <w:webHidden/>
              </w:rPr>
              <w:fldChar w:fldCharType="end"/>
            </w:r>
          </w:hyperlink>
        </w:p>
        <w:p w14:paraId="0D9ED022" w14:textId="02F5DB69" w:rsidR="003923DE" w:rsidRDefault="00763349">
          <w:pPr>
            <w:pStyle w:val="TOC3"/>
            <w:tabs>
              <w:tab w:val="left" w:pos="1200"/>
              <w:tab w:val="right" w:leader="dot" w:pos="9350"/>
            </w:tabs>
            <w:rPr>
              <w:rFonts w:cstheme="minorBidi"/>
              <w:noProof/>
              <w:sz w:val="24"/>
              <w:lang w:val="en-CA" w:bidi="ar-SA"/>
            </w:rPr>
          </w:pPr>
          <w:hyperlink w:anchor="_Toc41911368" w:history="1">
            <w:r w:rsidR="003923DE" w:rsidRPr="00E75560">
              <w:rPr>
                <w:rStyle w:val="Hyperlink"/>
                <w:noProof/>
              </w:rPr>
              <w:t>6.3.3</w:t>
            </w:r>
            <w:r w:rsidR="003923DE">
              <w:rPr>
                <w:rFonts w:cstheme="minorBidi"/>
                <w:noProof/>
                <w:sz w:val="24"/>
                <w:lang w:val="en-CA" w:bidi="ar-SA"/>
              </w:rPr>
              <w:tab/>
            </w:r>
            <w:r w:rsidR="003923DE" w:rsidRPr="00E75560">
              <w:rPr>
                <w:rStyle w:val="Hyperlink"/>
                <w:noProof/>
              </w:rPr>
              <w:t>Change Ontology</w:t>
            </w:r>
            <w:r w:rsidR="003923DE">
              <w:rPr>
                <w:noProof/>
                <w:webHidden/>
              </w:rPr>
              <w:tab/>
            </w:r>
            <w:r w:rsidR="003923DE">
              <w:rPr>
                <w:noProof/>
                <w:webHidden/>
              </w:rPr>
              <w:fldChar w:fldCharType="begin"/>
            </w:r>
            <w:r w:rsidR="003923DE">
              <w:rPr>
                <w:noProof/>
                <w:webHidden/>
              </w:rPr>
              <w:instrText xml:space="preserve"> PAGEREF _Toc41911368 \h </w:instrText>
            </w:r>
            <w:r w:rsidR="003923DE">
              <w:rPr>
                <w:noProof/>
                <w:webHidden/>
              </w:rPr>
            </w:r>
            <w:r w:rsidR="003923DE">
              <w:rPr>
                <w:noProof/>
                <w:webHidden/>
              </w:rPr>
              <w:fldChar w:fldCharType="separate"/>
            </w:r>
            <w:r w:rsidR="003923DE">
              <w:rPr>
                <w:noProof/>
                <w:webHidden/>
              </w:rPr>
              <w:t>27</w:t>
            </w:r>
            <w:r w:rsidR="003923DE">
              <w:rPr>
                <w:noProof/>
                <w:webHidden/>
              </w:rPr>
              <w:fldChar w:fldCharType="end"/>
            </w:r>
          </w:hyperlink>
        </w:p>
        <w:p w14:paraId="20A35623" w14:textId="2731C677" w:rsidR="003923DE" w:rsidRDefault="00763349">
          <w:pPr>
            <w:pStyle w:val="TOC3"/>
            <w:tabs>
              <w:tab w:val="left" w:pos="1200"/>
              <w:tab w:val="right" w:leader="dot" w:pos="9350"/>
            </w:tabs>
            <w:rPr>
              <w:rFonts w:cstheme="minorBidi"/>
              <w:noProof/>
              <w:sz w:val="24"/>
              <w:lang w:val="en-CA" w:bidi="ar-SA"/>
            </w:rPr>
          </w:pPr>
          <w:hyperlink w:anchor="_Toc41911369" w:history="1">
            <w:r w:rsidR="003923DE" w:rsidRPr="00E75560">
              <w:rPr>
                <w:rStyle w:val="Hyperlink"/>
                <w:noProof/>
              </w:rPr>
              <w:t>6.3.4</w:t>
            </w:r>
            <w:r w:rsidR="003923DE">
              <w:rPr>
                <w:rFonts w:cstheme="minorBidi"/>
                <w:noProof/>
                <w:sz w:val="24"/>
                <w:lang w:val="en-CA" w:bidi="ar-SA"/>
              </w:rPr>
              <w:tab/>
            </w:r>
            <w:r w:rsidR="003923DE" w:rsidRPr="00E75560">
              <w:rPr>
                <w:rStyle w:val="Hyperlink"/>
                <w:noProof/>
              </w:rPr>
              <w:t>Activity Ontology</w:t>
            </w:r>
            <w:r w:rsidR="003923DE">
              <w:rPr>
                <w:noProof/>
                <w:webHidden/>
              </w:rPr>
              <w:tab/>
            </w:r>
            <w:r w:rsidR="003923DE">
              <w:rPr>
                <w:noProof/>
                <w:webHidden/>
              </w:rPr>
              <w:fldChar w:fldCharType="begin"/>
            </w:r>
            <w:r w:rsidR="003923DE">
              <w:rPr>
                <w:noProof/>
                <w:webHidden/>
              </w:rPr>
              <w:instrText xml:space="preserve"> PAGEREF _Toc41911369 \h </w:instrText>
            </w:r>
            <w:r w:rsidR="003923DE">
              <w:rPr>
                <w:noProof/>
                <w:webHidden/>
              </w:rPr>
            </w:r>
            <w:r w:rsidR="003923DE">
              <w:rPr>
                <w:noProof/>
                <w:webHidden/>
              </w:rPr>
              <w:fldChar w:fldCharType="separate"/>
            </w:r>
            <w:r w:rsidR="003923DE">
              <w:rPr>
                <w:noProof/>
                <w:webHidden/>
              </w:rPr>
              <w:t>30</w:t>
            </w:r>
            <w:r w:rsidR="003923DE">
              <w:rPr>
                <w:noProof/>
                <w:webHidden/>
              </w:rPr>
              <w:fldChar w:fldCharType="end"/>
            </w:r>
          </w:hyperlink>
        </w:p>
        <w:p w14:paraId="352C2F84" w14:textId="49713DCE" w:rsidR="003923DE" w:rsidRDefault="00763349">
          <w:pPr>
            <w:pStyle w:val="TOC3"/>
            <w:tabs>
              <w:tab w:val="left" w:pos="1200"/>
              <w:tab w:val="right" w:leader="dot" w:pos="9350"/>
            </w:tabs>
            <w:rPr>
              <w:rFonts w:cstheme="minorBidi"/>
              <w:noProof/>
              <w:sz w:val="24"/>
              <w:lang w:val="en-CA" w:bidi="ar-SA"/>
            </w:rPr>
          </w:pPr>
          <w:hyperlink w:anchor="_Toc41911370" w:history="1">
            <w:r w:rsidR="003923DE" w:rsidRPr="00E75560">
              <w:rPr>
                <w:rStyle w:val="Hyperlink"/>
                <w:noProof/>
              </w:rPr>
              <w:t>6.3.5</w:t>
            </w:r>
            <w:r w:rsidR="003923DE">
              <w:rPr>
                <w:rFonts w:cstheme="minorBidi"/>
                <w:noProof/>
                <w:sz w:val="24"/>
                <w:lang w:val="en-CA" w:bidi="ar-SA"/>
              </w:rPr>
              <w:tab/>
            </w:r>
            <w:r w:rsidR="003923DE" w:rsidRPr="00E75560">
              <w:rPr>
                <w:rStyle w:val="Hyperlink"/>
                <w:noProof/>
              </w:rPr>
              <w:t>Recurring Event ontology</w:t>
            </w:r>
            <w:r w:rsidR="003923DE">
              <w:rPr>
                <w:noProof/>
                <w:webHidden/>
              </w:rPr>
              <w:tab/>
            </w:r>
            <w:r w:rsidR="003923DE">
              <w:rPr>
                <w:noProof/>
                <w:webHidden/>
              </w:rPr>
              <w:fldChar w:fldCharType="begin"/>
            </w:r>
            <w:r w:rsidR="003923DE">
              <w:rPr>
                <w:noProof/>
                <w:webHidden/>
              </w:rPr>
              <w:instrText xml:space="preserve"> PAGEREF _Toc41911370 \h </w:instrText>
            </w:r>
            <w:r w:rsidR="003923DE">
              <w:rPr>
                <w:noProof/>
                <w:webHidden/>
              </w:rPr>
            </w:r>
            <w:r w:rsidR="003923DE">
              <w:rPr>
                <w:noProof/>
                <w:webHidden/>
              </w:rPr>
              <w:fldChar w:fldCharType="separate"/>
            </w:r>
            <w:r w:rsidR="003923DE">
              <w:rPr>
                <w:noProof/>
                <w:webHidden/>
              </w:rPr>
              <w:t>36</w:t>
            </w:r>
            <w:r w:rsidR="003923DE">
              <w:rPr>
                <w:noProof/>
                <w:webHidden/>
              </w:rPr>
              <w:fldChar w:fldCharType="end"/>
            </w:r>
          </w:hyperlink>
        </w:p>
        <w:p w14:paraId="7B27BAA2" w14:textId="733CDA2B" w:rsidR="003923DE" w:rsidRDefault="00763349">
          <w:pPr>
            <w:pStyle w:val="TOC3"/>
            <w:tabs>
              <w:tab w:val="left" w:pos="1200"/>
              <w:tab w:val="right" w:leader="dot" w:pos="9350"/>
            </w:tabs>
            <w:rPr>
              <w:rFonts w:cstheme="minorBidi"/>
              <w:noProof/>
              <w:sz w:val="24"/>
              <w:lang w:val="en-CA" w:bidi="ar-SA"/>
            </w:rPr>
          </w:pPr>
          <w:hyperlink w:anchor="_Toc41911371" w:history="1">
            <w:r w:rsidR="003923DE" w:rsidRPr="00E75560">
              <w:rPr>
                <w:rStyle w:val="Hyperlink"/>
                <w:noProof/>
              </w:rPr>
              <w:t>6.3.6</w:t>
            </w:r>
            <w:r w:rsidR="003923DE">
              <w:rPr>
                <w:rFonts w:cstheme="minorBidi"/>
                <w:noProof/>
                <w:sz w:val="24"/>
                <w:lang w:val="en-CA" w:bidi="ar-SA"/>
              </w:rPr>
              <w:tab/>
            </w:r>
            <w:r w:rsidR="003923DE" w:rsidRPr="00E75560">
              <w:rPr>
                <w:rStyle w:val="Hyperlink"/>
                <w:noProof/>
              </w:rPr>
              <w:t>Resource Ontology</w:t>
            </w:r>
            <w:r w:rsidR="003923DE">
              <w:rPr>
                <w:noProof/>
                <w:webHidden/>
              </w:rPr>
              <w:tab/>
            </w:r>
            <w:r w:rsidR="003923DE">
              <w:rPr>
                <w:noProof/>
                <w:webHidden/>
              </w:rPr>
              <w:fldChar w:fldCharType="begin"/>
            </w:r>
            <w:r w:rsidR="003923DE">
              <w:rPr>
                <w:noProof/>
                <w:webHidden/>
              </w:rPr>
              <w:instrText xml:space="preserve"> PAGEREF _Toc41911371 \h </w:instrText>
            </w:r>
            <w:r w:rsidR="003923DE">
              <w:rPr>
                <w:noProof/>
                <w:webHidden/>
              </w:rPr>
            </w:r>
            <w:r w:rsidR="003923DE">
              <w:rPr>
                <w:noProof/>
                <w:webHidden/>
              </w:rPr>
              <w:fldChar w:fldCharType="separate"/>
            </w:r>
            <w:r w:rsidR="003923DE">
              <w:rPr>
                <w:noProof/>
                <w:webHidden/>
              </w:rPr>
              <w:t>42</w:t>
            </w:r>
            <w:r w:rsidR="003923DE">
              <w:rPr>
                <w:noProof/>
                <w:webHidden/>
              </w:rPr>
              <w:fldChar w:fldCharType="end"/>
            </w:r>
          </w:hyperlink>
        </w:p>
        <w:p w14:paraId="3E2FD755" w14:textId="2FE32295" w:rsidR="003923DE" w:rsidRDefault="00763349">
          <w:pPr>
            <w:pStyle w:val="TOC3"/>
            <w:tabs>
              <w:tab w:val="left" w:pos="1200"/>
              <w:tab w:val="right" w:leader="dot" w:pos="9350"/>
            </w:tabs>
            <w:rPr>
              <w:rFonts w:cstheme="minorBidi"/>
              <w:noProof/>
              <w:sz w:val="24"/>
              <w:lang w:val="en-CA" w:bidi="ar-SA"/>
            </w:rPr>
          </w:pPr>
          <w:hyperlink w:anchor="_Toc41911372" w:history="1">
            <w:r w:rsidR="003923DE" w:rsidRPr="00E75560">
              <w:rPr>
                <w:rStyle w:val="Hyperlink"/>
                <w:noProof/>
              </w:rPr>
              <w:t>6.3.7</w:t>
            </w:r>
            <w:r w:rsidR="003923DE">
              <w:rPr>
                <w:rFonts w:cstheme="minorBidi"/>
                <w:noProof/>
                <w:sz w:val="24"/>
                <w:lang w:val="en-CA" w:bidi="ar-SA"/>
              </w:rPr>
              <w:tab/>
            </w:r>
            <w:r w:rsidR="003923DE" w:rsidRPr="00E75560">
              <w:rPr>
                <w:rStyle w:val="Hyperlink"/>
                <w:noProof/>
              </w:rPr>
              <w:t>Parthood Ontology</w:t>
            </w:r>
            <w:r w:rsidR="003923DE">
              <w:rPr>
                <w:noProof/>
                <w:webHidden/>
              </w:rPr>
              <w:tab/>
            </w:r>
            <w:r w:rsidR="003923DE">
              <w:rPr>
                <w:noProof/>
                <w:webHidden/>
              </w:rPr>
              <w:fldChar w:fldCharType="begin"/>
            </w:r>
            <w:r w:rsidR="003923DE">
              <w:rPr>
                <w:noProof/>
                <w:webHidden/>
              </w:rPr>
              <w:instrText xml:space="preserve"> PAGEREF _Toc41911372 \h </w:instrText>
            </w:r>
            <w:r w:rsidR="003923DE">
              <w:rPr>
                <w:noProof/>
                <w:webHidden/>
              </w:rPr>
            </w:r>
            <w:r w:rsidR="003923DE">
              <w:rPr>
                <w:noProof/>
                <w:webHidden/>
              </w:rPr>
              <w:fldChar w:fldCharType="separate"/>
            </w:r>
            <w:r w:rsidR="003923DE">
              <w:rPr>
                <w:noProof/>
                <w:webHidden/>
              </w:rPr>
              <w:t>45</w:t>
            </w:r>
            <w:r w:rsidR="003923DE">
              <w:rPr>
                <w:noProof/>
                <w:webHidden/>
              </w:rPr>
              <w:fldChar w:fldCharType="end"/>
            </w:r>
          </w:hyperlink>
        </w:p>
        <w:p w14:paraId="4C64A2BB" w14:textId="0653811F" w:rsidR="003923DE" w:rsidRDefault="00763349">
          <w:pPr>
            <w:pStyle w:val="TOC3"/>
            <w:tabs>
              <w:tab w:val="left" w:pos="1200"/>
              <w:tab w:val="right" w:leader="dot" w:pos="9350"/>
            </w:tabs>
            <w:rPr>
              <w:rFonts w:cstheme="minorBidi"/>
              <w:noProof/>
              <w:sz w:val="24"/>
              <w:lang w:val="en-CA" w:bidi="ar-SA"/>
            </w:rPr>
          </w:pPr>
          <w:hyperlink w:anchor="_Toc41911373" w:history="1">
            <w:r w:rsidR="003923DE" w:rsidRPr="00E75560">
              <w:rPr>
                <w:rStyle w:val="Hyperlink"/>
                <w:noProof/>
              </w:rPr>
              <w:t>6.3.8</w:t>
            </w:r>
            <w:r w:rsidR="003923DE">
              <w:rPr>
                <w:rFonts w:cstheme="minorBidi"/>
                <w:noProof/>
                <w:sz w:val="24"/>
                <w:lang w:val="en-CA" w:bidi="ar-SA"/>
              </w:rPr>
              <w:tab/>
            </w:r>
            <w:r w:rsidR="003923DE" w:rsidRPr="00E75560">
              <w:rPr>
                <w:rStyle w:val="Hyperlink"/>
                <w:noProof/>
              </w:rPr>
              <w:t>Units of Measure Ontology</w:t>
            </w:r>
            <w:r w:rsidR="003923DE">
              <w:rPr>
                <w:noProof/>
                <w:webHidden/>
              </w:rPr>
              <w:tab/>
            </w:r>
            <w:r w:rsidR="003923DE">
              <w:rPr>
                <w:noProof/>
                <w:webHidden/>
              </w:rPr>
              <w:fldChar w:fldCharType="begin"/>
            </w:r>
            <w:r w:rsidR="003923DE">
              <w:rPr>
                <w:noProof/>
                <w:webHidden/>
              </w:rPr>
              <w:instrText xml:space="preserve"> PAGEREF _Toc41911373 \h </w:instrText>
            </w:r>
            <w:r w:rsidR="003923DE">
              <w:rPr>
                <w:noProof/>
                <w:webHidden/>
              </w:rPr>
            </w:r>
            <w:r w:rsidR="003923DE">
              <w:rPr>
                <w:noProof/>
                <w:webHidden/>
              </w:rPr>
              <w:fldChar w:fldCharType="separate"/>
            </w:r>
            <w:r w:rsidR="003923DE">
              <w:rPr>
                <w:noProof/>
                <w:webHidden/>
              </w:rPr>
              <w:t>48</w:t>
            </w:r>
            <w:r w:rsidR="003923DE">
              <w:rPr>
                <w:noProof/>
                <w:webHidden/>
              </w:rPr>
              <w:fldChar w:fldCharType="end"/>
            </w:r>
          </w:hyperlink>
        </w:p>
        <w:p w14:paraId="4BC3CB61" w14:textId="57FDFFAC" w:rsidR="003923DE" w:rsidRDefault="00763349">
          <w:pPr>
            <w:pStyle w:val="TOC3"/>
            <w:tabs>
              <w:tab w:val="left" w:pos="1200"/>
              <w:tab w:val="right" w:leader="dot" w:pos="9350"/>
            </w:tabs>
            <w:rPr>
              <w:rFonts w:cstheme="minorBidi"/>
              <w:noProof/>
              <w:sz w:val="24"/>
              <w:lang w:val="en-CA" w:bidi="ar-SA"/>
            </w:rPr>
          </w:pPr>
          <w:hyperlink w:anchor="_Toc41911374" w:history="1">
            <w:r w:rsidR="003923DE" w:rsidRPr="00E75560">
              <w:rPr>
                <w:rStyle w:val="Hyperlink"/>
                <w:noProof/>
              </w:rPr>
              <w:t>6.3.9</w:t>
            </w:r>
            <w:r w:rsidR="003923DE">
              <w:rPr>
                <w:rFonts w:cstheme="minorBidi"/>
                <w:noProof/>
                <w:sz w:val="24"/>
                <w:lang w:val="en-CA" w:bidi="ar-SA"/>
              </w:rPr>
              <w:tab/>
            </w:r>
            <w:r w:rsidR="003923DE" w:rsidRPr="00E75560">
              <w:rPr>
                <w:rStyle w:val="Hyperlink"/>
                <w:noProof/>
              </w:rPr>
              <w:t>Observations Ontology</w:t>
            </w:r>
            <w:r w:rsidR="003923DE">
              <w:rPr>
                <w:noProof/>
                <w:webHidden/>
              </w:rPr>
              <w:tab/>
            </w:r>
            <w:r w:rsidR="003923DE">
              <w:rPr>
                <w:noProof/>
                <w:webHidden/>
              </w:rPr>
              <w:fldChar w:fldCharType="begin"/>
            </w:r>
            <w:r w:rsidR="003923DE">
              <w:rPr>
                <w:noProof/>
                <w:webHidden/>
              </w:rPr>
              <w:instrText xml:space="preserve"> PAGEREF _Toc41911374 \h </w:instrText>
            </w:r>
            <w:r w:rsidR="003923DE">
              <w:rPr>
                <w:noProof/>
                <w:webHidden/>
              </w:rPr>
            </w:r>
            <w:r w:rsidR="003923DE">
              <w:rPr>
                <w:noProof/>
                <w:webHidden/>
              </w:rPr>
              <w:fldChar w:fldCharType="separate"/>
            </w:r>
            <w:r w:rsidR="003923DE">
              <w:rPr>
                <w:noProof/>
                <w:webHidden/>
              </w:rPr>
              <w:t>53</w:t>
            </w:r>
            <w:r w:rsidR="003923DE">
              <w:rPr>
                <w:noProof/>
                <w:webHidden/>
              </w:rPr>
              <w:fldChar w:fldCharType="end"/>
            </w:r>
          </w:hyperlink>
        </w:p>
        <w:p w14:paraId="315E3436" w14:textId="68AF54B7" w:rsidR="003923DE" w:rsidRDefault="00763349">
          <w:pPr>
            <w:pStyle w:val="TOC2"/>
            <w:tabs>
              <w:tab w:val="left" w:pos="720"/>
              <w:tab w:val="right" w:leader="dot" w:pos="9350"/>
            </w:tabs>
            <w:rPr>
              <w:rFonts w:cstheme="minorBidi"/>
              <w:noProof/>
              <w:sz w:val="24"/>
              <w:lang w:val="en-CA" w:bidi="ar-SA"/>
            </w:rPr>
          </w:pPr>
          <w:hyperlink w:anchor="_Toc41911375" w:history="1">
            <w:r w:rsidR="003923DE" w:rsidRPr="00E75560">
              <w:rPr>
                <w:rStyle w:val="Hyperlink"/>
                <w:rFonts w:ascii="Times New Roman" w:hAnsi="Times New Roman"/>
                <w:noProof/>
                <w:snapToGrid w:val="0"/>
                <w:w w:val="0"/>
              </w:rPr>
              <w:t>6.4</w:t>
            </w:r>
            <w:r w:rsidR="003923DE">
              <w:rPr>
                <w:rFonts w:cstheme="minorBidi"/>
                <w:noProof/>
                <w:sz w:val="24"/>
                <w:lang w:val="en-CA" w:bidi="ar-SA"/>
              </w:rPr>
              <w:tab/>
            </w:r>
            <w:r w:rsidR="003923DE" w:rsidRPr="00E75560">
              <w:rPr>
                <w:rStyle w:val="Hyperlink"/>
                <w:noProof/>
              </w:rPr>
              <w:t>Contact Ontology</w:t>
            </w:r>
            <w:r w:rsidR="003923DE">
              <w:rPr>
                <w:noProof/>
                <w:webHidden/>
              </w:rPr>
              <w:tab/>
            </w:r>
            <w:r w:rsidR="003923DE">
              <w:rPr>
                <w:noProof/>
                <w:webHidden/>
              </w:rPr>
              <w:fldChar w:fldCharType="begin"/>
            </w:r>
            <w:r w:rsidR="003923DE">
              <w:rPr>
                <w:noProof/>
                <w:webHidden/>
              </w:rPr>
              <w:instrText xml:space="preserve"> PAGEREF _Toc41911375 \h </w:instrText>
            </w:r>
            <w:r w:rsidR="003923DE">
              <w:rPr>
                <w:noProof/>
                <w:webHidden/>
              </w:rPr>
            </w:r>
            <w:r w:rsidR="003923DE">
              <w:rPr>
                <w:noProof/>
                <w:webHidden/>
              </w:rPr>
              <w:fldChar w:fldCharType="separate"/>
            </w:r>
            <w:r w:rsidR="003923DE">
              <w:rPr>
                <w:noProof/>
                <w:webHidden/>
              </w:rPr>
              <w:t>56</w:t>
            </w:r>
            <w:r w:rsidR="003923DE">
              <w:rPr>
                <w:noProof/>
                <w:webHidden/>
              </w:rPr>
              <w:fldChar w:fldCharType="end"/>
            </w:r>
          </w:hyperlink>
        </w:p>
        <w:p w14:paraId="0605CBA5" w14:textId="51F2E491" w:rsidR="003923DE" w:rsidRDefault="00763349">
          <w:pPr>
            <w:pStyle w:val="TOC3"/>
            <w:tabs>
              <w:tab w:val="left" w:pos="1200"/>
              <w:tab w:val="right" w:leader="dot" w:pos="9350"/>
            </w:tabs>
            <w:rPr>
              <w:rFonts w:cstheme="minorBidi"/>
              <w:noProof/>
              <w:sz w:val="24"/>
              <w:lang w:val="en-CA" w:bidi="ar-SA"/>
            </w:rPr>
          </w:pPr>
          <w:hyperlink w:anchor="_Toc41911376" w:history="1">
            <w:r w:rsidR="003923DE" w:rsidRPr="00E75560">
              <w:rPr>
                <w:rStyle w:val="Hyperlink"/>
                <w:noProof/>
              </w:rPr>
              <w:t>6.4.1</w:t>
            </w:r>
            <w:r w:rsidR="003923DE">
              <w:rPr>
                <w:rFonts w:cstheme="minorBidi"/>
                <w:noProof/>
                <w:sz w:val="24"/>
                <w:lang w:val="en-CA" w:bidi="ar-SA"/>
              </w:rPr>
              <w:tab/>
            </w:r>
            <w:r w:rsidR="003923DE" w:rsidRPr="00E75560">
              <w:rPr>
                <w:rStyle w:val="Hyperlink"/>
                <w:noProof/>
              </w:rPr>
              <w:t>Future Work</w:t>
            </w:r>
            <w:r w:rsidR="003923DE">
              <w:rPr>
                <w:noProof/>
                <w:webHidden/>
              </w:rPr>
              <w:tab/>
            </w:r>
            <w:r w:rsidR="003923DE">
              <w:rPr>
                <w:noProof/>
                <w:webHidden/>
              </w:rPr>
              <w:fldChar w:fldCharType="begin"/>
            </w:r>
            <w:r w:rsidR="003923DE">
              <w:rPr>
                <w:noProof/>
                <w:webHidden/>
              </w:rPr>
              <w:instrText xml:space="preserve"> PAGEREF _Toc41911376 \h </w:instrText>
            </w:r>
            <w:r w:rsidR="003923DE">
              <w:rPr>
                <w:noProof/>
                <w:webHidden/>
              </w:rPr>
            </w:r>
            <w:r w:rsidR="003923DE">
              <w:rPr>
                <w:noProof/>
                <w:webHidden/>
              </w:rPr>
              <w:fldChar w:fldCharType="separate"/>
            </w:r>
            <w:r w:rsidR="003923DE">
              <w:rPr>
                <w:noProof/>
                <w:webHidden/>
              </w:rPr>
              <w:t>57</w:t>
            </w:r>
            <w:r w:rsidR="003923DE">
              <w:rPr>
                <w:noProof/>
                <w:webHidden/>
              </w:rPr>
              <w:fldChar w:fldCharType="end"/>
            </w:r>
          </w:hyperlink>
        </w:p>
        <w:p w14:paraId="27622C1F" w14:textId="7ECC3900" w:rsidR="003923DE" w:rsidRDefault="00763349">
          <w:pPr>
            <w:pStyle w:val="TOC2"/>
            <w:tabs>
              <w:tab w:val="left" w:pos="720"/>
              <w:tab w:val="right" w:leader="dot" w:pos="9350"/>
            </w:tabs>
            <w:rPr>
              <w:rFonts w:cstheme="minorBidi"/>
              <w:noProof/>
              <w:sz w:val="24"/>
              <w:lang w:val="en-CA" w:bidi="ar-SA"/>
            </w:rPr>
          </w:pPr>
          <w:hyperlink w:anchor="_Toc41911377" w:history="1">
            <w:r w:rsidR="003923DE" w:rsidRPr="00E75560">
              <w:rPr>
                <w:rStyle w:val="Hyperlink"/>
                <w:rFonts w:ascii="Times New Roman" w:hAnsi="Times New Roman"/>
                <w:noProof/>
                <w:snapToGrid w:val="0"/>
                <w:w w:val="0"/>
              </w:rPr>
              <w:t>6.5</w:t>
            </w:r>
            <w:r w:rsidR="003923DE">
              <w:rPr>
                <w:rFonts w:cstheme="minorBidi"/>
                <w:noProof/>
                <w:sz w:val="24"/>
                <w:lang w:val="en-CA" w:bidi="ar-SA"/>
              </w:rPr>
              <w:tab/>
            </w:r>
            <w:r w:rsidR="003923DE" w:rsidRPr="00E75560">
              <w:rPr>
                <w:rStyle w:val="Hyperlink"/>
                <w:noProof/>
              </w:rPr>
              <w:t>Person Ontology</w:t>
            </w:r>
            <w:r w:rsidR="003923DE">
              <w:rPr>
                <w:noProof/>
                <w:webHidden/>
              </w:rPr>
              <w:tab/>
            </w:r>
            <w:r w:rsidR="003923DE">
              <w:rPr>
                <w:noProof/>
                <w:webHidden/>
              </w:rPr>
              <w:fldChar w:fldCharType="begin"/>
            </w:r>
            <w:r w:rsidR="003923DE">
              <w:rPr>
                <w:noProof/>
                <w:webHidden/>
              </w:rPr>
              <w:instrText xml:space="preserve"> PAGEREF _Toc41911377 \h </w:instrText>
            </w:r>
            <w:r w:rsidR="003923DE">
              <w:rPr>
                <w:noProof/>
                <w:webHidden/>
              </w:rPr>
            </w:r>
            <w:r w:rsidR="003923DE">
              <w:rPr>
                <w:noProof/>
                <w:webHidden/>
              </w:rPr>
              <w:fldChar w:fldCharType="separate"/>
            </w:r>
            <w:r w:rsidR="003923DE">
              <w:rPr>
                <w:noProof/>
                <w:webHidden/>
              </w:rPr>
              <w:t>57</w:t>
            </w:r>
            <w:r w:rsidR="003923DE">
              <w:rPr>
                <w:noProof/>
                <w:webHidden/>
              </w:rPr>
              <w:fldChar w:fldCharType="end"/>
            </w:r>
          </w:hyperlink>
        </w:p>
        <w:p w14:paraId="7C43570F" w14:textId="48A473E2" w:rsidR="003923DE" w:rsidRDefault="00763349">
          <w:pPr>
            <w:pStyle w:val="TOC3"/>
            <w:tabs>
              <w:tab w:val="left" w:pos="1200"/>
              <w:tab w:val="right" w:leader="dot" w:pos="9350"/>
            </w:tabs>
            <w:rPr>
              <w:rFonts w:cstheme="minorBidi"/>
              <w:noProof/>
              <w:sz w:val="24"/>
              <w:lang w:val="en-CA" w:bidi="ar-SA"/>
            </w:rPr>
          </w:pPr>
          <w:hyperlink w:anchor="_Toc41911378" w:history="1">
            <w:r w:rsidR="003923DE" w:rsidRPr="00E75560">
              <w:rPr>
                <w:rStyle w:val="Hyperlink"/>
                <w:noProof/>
              </w:rPr>
              <w:t>6.5.1</w:t>
            </w:r>
            <w:r w:rsidR="003923DE">
              <w:rPr>
                <w:rFonts w:cstheme="minorBidi"/>
                <w:noProof/>
                <w:sz w:val="24"/>
                <w:lang w:val="en-CA" w:bidi="ar-SA"/>
              </w:rPr>
              <w:tab/>
            </w:r>
            <w:r w:rsidR="003923DE" w:rsidRPr="00E75560">
              <w:rPr>
                <w:rStyle w:val="Hyperlink"/>
                <w:noProof/>
              </w:rPr>
              <w:t>Future work</w:t>
            </w:r>
            <w:r w:rsidR="003923DE">
              <w:rPr>
                <w:noProof/>
                <w:webHidden/>
              </w:rPr>
              <w:tab/>
            </w:r>
            <w:r w:rsidR="003923DE">
              <w:rPr>
                <w:noProof/>
                <w:webHidden/>
              </w:rPr>
              <w:fldChar w:fldCharType="begin"/>
            </w:r>
            <w:r w:rsidR="003923DE">
              <w:rPr>
                <w:noProof/>
                <w:webHidden/>
              </w:rPr>
              <w:instrText xml:space="preserve"> PAGEREF _Toc41911378 \h </w:instrText>
            </w:r>
            <w:r w:rsidR="003923DE">
              <w:rPr>
                <w:noProof/>
                <w:webHidden/>
              </w:rPr>
            </w:r>
            <w:r w:rsidR="003923DE">
              <w:rPr>
                <w:noProof/>
                <w:webHidden/>
              </w:rPr>
              <w:fldChar w:fldCharType="separate"/>
            </w:r>
            <w:r w:rsidR="003923DE">
              <w:rPr>
                <w:noProof/>
                <w:webHidden/>
              </w:rPr>
              <w:t>58</w:t>
            </w:r>
            <w:r w:rsidR="003923DE">
              <w:rPr>
                <w:noProof/>
                <w:webHidden/>
              </w:rPr>
              <w:fldChar w:fldCharType="end"/>
            </w:r>
          </w:hyperlink>
        </w:p>
        <w:p w14:paraId="3E6FC453" w14:textId="4F2A724D" w:rsidR="003923DE" w:rsidRDefault="00763349">
          <w:pPr>
            <w:pStyle w:val="TOC2"/>
            <w:tabs>
              <w:tab w:val="left" w:pos="720"/>
              <w:tab w:val="right" w:leader="dot" w:pos="9350"/>
            </w:tabs>
            <w:rPr>
              <w:rFonts w:cstheme="minorBidi"/>
              <w:noProof/>
              <w:sz w:val="24"/>
              <w:lang w:val="en-CA" w:bidi="ar-SA"/>
            </w:rPr>
          </w:pPr>
          <w:hyperlink w:anchor="_Toc41911379" w:history="1">
            <w:r w:rsidR="003923DE" w:rsidRPr="00E75560">
              <w:rPr>
                <w:rStyle w:val="Hyperlink"/>
                <w:rFonts w:ascii="Times New Roman" w:hAnsi="Times New Roman"/>
                <w:noProof/>
                <w:snapToGrid w:val="0"/>
                <w:w w:val="0"/>
              </w:rPr>
              <w:t>6.6</w:t>
            </w:r>
            <w:r w:rsidR="003923DE">
              <w:rPr>
                <w:rFonts w:cstheme="minorBidi"/>
                <w:noProof/>
                <w:sz w:val="24"/>
                <w:lang w:val="en-CA" w:bidi="ar-SA"/>
              </w:rPr>
              <w:tab/>
            </w:r>
            <w:r w:rsidR="003923DE" w:rsidRPr="00E75560">
              <w:rPr>
                <w:rStyle w:val="Hyperlink"/>
                <w:noProof/>
              </w:rPr>
              <w:t>Household Ontology</w:t>
            </w:r>
            <w:r w:rsidR="003923DE">
              <w:rPr>
                <w:noProof/>
                <w:webHidden/>
              </w:rPr>
              <w:tab/>
            </w:r>
            <w:r w:rsidR="003923DE">
              <w:rPr>
                <w:noProof/>
                <w:webHidden/>
              </w:rPr>
              <w:fldChar w:fldCharType="begin"/>
            </w:r>
            <w:r w:rsidR="003923DE">
              <w:rPr>
                <w:noProof/>
                <w:webHidden/>
              </w:rPr>
              <w:instrText xml:space="preserve"> PAGEREF _Toc41911379 \h </w:instrText>
            </w:r>
            <w:r w:rsidR="003923DE">
              <w:rPr>
                <w:noProof/>
                <w:webHidden/>
              </w:rPr>
            </w:r>
            <w:r w:rsidR="003923DE">
              <w:rPr>
                <w:noProof/>
                <w:webHidden/>
              </w:rPr>
              <w:fldChar w:fldCharType="separate"/>
            </w:r>
            <w:r w:rsidR="003923DE">
              <w:rPr>
                <w:noProof/>
                <w:webHidden/>
              </w:rPr>
              <w:t>59</w:t>
            </w:r>
            <w:r w:rsidR="003923DE">
              <w:rPr>
                <w:noProof/>
                <w:webHidden/>
              </w:rPr>
              <w:fldChar w:fldCharType="end"/>
            </w:r>
          </w:hyperlink>
        </w:p>
        <w:p w14:paraId="60CB70F4" w14:textId="52084ECB" w:rsidR="003923DE" w:rsidRDefault="00763349">
          <w:pPr>
            <w:pStyle w:val="TOC3"/>
            <w:tabs>
              <w:tab w:val="left" w:pos="1200"/>
              <w:tab w:val="right" w:leader="dot" w:pos="9350"/>
            </w:tabs>
            <w:rPr>
              <w:rFonts w:cstheme="minorBidi"/>
              <w:noProof/>
              <w:sz w:val="24"/>
              <w:lang w:val="en-CA" w:bidi="ar-SA"/>
            </w:rPr>
          </w:pPr>
          <w:hyperlink w:anchor="_Toc41911380" w:history="1">
            <w:r w:rsidR="003923DE" w:rsidRPr="00E75560">
              <w:rPr>
                <w:rStyle w:val="Hyperlink"/>
                <w:noProof/>
              </w:rPr>
              <w:t>6.6.1</w:t>
            </w:r>
            <w:r w:rsidR="003923DE">
              <w:rPr>
                <w:rFonts w:cstheme="minorBidi"/>
                <w:noProof/>
                <w:sz w:val="24"/>
                <w:lang w:val="en-CA" w:bidi="ar-SA"/>
              </w:rPr>
              <w:tab/>
            </w:r>
            <w:r w:rsidR="003923DE" w:rsidRPr="00E75560">
              <w:rPr>
                <w:rStyle w:val="Hyperlink"/>
                <w:noProof/>
              </w:rPr>
              <w:t>Future Work</w:t>
            </w:r>
            <w:r w:rsidR="003923DE">
              <w:rPr>
                <w:noProof/>
                <w:webHidden/>
              </w:rPr>
              <w:tab/>
            </w:r>
            <w:r w:rsidR="003923DE">
              <w:rPr>
                <w:noProof/>
                <w:webHidden/>
              </w:rPr>
              <w:fldChar w:fldCharType="begin"/>
            </w:r>
            <w:r w:rsidR="003923DE">
              <w:rPr>
                <w:noProof/>
                <w:webHidden/>
              </w:rPr>
              <w:instrText xml:space="preserve"> PAGEREF _Toc41911380 \h </w:instrText>
            </w:r>
            <w:r w:rsidR="003923DE">
              <w:rPr>
                <w:noProof/>
                <w:webHidden/>
              </w:rPr>
            </w:r>
            <w:r w:rsidR="003923DE">
              <w:rPr>
                <w:noProof/>
                <w:webHidden/>
              </w:rPr>
              <w:fldChar w:fldCharType="separate"/>
            </w:r>
            <w:r w:rsidR="003923DE">
              <w:rPr>
                <w:noProof/>
                <w:webHidden/>
              </w:rPr>
              <w:t>61</w:t>
            </w:r>
            <w:r w:rsidR="003923DE">
              <w:rPr>
                <w:noProof/>
                <w:webHidden/>
              </w:rPr>
              <w:fldChar w:fldCharType="end"/>
            </w:r>
          </w:hyperlink>
        </w:p>
        <w:p w14:paraId="77B92172" w14:textId="57C2145A" w:rsidR="003923DE" w:rsidRDefault="00763349">
          <w:pPr>
            <w:pStyle w:val="TOC2"/>
            <w:tabs>
              <w:tab w:val="left" w:pos="720"/>
              <w:tab w:val="right" w:leader="dot" w:pos="9350"/>
            </w:tabs>
            <w:rPr>
              <w:rFonts w:cstheme="minorBidi"/>
              <w:noProof/>
              <w:sz w:val="24"/>
              <w:lang w:val="en-CA" w:bidi="ar-SA"/>
            </w:rPr>
          </w:pPr>
          <w:hyperlink w:anchor="_Toc41911381" w:history="1">
            <w:r w:rsidR="003923DE" w:rsidRPr="00E75560">
              <w:rPr>
                <w:rStyle w:val="Hyperlink"/>
                <w:rFonts w:ascii="Times New Roman" w:hAnsi="Times New Roman"/>
                <w:noProof/>
                <w:snapToGrid w:val="0"/>
                <w:w w:val="0"/>
              </w:rPr>
              <w:t>6.7</w:t>
            </w:r>
            <w:r w:rsidR="003923DE">
              <w:rPr>
                <w:rFonts w:cstheme="minorBidi"/>
                <w:noProof/>
                <w:sz w:val="24"/>
                <w:lang w:val="en-CA" w:bidi="ar-SA"/>
              </w:rPr>
              <w:tab/>
            </w:r>
            <w:r w:rsidR="003923DE" w:rsidRPr="00E75560">
              <w:rPr>
                <w:rStyle w:val="Hyperlink"/>
                <w:noProof/>
              </w:rPr>
              <w:t>Organization Ontology</w:t>
            </w:r>
            <w:r w:rsidR="003923DE">
              <w:rPr>
                <w:noProof/>
                <w:webHidden/>
              </w:rPr>
              <w:tab/>
            </w:r>
            <w:r w:rsidR="003923DE">
              <w:rPr>
                <w:noProof/>
                <w:webHidden/>
              </w:rPr>
              <w:fldChar w:fldCharType="begin"/>
            </w:r>
            <w:r w:rsidR="003923DE">
              <w:rPr>
                <w:noProof/>
                <w:webHidden/>
              </w:rPr>
              <w:instrText xml:space="preserve"> PAGEREF _Toc41911381 \h </w:instrText>
            </w:r>
            <w:r w:rsidR="003923DE">
              <w:rPr>
                <w:noProof/>
                <w:webHidden/>
              </w:rPr>
            </w:r>
            <w:r w:rsidR="003923DE">
              <w:rPr>
                <w:noProof/>
                <w:webHidden/>
              </w:rPr>
              <w:fldChar w:fldCharType="separate"/>
            </w:r>
            <w:r w:rsidR="003923DE">
              <w:rPr>
                <w:noProof/>
                <w:webHidden/>
              </w:rPr>
              <w:t>61</w:t>
            </w:r>
            <w:r w:rsidR="003923DE">
              <w:rPr>
                <w:noProof/>
                <w:webHidden/>
              </w:rPr>
              <w:fldChar w:fldCharType="end"/>
            </w:r>
          </w:hyperlink>
        </w:p>
        <w:p w14:paraId="14450655" w14:textId="450C0A7A" w:rsidR="003923DE" w:rsidRDefault="00763349">
          <w:pPr>
            <w:pStyle w:val="TOC3"/>
            <w:tabs>
              <w:tab w:val="left" w:pos="1200"/>
              <w:tab w:val="right" w:leader="dot" w:pos="9350"/>
            </w:tabs>
            <w:rPr>
              <w:rFonts w:cstheme="minorBidi"/>
              <w:noProof/>
              <w:sz w:val="24"/>
              <w:lang w:val="en-CA" w:bidi="ar-SA"/>
            </w:rPr>
          </w:pPr>
          <w:hyperlink w:anchor="_Toc41911382" w:history="1">
            <w:r w:rsidR="003923DE" w:rsidRPr="00E75560">
              <w:rPr>
                <w:rStyle w:val="Hyperlink"/>
                <w:noProof/>
              </w:rPr>
              <w:t>6.7.1</w:t>
            </w:r>
            <w:r w:rsidR="003923DE">
              <w:rPr>
                <w:rFonts w:cstheme="minorBidi"/>
                <w:noProof/>
                <w:sz w:val="24"/>
                <w:lang w:val="en-CA" w:bidi="ar-SA"/>
              </w:rPr>
              <w:tab/>
            </w:r>
            <w:r w:rsidR="003923DE" w:rsidRPr="00E75560">
              <w:rPr>
                <w:rStyle w:val="Hyperlink"/>
                <w:noProof/>
              </w:rPr>
              <w:t>Future Work</w:t>
            </w:r>
            <w:r w:rsidR="003923DE">
              <w:rPr>
                <w:noProof/>
                <w:webHidden/>
              </w:rPr>
              <w:tab/>
            </w:r>
            <w:r w:rsidR="003923DE">
              <w:rPr>
                <w:noProof/>
                <w:webHidden/>
              </w:rPr>
              <w:fldChar w:fldCharType="begin"/>
            </w:r>
            <w:r w:rsidR="003923DE">
              <w:rPr>
                <w:noProof/>
                <w:webHidden/>
              </w:rPr>
              <w:instrText xml:space="preserve"> PAGEREF _Toc41911382 \h </w:instrText>
            </w:r>
            <w:r w:rsidR="003923DE">
              <w:rPr>
                <w:noProof/>
                <w:webHidden/>
              </w:rPr>
            </w:r>
            <w:r w:rsidR="003923DE">
              <w:rPr>
                <w:noProof/>
                <w:webHidden/>
              </w:rPr>
              <w:fldChar w:fldCharType="separate"/>
            </w:r>
            <w:r w:rsidR="003923DE">
              <w:rPr>
                <w:noProof/>
                <w:webHidden/>
              </w:rPr>
              <w:t>65</w:t>
            </w:r>
            <w:r w:rsidR="003923DE">
              <w:rPr>
                <w:noProof/>
                <w:webHidden/>
              </w:rPr>
              <w:fldChar w:fldCharType="end"/>
            </w:r>
          </w:hyperlink>
        </w:p>
        <w:p w14:paraId="37109E5B" w14:textId="65788A60" w:rsidR="003923DE" w:rsidRDefault="00763349">
          <w:pPr>
            <w:pStyle w:val="TOC2"/>
            <w:tabs>
              <w:tab w:val="left" w:pos="720"/>
              <w:tab w:val="right" w:leader="dot" w:pos="9350"/>
            </w:tabs>
            <w:rPr>
              <w:rFonts w:cstheme="minorBidi"/>
              <w:noProof/>
              <w:sz w:val="24"/>
              <w:lang w:val="en-CA" w:bidi="ar-SA"/>
            </w:rPr>
          </w:pPr>
          <w:hyperlink w:anchor="_Toc41911383" w:history="1">
            <w:r w:rsidR="003923DE" w:rsidRPr="00E75560">
              <w:rPr>
                <w:rStyle w:val="Hyperlink"/>
                <w:rFonts w:ascii="Times New Roman" w:hAnsi="Times New Roman"/>
                <w:noProof/>
                <w:snapToGrid w:val="0"/>
                <w:w w:val="0"/>
              </w:rPr>
              <w:t>6.8</w:t>
            </w:r>
            <w:r w:rsidR="003923DE">
              <w:rPr>
                <w:rFonts w:cstheme="minorBidi"/>
                <w:noProof/>
                <w:sz w:val="24"/>
                <w:lang w:val="en-CA" w:bidi="ar-SA"/>
              </w:rPr>
              <w:tab/>
            </w:r>
            <w:r w:rsidR="003923DE" w:rsidRPr="00E75560">
              <w:rPr>
                <w:rStyle w:val="Hyperlink"/>
                <w:noProof/>
              </w:rPr>
              <w:t>Building Ontology</w:t>
            </w:r>
            <w:r w:rsidR="003923DE">
              <w:rPr>
                <w:noProof/>
                <w:webHidden/>
              </w:rPr>
              <w:tab/>
            </w:r>
            <w:r w:rsidR="003923DE">
              <w:rPr>
                <w:noProof/>
                <w:webHidden/>
              </w:rPr>
              <w:fldChar w:fldCharType="begin"/>
            </w:r>
            <w:r w:rsidR="003923DE">
              <w:rPr>
                <w:noProof/>
                <w:webHidden/>
              </w:rPr>
              <w:instrText xml:space="preserve"> PAGEREF _Toc41911383 \h </w:instrText>
            </w:r>
            <w:r w:rsidR="003923DE">
              <w:rPr>
                <w:noProof/>
                <w:webHidden/>
              </w:rPr>
            </w:r>
            <w:r w:rsidR="003923DE">
              <w:rPr>
                <w:noProof/>
                <w:webHidden/>
              </w:rPr>
              <w:fldChar w:fldCharType="separate"/>
            </w:r>
            <w:r w:rsidR="003923DE">
              <w:rPr>
                <w:noProof/>
                <w:webHidden/>
              </w:rPr>
              <w:t>65</w:t>
            </w:r>
            <w:r w:rsidR="003923DE">
              <w:rPr>
                <w:noProof/>
                <w:webHidden/>
              </w:rPr>
              <w:fldChar w:fldCharType="end"/>
            </w:r>
          </w:hyperlink>
        </w:p>
        <w:p w14:paraId="1397DABC" w14:textId="5EB8538C" w:rsidR="003923DE" w:rsidRDefault="00763349">
          <w:pPr>
            <w:pStyle w:val="TOC3"/>
            <w:tabs>
              <w:tab w:val="left" w:pos="1200"/>
              <w:tab w:val="right" w:leader="dot" w:pos="9350"/>
            </w:tabs>
            <w:rPr>
              <w:rFonts w:cstheme="minorBidi"/>
              <w:noProof/>
              <w:sz w:val="24"/>
              <w:lang w:val="en-CA" w:bidi="ar-SA"/>
            </w:rPr>
          </w:pPr>
          <w:hyperlink w:anchor="_Toc41911384" w:history="1">
            <w:r w:rsidR="003923DE" w:rsidRPr="00E75560">
              <w:rPr>
                <w:rStyle w:val="Hyperlink"/>
                <w:noProof/>
              </w:rPr>
              <w:t>6.8.1</w:t>
            </w:r>
            <w:r w:rsidR="003923DE">
              <w:rPr>
                <w:rFonts w:cstheme="minorBidi"/>
                <w:noProof/>
                <w:sz w:val="24"/>
                <w:lang w:val="en-CA" w:bidi="ar-SA"/>
              </w:rPr>
              <w:tab/>
            </w:r>
            <w:r w:rsidR="003923DE" w:rsidRPr="00E75560">
              <w:rPr>
                <w:rStyle w:val="Hyperlink"/>
                <w:noProof/>
              </w:rPr>
              <w:t>Future work</w:t>
            </w:r>
            <w:r w:rsidR="003923DE">
              <w:rPr>
                <w:noProof/>
                <w:webHidden/>
              </w:rPr>
              <w:tab/>
            </w:r>
            <w:r w:rsidR="003923DE">
              <w:rPr>
                <w:noProof/>
                <w:webHidden/>
              </w:rPr>
              <w:fldChar w:fldCharType="begin"/>
            </w:r>
            <w:r w:rsidR="003923DE">
              <w:rPr>
                <w:noProof/>
                <w:webHidden/>
              </w:rPr>
              <w:instrText xml:space="preserve"> PAGEREF _Toc41911384 \h </w:instrText>
            </w:r>
            <w:r w:rsidR="003923DE">
              <w:rPr>
                <w:noProof/>
                <w:webHidden/>
              </w:rPr>
            </w:r>
            <w:r w:rsidR="003923DE">
              <w:rPr>
                <w:noProof/>
                <w:webHidden/>
              </w:rPr>
              <w:fldChar w:fldCharType="separate"/>
            </w:r>
            <w:r w:rsidR="003923DE">
              <w:rPr>
                <w:noProof/>
                <w:webHidden/>
              </w:rPr>
              <w:t>67</w:t>
            </w:r>
            <w:r w:rsidR="003923DE">
              <w:rPr>
                <w:noProof/>
                <w:webHidden/>
              </w:rPr>
              <w:fldChar w:fldCharType="end"/>
            </w:r>
          </w:hyperlink>
        </w:p>
        <w:p w14:paraId="43AF1153" w14:textId="7B92032B" w:rsidR="003923DE" w:rsidRDefault="00763349">
          <w:pPr>
            <w:pStyle w:val="TOC2"/>
            <w:tabs>
              <w:tab w:val="left" w:pos="720"/>
              <w:tab w:val="right" w:leader="dot" w:pos="9350"/>
            </w:tabs>
            <w:rPr>
              <w:rFonts w:cstheme="minorBidi"/>
              <w:noProof/>
              <w:sz w:val="24"/>
              <w:lang w:val="en-CA" w:bidi="ar-SA"/>
            </w:rPr>
          </w:pPr>
          <w:hyperlink w:anchor="_Toc41911385" w:history="1">
            <w:r w:rsidR="003923DE" w:rsidRPr="00E75560">
              <w:rPr>
                <w:rStyle w:val="Hyperlink"/>
                <w:rFonts w:ascii="Times New Roman" w:hAnsi="Times New Roman"/>
                <w:noProof/>
                <w:snapToGrid w:val="0"/>
                <w:w w:val="0"/>
              </w:rPr>
              <w:t>6.9</w:t>
            </w:r>
            <w:r w:rsidR="003923DE">
              <w:rPr>
                <w:rFonts w:cstheme="minorBidi"/>
                <w:noProof/>
                <w:sz w:val="24"/>
                <w:lang w:val="en-CA" w:bidi="ar-SA"/>
              </w:rPr>
              <w:tab/>
            </w:r>
            <w:r w:rsidR="003923DE" w:rsidRPr="00E75560">
              <w:rPr>
                <w:rStyle w:val="Hyperlink"/>
                <w:noProof/>
              </w:rPr>
              <w:t>Vehicle Ontology</w:t>
            </w:r>
            <w:r w:rsidR="003923DE">
              <w:rPr>
                <w:noProof/>
                <w:webHidden/>
              </w:rPr>
              <w:tab/>
            </w:r>
            <w:r w:rsidR="003923DE">
              <w:rPr>
                <w:noProof/>
                <w:webHidden/>
              </w:rPr>
              <w:fldChar w:fldCharType="begin"/>
            </w:r>
            <w:r w:rsidR="003923DE">
              <w:rPr>
                <w:noProof/>
                <w:webHidden/>
              </w:rPr>
              <w:instrText xml:space="preserve"> PAGEREF _Toc41911385 \h </w:instrText>
            </w:r>
            <w:r w:rsidR="003923DE">
              <w:rPr>
                <w:noProof/>
                <w:webHidden/>
              </w:rPr>
            </w:r>
            <w:r w:rsidR="003923DE">
              <w:rPr>
                <w:noProof/>
                <w:webHidden/>
              </w:rPr>
              <w:fldChar w:fldCharType="separate"/>
            </w:r>
            <w:r w:rsidR="003923DE">
              <w:rPr>
                <w:noProof/>
                <w:webHidden/>
              </w:rPr>
              <w:t>67</w:t>
            </w:r>
            <w:r w:rsidR="003923DE">
              <w:rPr>
                <w:noProof/>
                <w:webHidden/>
              </w:rPr>
              <w:fldChar w:fldCharType="end"/>
            </w:r>
          </w:hyperlink>
        </w:p>
        <w:p w14:paraId="2E386B61" w14:textId="70689A31" w:rsidR="003923DE" w:rsidRDefault="00763349">
          <w:pPr>
            <w:pStyle w:val="TOC2"/>
            <w:tabs>
              <w:tab w:val="left" w:pos="960"/>
              <w:tab w:val="right" w:leader="dot" w:pos="9350"/>
            </w:tabs>
            <w:rPr>
              <w:rFonts w:cstheme="minorBidi"/>
              <w:noProof/>
              <w:sz w:val="24"/>
              <w:lang w:val="en-CA" w:bidi="ar-SA"/>
            </w:rPr>
          </w:pPr>
          <w:hyperlink w:anchor="_Toc41911386" w:history="1">
            <w:r w:rsidR="003923DE" w:rsidRPr="00E75560">
              <w:rPr>
                <w:rStyle w:val="Hyperlink"/>
                <w:rFonts w:ascii="Times New Roman" w:hAnsi="Times New Roman"/>
                <w:noProof/>
                <w:snapToGrid w:val="0"/>
                <w:w w:val="0"/>
              </w:rPr>
              <w:t>6.10</w:t>
            </w:r>
            <w:r w:rsidR="003923DE">
              <w:rPr>
                <w:rFonts w:cstheme="minorBidi"/>
                <w:noProof/>
                <w:sz w:val="24"/>
                <w:lang w:val="en-CA" w:bidi="ar-SA"/>
              </w:rPr>
              <w:tab/>
            </w:r>
            <w:r w:rsidR="003923DE" w:rsidRPr="00E75560">
              <w:rPr>
                <w:rStyle w:val="Hyperlink"/>
                <w:noProof/>
              </w:rPr>
              <w:t>Transportation System Ontology</w:t>
            </w:r>
            <w:r w:rsidR="003923DE">
              <w:rPr>
                <w:noProof/>
                <w:webHidden/>
              </w:rPr>
              <w:tab/>
            </w:r>
            <w:r w:rsidR="003923DE">
              <w:rPr>
                <w:noProof/>
                <w:webHidden/>
              </w:rPr>
              <w:fldChar w:fldCharType="begin"/>
            </w:r>
            <w:r w:rsidR="003923DE">
              <w:rPr>
                <w:noProof/>
                <w:webHidden/>
              </w:rPr>
              <w:instrText xml:space="preserve"> PAGEREF _Toc41911386 \h </w:instrText>
            </w:r>
            <w:r w:rsidR="003923DE">
              <w:rPr>
                <w:noProof/>
                <w:webHidden/>
              </w:rPr>
            </w:r>
            <w:r w:rsidR="003923DE">
              <w:rPr>
                <w:noProof/>
                <w:webHidden/>
              </w:rPr>
              <w:fldChar w:fldCharType="separate"/>
            </w:r>
            <w:r w:rsidR="003923DE">
              <w:rPr>
                <w:noProof/>
                <w:webHidden/>
              </w:rPr>
              <w:t>69</w:t>
            </w:r>
            <w:r w:rsidR="003923DE">
              <w:rPr>
                <w:noProof/>
                <w:webHidden/>
              </w:rPr>
              <w:fldChar w:fldCharType="end"/>
            </w:r>
          </w:hyperlink>
        </w:p>
        <w:p w14:paraId="457C33FE" w14:textId="290AEDD1" w:rsidR="003923DE" w:rsidRDefault="00763349">
          <w:pPr>
            <w:pStyle w:val="TOC3"/>
            <w:tabs>
              <w:tab w:val="left" w:pos="1200"/>
              <w:tab w:val="right" w:leader="dot" w:pos="9350"/>
            </w:tabs>
            <w:rPr>
              <w:rFonts w:cstheme="minorBidi"/>
              <w:noProof/>
              <w:sz w:val="24"/>
              <w:lang w:val="en-CA" w:bidi="ar-SA"/>
            </w:rPr>
          </w:pPr>
          <w:hyperlink w:anchor="_Toc41911387" w:history="1">
            <w:r w:rsidR="003923DE" w:rsidRPr="00E75560">
              <w:rPr>
                <w:rStyle w:val="Hyperlink"/>
                <w:noProof/>
              </w:rPr>
              <w:t>6.10.1</w:t>
            </w:r>
            <w:r w:rsidR="003923DE">
              <w:rPr>
                <w:rFonts w:cstheme="minorBidi"/>
                <w:noProof/>
                <w:sz w:val="24"/>
                <w:lang w:val="en-CA" w:bidi="ar-SA"/>
              </w:rPr>
              <w:tab/>
            </w:r>
            <w:r w:rsidR="003923DE" w:rsidRPr="00E75560">
              <w:rPr>
                <w:rStyle w:val="Hyperlink"/>
                <w:noProof/>
              </w:rPr>
              <w:t>Future Work</w:t>
            </w:r>
            <w:r w:rsidR="003923DE">
              <w:rPr>
                <w:noProof/>
                <w:webHidden/>
              </w:rPr>
              <w:tab/>
            </w:r>
            <w:r w:rsidR="003923DE">
              <w:rPr>
                <w:noProof/>
                <w:webHidden/>
              </w:rPr>
              <w:fldChar w:fldCharType="begin"/>
            </w:r>
            <w:r w:rsidR="003923DE">
              <w:rPr>
                <w:noProof/>
                <w:webHidden/>
              </w:rPr>
              <w:instrText xml:space="preserve"> PAGEREF _Toc41911387 \h </w:instrText>
            </w:r>
            <w:r w:rsidR="003923DE">
              <w:rPr>
                <w:noProof/>
                <w:webHidden/>
              </w:rPr>
            </w:r>
            <w:r w:rsidR="003923DE">
              <w:rPr>
                <w:noProof/>
                <w:webHidden/>
              </w:rPr>
              <w:fldChar w:fldCharType="separate"/>
            </w:r>
            <w:r w:rsidR="003923DE">
              <w:rPr>
                <w:noProof/>
                <w:webHidden/>
              </w:rPr>
              <w:t>78</w:t>
            </w:r>
            <w:r w:rsidR="003923DE">
              <w:rPr>
                <w:noProof/>
                <w:webHidden/>
              </w:rPr>
              <w:fldChar w:fldCharType="end"/>
            </w:r>
          </w:hyperlink>
        </w:p>
        <w:p w14:paraId="48E36340" w14:textId="6DC3CAF1" w:rsidR="003923DE" w:rsidRDefault="00763349">
          <w:pPr>
            <w:pStyle w:val="TOC2"/>
            <w:tabs>
              <w:tab w:val="left" w:pos="960"/>
              <w:tab w:val="right" w:leader="dot" w:pos="9350"/>
            </w:tabs>
            <w:rPr>
              <w:rFonts w:cstheme="minorBidi"/>
              <w:noProof/>
              <w:sz w:val="24"/>
              <w:lang w:val="en-CA" w:bidi="ar-SA"/>
            </w:rPr>
          </w:pPr>
          <w:hyperlink w:anchor="_Toc41911388" w:history="1">
            <w:r w:rsidR="003923DE" w:rsidRPr="00E75560">
              <w:rPr>
                <w:rStyle w:val="Hyperlink"/>
                <w:rFonts w:ascii="Times New Roman" w:hAnsi="Times New Roman"/>
                <w:noProof/>
                <w:snapToGrid w:val="0"/>
                <w:w w:val="0"/>
              </w:rPr>
              <w:t>6.11</w:t>
            </w:r>
            <w:r w:rsidR="003923DE">
              <w:rPr>
                <w:rFonts w:cstheme="minorBidi"/>
                <w:noProof/>
                <w:sz w:val="24"/>
                <w:lang w:val="en-CA" w:bidi="ar-SA"/>
              </w:rPr>
              <w:tab/>
            </w:r>
            <w:r w:rsidR="003923DE" w:rsidRPr="00E75560">
              <w:rPr>
                <w:rStyle w:val="Hyperlink"/>
                <w:noProof/>
              </w:rPr>
              <w:t>Travel Costs</w:t>
            </w:r>
            <w:r w:rsidR="003923DE">
              <w:rPr>
                <w:noProof/>
                <w:webHidden/>
              </w:rPr>
              <w:tab/>
            </w:r>
            <w:r w:rsidR="003923DE">
              <w:rPr>
                <w:noProof/>
                <w:webHidden/>
              </w:rPr>
              <w:fldChar w:fldCharType="begin"/>
            </w:r>
            <w:r w:rsidR="003923DE">
              <w:rPr>
                <w:noProof/>
                <w:webHidden/>
              </w:rPr>
              <w:instrText xml:space="preserve"> PAGEREF _Toc41911388 \h </w:instrText>
            </w:r>
            <w:r w:rsidR="003923DE">
              <w:rPr>
                <w:noProof/>
                <w:webHidden/>
              </w:rPr>
            </w:r>
            <w:r w:rsidR="003923DE">
              <w:rPr>
                <w:noProof/>
                <w:webHidden/>
              </w:rPr>
              <w:fldChar w:fldCharType="separate"/>
            </w:r>
            <w:r w:rsidR="003923DE">
              <w:rPr>
                <w:noProof/>
                <w:webHidden/>
              </w:rPr>
              <w:t>78</w:t>
            </w:r>
            <w:r w:rsidR="003923DE">
              <w:rPr>
                <w:noProof/>
                <w:webHidden/>
              </w:rPr>
              <w:fldChar w:fldCharType="end"/>
            </w:r>
          </w:hyperlink>
        </w:p>
        <w:p w14:paraId="56636F22" w14:textId="5F69BB2B" w:rsidR="003923DE" w:rsidRDefault="00763349">
          <w:pPr>
            <w:pStyle w:val="TOC3"/>
            <w:tabs>
              <w:tab w:val="left" w:pos="1200"/>
              <w:tab w:val="right" w:leader="dot" w:pos="9350"/>
            </w:tabs>
            <w:rPr>
              <w:rFonts w:cstheme="minorBidi"/>
              <w:noProof/>
              <w:sz w:val="24"/>
              <w:lang w:val="en-CA" w:bidi="ar-SA"/>
            </w:rPr>
          </w:pPr>
          <w:hyperlink w:anchor="_Toc41911389" w:history="1">
            <w:r w:rsidR="003923DE" w:rsidRPr="00E75560">
              <w:rPr>
                <w:rStyle w:val="Hyperlink"/>
                <w:noProof/>
              </w:rPr>
              <w:t>6.11.1</w:t>
            </w:r>
            <w:r w:rsidR="003923DE">
              <w:rPr>
                <w:rFonts w:cstheme="minorBidi"/>
                <w:noProof/>
                <w:sz w:val="24"/>
                <w:lang w:val="en-CA" w:bidi="ar-SA"/>
              </w:rPr>
              <w:tab/>
            </w:r>
            <w:r w:rsidR="003923DE" w:rsidRPr="00E75560">
              <w:rPr>
                <w:rStyle w:val="Hyperlink"/>
                <w:noProof/>
              </w:rPr>
              <w:t>Future Work</w:t>
            </w:r>
            <w:r w:rsidR="003923DE">
              <w:rPr>
                <w:noProof/>
                <w:webHidden/>
              </w:rPr>
              <w:tab/>
            </w:r>
            <w:r w:rsidR="003923DE">
              <w:rPr>
                <w:noProof/>
                <w:webHidden/>
              </w:rPr>
              <w:fldChar w:fldCharType="begin"/>
            </w:r>
            <w:r w:rsidR="003923DE">
              <w:rPr>
                <w:noProof/>
                <w:webHidden/>
              </w:rPr>
              <w:instrText xml:space="preserve"> PAGEREF _Toc41911389 \h </w:instrText>
            </w:r>
            <w:r w:rsidR="003923DE">
              <w:rPr>
                <w:noProof/>
                <w:webHidden/>
              </w:rPr>
            </w:r>
            <w:r w:rsidR="003923DE">
              <w:rPr>
                <w:noProof/>
                <w:webHidden/>
              </w:rPr>
              <w:fldChar w:fldCharType="separate"/>
            </w:r>
            <w:r w:rsidR="003923DE">
              <w:rPr>
                <w:noProof/>
                <w:webHidden/>
              </w:rPr>
              <w:t>79</w:t>
            </w:r>
            <w:r w:rsidR="003923DE">
              <w:rPr>
                <w:noProof/>
                <w:webHidden/>
              </w:rPr>
              <w:fldChar w:fldCharType="end"/>
            </w:r>
          </w:hyperlink>
        </w:p>
        <w:p w14:paraId="3FAB3FDF" w14:textId="22777478" w:rsidR="003923DE" w:rsidRDefault="00763349">
          <w:pPr>
            <w:pStyle w:val="TOC2"/>
            <w:tabs>
              <w:tab w:val="left" w:pos="960"/>
              <w:tab w:val="right" w:leader="dot" w:pos="9350"/>
            </w:tabs>
            <w:rPr>
              <w:rFonts w:cstheme="minorBidi"/>
              <w:noProof/>
              <w:sz w:val="24"/>
              <w:lang w:val="en-CA" w:bidi="ar-SA"/>
            </w:rPr>
          </w:pPr>
          <w:hyperlink w:anchor="_Toc41911390" w:history="1">
            <w:r w:rsidR="003923DE" w:rsidRPr="00E75560">
              <w:rPr>
                <w:rStyle w:val="Hyperlink"/>
                <w:rFonts w:ascii="Times New Roman" w:hAnsi="Times New Roman"/>
                <w:noProof/>
                <w:snapToGrid w:val="0"/>
                <w:w w:val="0"/>
              </w:rPr>
              <w:t>6.12</w:t>
            </w:r>
            <w:r w:rsidR="003923DE">
              <w:rPr>
                <w:rFonts w:cstheme="minorBidi"/>
                <w:noProof/>
                <w:sz w:val="24"/>
                <w:lang w:val="en-CA" w:bidi="ar-SA"/>
              </w:rPr>
              <w:tab/>
            </w:r>
            <w:r w:rsidR="003923DE" w:rsidRPr="00E75560">
              <w:rPr>
                <w:rStyle w:val="Hyperlink"/>
                <w:noProof/>
              </w:rPr>
              <w:t>Parking Ontology</w:t>
            </w:r>
            <w:r w:rsidR="003923DE">
              <w:rPr>
                <w:noProof/>
                <w:webHidden/>
              </w:rPr>
              <w:tab/>
            </w:r>
            <w:r w:rsidR="003923DE">
              <w:rPr>
                <w:noProof/>
                <w:webHidden/>
              </w:rPr>
              <w:fldChar w:fldCharType="begin"/>
            </w:r>
            <w:r w:rsidR="003923DE">
              <w:rPr>
                <w:noProof/>
                <w:webHidden/>
              </w:rPr>
              <w:instrText xml:space="preserve"> PAGEREF _Toc41911390 \h </w:instrText>
            </w:r>
            <w:r w:rsidR="003923DE">
              <w:rPr>
                <w:noProof/>
                <w:webHidden/>
              </w:rPr>
            </w:r>
            <w:r w:rsidR="003923DE">
              <w:rPr>
                <w:noProof/>
                <w:webHidden/>
              </w:rPr>
              <w:fldChar w:fldCharType="separate"/>
            </w:r>
            <w:r w:rsidR="003923DE">
              <w:rPr>
                <w:noProof/>
                <w:webHidden/>
              </w:rPr>
              <w:t>79</w:t>
            </w:r>
            <w:r w:rsidR="003923DE">
              <w:rPr>
                <w:noProof/>
                <w:webHidden/>
              </w:rPr>
              <w:fldChar w:fldCharType="end"/>
            </w:r>
          </w:hyperlink>
        </w:p>
        <w:p w14:paraId="27BE23A8" w14:textId="3FFB23EF" w:rsidR="003923DE" w:rsidRDefault="00763349">
          <w:pPr>
            <w:pStyle w:val="TOC2"/>
            <w:tabs>
              <w:tab w:val="left" w:pos="960"/>
              <w:tab w:val="right" w:leader="dot" w:pos="9350"/>
            </w:tabs>
            <w:rPr>
              <w:rFonts w:cstheme="minorBidi"/>
              <w:noProof/>
              <w:sz w:val="24"/>
              <w:lang w:val="en-CA" w:bidi="ar-SA"/>
            </w:rPr>
          </w:pPr>
          <w:hyperlink w:anchor="_Toc41911391" w:history="1">
            <w:r w:rsidR="003923DE" w:rsidRPr="00E75560">
              <w:rPr>
                <w:rStyle w:val="Hyperlink"/>
                <w:rFonts w:ascii="Times New Roman" w:hAnsi="Times New Roman"/>
                <w:noProof/>
                <w:snapToGrid w:val="0"/>
                <w:w w:val="0"/>
              </w:rPr>
              <w:t>6.13</w:t>
            </w:r>
            <w:r w:rsidR="003923DE">
              <w:rPr>
                <w:rFonts w:cstheme="minorBidi"/>
                <w:noProof/>
                <w:sz w:val="24"/>
                <w:lang w:val="en-CA" w:bidi="ar-SA"/>
              </w:rPr>
              <w:tab/>
            </w:r>
            <w:r w:rsidR="003923DE" w:rsidRPr="00E75560">
              <w:rPr>
                <w:rStyle w:val="Hyperlink"/>
                <w:noProof/>
              </w:rPr>
              <w:t>Public Transit Ontology</w:t>
            </w:r>
            <w:r w:rsidR="003923DE">
              <w:rPr>
                <w:noProof/>
                <w:webHidden/>
              </w:rPr>
              <w:tab/>
            </w:r>
            <w:r w:rsidR="003923DE">
              <w:rPr>
                <w:noProof/>
                <w:webHidden/>
              </w:rPr>
              <w:fldChar w:fldCharType="begin"/>
            </w:r>
            <w:r w:rsidR="003923DE">
              <w:rPr>
                <w:noProof/>
                <w:webHidden/>
              </w:rPr>
              <w:instrText xml:space="preserve"> PAGEREF _Toc41911391 \h </w:instrText>
            </w:r>
            <w:r w:rsidR="003923DE">
              <w:rPr>
                <w:noProof/>
                <w:webHidden/>
              </w:rPr>
            </w:r>
            <w:r w:rsidR="003923DE">
              <w:rPr>
                <w:noProof/>
                <w:webHidden/>
              </w:rPr>
              <w:fldChar w:fldCharType="separate"/>
            </w:r>
            <w:r w:rsidR="003923DE">
              <w:rPr>
                <w:noProof/>
                <w:webHidden/>
              </w:rPr>
              <w:t>86</w:t>
            </w:r>
            <w:r w:rsidR="003923DE">
              <w:rPr>
                <w:noProof/>
                <w:webHidden/>
              </w:rPr>
              <w:fldChar w:fldCharType="end"/>
            </w:r>
          </w:hyperlink>
        </w:p>
        <w:p w14:paraId="446AAF1C" w14:textId="66C3144D" w:rsidR="003923DE" w:rsidRDefault="00763349">
          <w:pPr>
            <w:pStyle w:val="TOC2"/>
            <w:tabs>
              <w:tab w:val="left" w:pos="960"/>
              <w:tab w:val="right" w:leader="dot" w:pos="9350"/>
            </w:tabs>
            <w:rPr>
              <w:rFonts w:cstheme="minorBidi"/>
              <w:noProof/>
              <w:sz w:val="24"/>
              <w:lang w:val="en-CA" w:bidi="ar-SA"/>
            </w:rPr>
          </w:pPr>
          <w:hyperlink w:anchor="_Toc41911392" w:history="1">
            <w:r w:rsidR="003923DE" w:rsidRPr="00E75560">
              <w:rPr>
                <w:rStyle w:val="Hyperlink"/>
                <w:rFonts w:ascii="Times New Roman" w:hAnsi="Times New Roman"/>
                <w:noProof/>
                <w:snapToGrid w:val="0"/>
                <w:w w:val="0"/>
              </w:rPr>
              <w:t>6.14</w:t>
            </w:r>
            <w:r w:rsidR="003923DE">
              <w:rPr>
                <w:rFonts w:cstheme="minorBidi"/>
                <w:noProof/>
                <w:sz w:val="24"/>
                <w:lang w:val="en-CA" w:bidi="ar-SA"/>
              </w:rPr>
              <w:tab/>
            </w:r>
            <w:r w:rsidR="003923DE" w:rsidRPr="00E75560">
              <w:rPr>
                <w:rStyle w:val="Hyperlink"/>
                <w:noProof/>
              </w:rPr>
              <w:t>Land Use Ontology</w:t>
            </w:r>
            <w:r w:rsidR="003923DE">
              <w:rPr>
                <w:noProof/>
                <w:webHidden/>
              </w:rPr>
              <w:tab/>
            </w:r>
            <w:r w:rsidR="003923DE">
              <w:rPr>
                <w:noProof/>
                <w:webHidden/>
              </w:rPr>
              <w:fldChar w:fldCharType="begin"/>
            </w:r>
            <w:r w:rsidR="003923DE">
              <w:rPr>
                <w:noProof/>
                <w:webHidden/>
              </w:rPr>
              <w:instrText xml:space="preserve"> PAGEREF _Toc41911392 \h </w:instrText>
            </w:r>
            <w:r w:rsidR="003923DE">
              <w:rPr>
                <w:noProof/>
                <w:webHidden/>
              </w:rPr>
            </w:r>
            <w:r w:rsidR="003923DE">
              <w:rPr>
                <w:noProof/>
                <w:webHidden/>
              </w:rPr>
              <w:fldChar w:fldCharType="separate"/>
            </w:r>
            <w:r w:rsidR="003923DE">
              <w:rPr>
                <w:noProof/>
                <w:webHidden/>
              </w:rPr>
              <w:t>94</w:t>
            </w:r>
            <w:r w:rsidR="003923DE">
              <w:rPr>
                <w:noProof/>
                <w:webHidden/>
              </w:rPr>
              <w:fldChar w:fldCharType="end"/>
            </w:r>
          </w:hyperlink>
        </w:p>
        <w:p w14:paraId="4BCC9F29" w14:textId="0899B03A" w:rsidR="003923DE" w:rsidRDefault="00763349">
          <w:pPr>
            <w:pStyle w:val="TOC2"/>
            <w:tabs>
              <w:tab w:val="left" w:pos="960"/>
              <w:tab w:val="right" w:leader="dot" w:pos="9350"/>
            </w:tabs>
            <w:rPr>
              <w:rFonts w:cstheme="minorBidi"/>
              <w:noProof/>
              <w:sz w:val="24"/>
              <w:lang w:val="en-CA" w:bidi="ar-SA"/>
            </w:rPr>
          </w:pPr>
          <w:hyperlink w:anchor="_Toc41911393" w:history="1">
            <w:r w:rsidR="003923DE" w:rsidRPr="00E75560">
              <w:rPr>
                <w:rStyle w:val="Hyperlink"/>
                <w:rFonts w:ascii="Times New Roman" w:hAnsi="Times New Roman"/>
                <w:noProof/>
                <w:snapToGrid w:val="0"/>
                <w:w w:val="0"/>
              </w:rPr>
              <w:t>6.15</w:t>
            </w:r>
            <w:r w:rsidR="003923DE">
              <w:rPr>
                <w:rFonts w:cstheme="minorBidi"/>
                <w:noProof/>
                <w:sz w:val="24"/>
                <w:lang w:val="en-CA" w:bidi="ar-SA"/>
              </w:rPr>
              <w:tab/>
            </w:r>
            <w:r w:rsidR="003923DE" w:rsidRPr="00E75560">
              <w:rPr>
                <w:rStyle w:val="Hyperlink"/>
                <w:noProof/>
              </w:rPr>
              <w:t>Trip Ontology</w:t>
            </w:r>
            <w:r w:rsidR="003923DE">
              <w:rPr>
                <w:noProof/>
                <w:webHidden/>
              </w:rPr>
              <w:tab/>
            </w:r>
            <w:r w:rsidR="003923DE">
              <w:rPr>
                <w:noProof/>
                <w:webHidden/>
              </w:rPr>
              <w:fldChar w:fldCharType="begin"/>
            </w:r>
            <w:r w:rsidR="003923DE">
              <w:rPr>
                <w:noProof/>
                <w:webHidden/>
              </w:rPr>
              <w:instrText xml:space="preserve"> PAGEREF _Toc41911393 \h </w:instrText>
            </w:r>
            <w:r w:rsidR="003923DE">
              <w:rPr>
                <w:noProof/>
                <w:webHidden/>
              </w:rPr>
            </w:r>
            <w:r w:rsidR="003923DE">
              <w:rPr>
                <w:noProof/>
                <w:webHidden/>
              </w:rPr>
              <w:fldChar w:fldCharType="separate"/>
            </w:r>
            <w:r w:rsidR="003923DE">
              <w:rPr>
                <w:noProof/>
                <w:webHidden/>
              </w:rPr>
              <w:t>102</w:t>
            </w:r>
            <w:r w:rsidR="003923DE">
              <w:rPr>
                <w:noProof/>
                <w:webHidden/>
              </w:rPr>
              <w:fldChar w:fldCharType="end"/>
            </w:r>
          </w:hyperlink>
        </w:p>
        <w:p w14:paraId="0402C782" w14:textId="5F8E3413" w:rsidR="003923DE" w:rsidRDefault="00763349">
          <w:pPr>
            <w:pStyle w:val="TOC3"/>
            <w:tabs>
              <w:tab w:val="left" w:pos="1200"/>
              <w:tab w:val="right" w:leader="dot" w:pos="9350"/>
            </w:tabs>
            <w:rPr>
              <w:rFonts w:cstheme="minorBidi"/>
              <w:noProof/>
              <w:sz w:val="24"/>
              <w:lang w:val="en-CA" w:bidi="ar-SA"/>
            </w:rPr>
          </w:pPr>
          <w:hyperlink w:anchor="_Toc41911394" w:history="1">
            <w:r w:rsidR="003923DE" w:rsidRPr="00E75560">
              <w:rPr>
                <w:rStyle w:val="Hyperlink"/>
                <w:noProof/>
              </w:rPr>
              <w:t>6.15.1</w:t>
            </w:r>
            <w:r w:rsidR="003923DE">
              <w:rPr>
                <w:rFonts w:cstheme="minorBidi"/>
                <w:noProof/>
                <w:sz w:val="24"/>
                <w:lang w:val="en-CA" w:bidi="ar-SA"/>
              </w:rPr>
              <w:tab/>
            </w:r>
            <w:r w:rsidR="003923DE" w:rsidRPr="00E75560">
              <w:rPr>
                <w:rStyle w:val="Hyperlink"/>
                <w:noProof/>
              </w:rPr>
              <w:t>Trip Costs</w:t>
            </w:r>
            <w:r w:rsidR="003923DE">
              <w:rPr>
                <w:noProof/>
                <w:webHidden/>
              </w:rPr>
              <w:tab/>
            </w:r>
            <w:r w:rsidR="003923DE">
              <w:rPr>
                <w:noProof/>
                <w:webHidden/>
              </w:rPr>
              <w:fldChar w:fldCharType="begin"/>
            </w:r>
            <w:r w:rsidR="003923DE">
              <w:rPr>
                <w:noProof/>
                <w:webHidden/>
              </w:rPr>
              <w:instrText xml:space="preserve"> PAGEREF _Toc41911394 \h </w:instrText>
            </w:r>
            <w:r w:rsidR="003923DE">
              <w:rPr>
                <w:noProof/>
                <w:webHidden/>
              </w:rPr>
            </w:r>
            <w:r w:rsidR="003923DE">
              <w:rPr>
                <w:noProof/>
                <w:webHidden/>
              </w:rPr>
              <w:fldChar w:fldCharType="separate"/>
            </w:r>
            <w:r w:rsidR="003923DE">
              <w:rPr>
                <w:noProof/>
                <w:webHidden/>
              </w:rPr>
              <w:t>105</w:t>
            </w:r>
            <w:r w:rsidR="003923DE">
              <w:rPr>
                <w:noProof/>
                <w:webHidden/>
              </w:rPr>
              <w:fldChar w:fldCharType="end"/>
            </w:r>
          </w:hyperlink>
        </w:p>
        <w:p w14:paraId="79AC7102" w14:textId="6847A71F" w:rsidR="003923DE" w:rsidRDefault="00763349">
          <w:pPr>
            <w:pStyle w:val="TOC2"/>
            <w:tabs>
              <w:tab w:val="left" w:pos="960"/>
              <w:tab w:val="right" w:leader="dot" w:pos="9350"/>
            </w:tabs>
            <w:rPr>
              <w:rFonts w:cstheme="minorBidi"/>
              <w:noProof/>
              <w:sz w:val="24"/>
              <w:lang w:val="en-CA" w:bidi="ar-SA"/>
            </w:rPr>
          </w:pPr>
          <w:hyperlink w:anchor="_Toc41911395" w:history="1">
            <w:r w:rsidR="003923DE" w:rsidRPr="00E75560">
              <w:rPr>
                <w:rStyle w:val="Hyperlink"/>
                <w:rFonts w:ascii="Times New Roman" w:hAnsi="Times New Roman"/>
                <w:noProof/>
                <w:snapToGrid w:val="0"/>
                <w:w w:val="0"/>
              </w:rPr>
              <w:t>6.16</w:t>
            </w:r>
            <w:r w:rsidR="003923DE">
              <w:rPr>
                <w:rFonts w:cstheme="minorBidi"/>
                <w:noProof/>
                <w:sz w:val="24"/>
                <w:lang w:val="en-CA" w:bidi="ar-SA"/>
              </w:rPr>
              <w:tab/>
            </w:r>
            <w:r w:rsidR="003923DE" w:rsidRPr="00E75560">
              <w:rPr>
                <w:rStyle w:val="Hyperlink"/>
                <w:noProof/>
              </w:rPr>
              <w:t>Urban System Ontology</w:t>
            </w:r>
            <w:r w:rsidR="003923DE">
              <w:rPr>
                <w:noProof/>
                <w:webHidden/>
              </w:rPr>
              <w:tab/>
            </w:r>
            <w:r w:rsidR="003923DE">
              <w:rPr>
                <w:noProof/>
                <w:webHidden/>
              </w:rPr>
              <w:fldChar w:fldCharType="begin"/>
            </w:r>
            <w:r w:rsidR="003923DE">
              <w:rPr>
                <w:noProof/>
                <w:webHidden/>
              </w:rPr>
              <w:instrText xml:space="preserve"> PAGEREF _Toc41911395 \h </w:instrText>
            </w:r>
            <w:r w:rsidR="003923DE">
              <w:rPr>
                <w:noProof/>
                <w:webHidden/>
              </w:rPr>
            </w:r>
            <w:r w:rsidR="003923DE">
              <w:rPr>
                <w:noProof/>
                <w:webHidden/>
              </w:rPr>
              <w:fldChar w:fldCharType="separate"/>
            </w:r>
            <w:r w:rsidR="003923DE">
              <w:rPr>
                <w:noProof/>
                <w:webHidden/>
              </w:rPr>
              <w:t>106</w:t>
            </w:r>
            <w:r w:rsidR="003923DE">
              <w:rPr>
                <w:noProof/>
                <w:webHidden/>
              </w:rPr>
              <w:fldChar w:fldCharType="end"/>
            </w:r>
          </w:hyperlink>
        </w:p>
        <w:p w14:paraId="67784F10" w14:textId="458BA6C8" w:rsidR="003923DE" w:rsidRDefault="00763349">
          <w:pPr>
            <w:pStyle w:val="TOC1"/>
            <w:rPr>
              <w:rFonts w:cstheme="minorBidi"/>
              <w:noProof/>
              <w:sz w:val="24"/>
              <w:lang w:val="en-CA" w:bidi="ar-SA"/>
            </w:rPr>
          </w:pPr>
          <w:hyperlink w:anchor="_Toc41911396" w:history="1">
            <w:r w:rsidR="003923DE" w:rsidRPr="00E75560">
              <w:rPr>
                <w:rStyle w:val="Hyperlink"/>
                <w:noProof/>
              </w:rPr>
              <w:t>7</w:t>
            </w:r>
            <w:r w:rsidR="003923DE">
              <w:rPr>
                <w:rFonts w:cstheme="minorBidi"/>
                <w:noProof/>
                <w:sz w:val="24"/>
                <w:lang w:val="en-CA" w:bidi="ar-SA"/>
              </w:rPr>
              <w:tab/>
            </w:r>
            <w:r w:rsidR="003923DE" w:rsidRPr="00E75560">
              <w:rPr>
                <w:rStyle w:val="Hyperlink"/>
                <w:noProof/>
              </w:rPr>
              <w:t>Evaluation</w:t>
            </w:r>
            <w:r w:rsidR="003923DE">
              <w:rPr>
                <w:noProof/>
                <w:webHidden/>
              </w:rPr>
              <w:tab/>
            </w:r>
            <w:r w:rsidR="003923DE">
              <w:rPr>
                <w:noProof/>
                <w:webHidden/>
              </w:rPr>
              <w:fldChar w:fldCharType="begin"/>
            </w:r>
            <w:r w:rsidR="003923DE">
              <w:rPr>
                <w:noProof/>
                <w:webHidden/>
              </w:rPr>
              <w:instrText xml:space="preserve"> PAGEREF _Toc41911396 \h </w:instrText>
            </w:r>
            <w:r w:rsidR="003923DE">
              <w:rPr>
                <w:noProof/>
                <w:webHidden/>
              </w:rPr>
            </w:r>
            <w:r w:rsidR="003923DE">
              <w:rPr>
                <w:noProof/>
                <w:webHidden/>
              </w:rPr>
              <w:fldChar w:fldCharType="separate"/>
            </w:r>
            <w:r w:rsidR="003923DE">
              <w:rPr>
                <w:noProof/>
                <w:webHidden/>
              </w:rPr>
              <w:t>110</w:t>
            </w:r>
            <w:r w:rsidR="003923DE">
              <w:rPr>
                <w:noProof/>
                <w:webHidden/>
              </w:rPr>
              <w:fldChar w:fldCharType="end"/>
            </w:r>
          </w:hyperlink>
        </w:p>
        <w:p w14:paraId="0D7E040A" w14:textId="5BD0DBAE" w:rsidR="003923DE" w:rsidRDefault="00763349">
          <w:pPr>
            <w:pStyle w:val="TOC2"/>
            <w:tabs>
              <w:tab w:val="left" w:pos="720"/>
              <w:tab w:val="right" w:leader="dot" w:pos="9350"/>
            </w:tabs>
            <w:rPr>
              <w:rFonts w:cstheme="minorBidi"/>
              <w:noProof/>
              <w:sz w:val="24"/>
              <w:lang w:val="en-CA" w:bidi="ar-SA"/>
            </w:rPr>
          </w:pPr>
          <w:hyperlink w:anchor="_Toc41911397" w:history="1">
            <w:r w:rsidR="003923DE" w:rsidRPr="00E75560">
              <w:rPr>
                <w:rStyle w:val="Hyperlink"/>
                <w:rFonts w:ascii="Times New Roman" w:hAnsi="Times New Roman"/>
                <w:noProof/>
                <w:snapToGrid w:val="0"/>
                <w:w w:val="0"/>
              </w:rPr>
              <w:t>7.1</w:t>
            </w:r>
            <w:r w:rsidR="003923DE">
              <w:rPr>
                <w:rFonts w:cstheme="minorBidi"/>
                <w:noProof/>
                <w:sz w:val="24"/>
                <w:lang w:val="en-CA" w:bidi="ar-SA"/>
              </w:rPr>
              <w:tab/>
            </w:r>
            <w:r w:rsidR="003923DE" w:rsidRPr="00E75560">
              <w:rPr>
                <w:rStyle w:val="Hyperlink"/>
                <w:noProof/>
              </w:rPr>
              <w:t>Consistency</w:t>
            </w:r>
            <w:r w:rsidR="003923DE">
              <w:rPr>
                <w:noProof/>
                <w:webHidden/>
              </w:rPr>
              <w:tab/>
            </w:r>
            <w:r w:rsidR="003923DE">
              <w:rPr>
                <w:noProof/>
                <w:webHidden/>
              </w:rPr>
              <w:fldChar w:fldCharType="begin"/>
            </w:r>
            <w:r w:rsidR="003923DE">
              <w:rPr>
                <w:noProof/>
                <w:webHidden/>
              </w:rPr>
              <w:instrText xml:space="preserve"> PAGEREF _Toc41911397 \h </w:instrText>
            </w:r>
            <w:r w:rsidR="003923DE">
              <w:rPr>
                <w:noProof/>
                <w:webHidden/>
              </w:rPr>
            </w:r>
            <w:r w:rsidR="003923DE">
              <w:rPr>
                <w:noProof/>
                <w:webHidden/>
              </w:rPr>
              <w:fldChar w:fldCharType="separate"/>
            </w:r>
            <w:r w:rsidR="003923DE">
              <w:rPr>
                <w:noProof/>
                <w:webHidden/>
              </w:rPr>
              <w:t>110</w:t>
            </w:r>
            <w:r w:rsidR="003923DE">
              <w:rPr>
                <w:noProof/>
                <w:webHidden/>
              </w:rPr>
              <w:fldChar w:fldCharType="end"/>
            </w:r>
          </w:hyperlink>
        </w:p>
        <w:p w14:paraId="366DA456" w14:textId="458217A3" w:rsidR="003923DE" w:rsidRDefault="00763349">
          <w:pPr>
            <w:pStyle w:val="TOC2"/>
            <w:tabs>
              <w:tab w:val="left" w:pos="720"/>
              <w:tab w:val="right" w:leader="dot" w:pos="9350"/>
            </w:tabs>
            <w:rPr>
              <w:rFonts w:cstheme="minorBidi"/>
              <w:noProof/>
              <w:sz w:val="24"/>
              <w:lang w:val="en-CA" w:bidi="ar-SA"/>
            </w:rPr>
          </w:pPr>
          <w:hyperlink w:anchor="_Toc41911398" w:history="1">
            <w:r w:rsidR="003923DE" w:rsidRPr="00E75560">
              <w:rPr>
                <w:rStyle w:val="Hyperlink"/>
                <w:rFonts w:ascii="Times New Roman" w:hAnsi="Times New Roman"/>
                <w:noProof/>
                <w:snapToGrid w:val="0"/>
                <w:w w:val="0"/>
              </w:rPr>
              <w:t>7.2</w:t>
            </w:r>
            <w:r w:rsidR="003923DE">
              <w:rPr>
                <w:rFonts w:cstheme="minorBidi"/>
                <w:noProof/>
                <w:sz w:val="24"/>
                <w:lang w:val="en-CA" w:bidi="ar-SA"/>
              </w:rPr>
              <w:tab/>
            </w:r>
            <w:r w:rsidR="003923DE" w:rsidRPr="00E75560">
              <w:rPr>
                <w:rStyle w:val="Hyperlink"/>
                <w:noProof/>
              </w:rPr>
              <w:t>Competency</w:t>
            </w:r>
            <w:r w:rsidR="003923DE">
              <w:rPr>
                <w:noProof/>
                <w:webHidden/>
              </w:rPr>
              <w:tab/>
            </w:r>
            <w:r w:rsidR="003923DE">
              <w:rPr>
                <w:noProof/>
                <w:webHidden/>
              </w:rPr>
              <w:fldChar w:fldCharType="begin"/>
            </w:r>
            <w:r w:rsidR="003923DE">
              <w:rPr>
                <w:noProof/>
                <w:webHidden/>
              </w:rPr>
              <w:instrText xml:space="preserve"> PAGEREF _Toc41911398 \h </w:instrText>
            </w:r>
            <w:r w:rsidR="003923DE">
              <w:rPr>
                <w:noProof/>
                <w:webHidden/>
              </w:rPr>
            </w:r>
            <w:r w:rsidR="003923DE">
              <w:rPr>
                <w:noProof/>
                <w:webHidden/>
              </w:rPr>
              <w:fldChar w:fldCharType="separate"/>
            </w:r>
            <w:r w:rsidR="003923DE">
              <w:rPr>
                <w:noProof/>
                <w:webHidden/>
              </w:rPr>
              <w:t>111</w:t>
            </w:r>
            <w:r w:rsidR="003923DE">
              <w:rPr>
                <w:noProof/>
                <w:webHidden/>
              </w:rPr>
              <w:fldChar w:fldCharType="end"/>
            </w:r>
          </w:hyperlink>
        </w:p>
        <w:p w14:paraId="274653A1" w14:textId="062067C0" w:rsidR="003923DE" w:rsidRDefault="00763349">
          <w:pPr>
            <w:pStyle w:val="TOC3"/>
            <w:tabs>
              <w:tab w:val="left" w:pos="1200"/>
              <w:tab w:val="right" w:leader="dot" w:pos="9350"/>
            </w:tabs>
            <w:rPr>
              <w:rFonts w:cstheme="minorBidi"/>
              <w:noProof/>
              <w:sz w:val="24"/>
              <w:lang w:val="en-CA" w:bidi="ar-SA"/>
            </w:rPr>
          </w:pPr>
          <w:hyperlink w:anchor="_Toc41911399" w:history="1">
            <w:r w:rsidR="003923DE" w:rsidRPr="00E75560">
              <w:rPr>
                <w:rStyle w:val="Hyperlink"/>
                <w:noProof/>
              </w:rPr>
              <w:t>7.2.1</w:t>
            </w:r>
            <w:r w:rsidR="003923DE">
              <w:rPr>
                <w:rFonts w:cstheme="minorBidi"/>
                <w:noProof/>
                <w:sz w:val="24"/>
                <w:lang w:val="en-CA" w:bidi="ar-SA"/>
              </w:rPr>
              <w:tab/>
            </w:r>
            <w:r w:rsidR="003923DE" w:rsidRPr="00E75560">
              <w:rPr>
                <w:rStyle w:val="Hyperlink"/>
                <w:noProof/>
              </w:rPr>
              <w:t>CQs for Land Use and Transportation Simulation</w:t>
            </w:r>
            <w:r w:rsidR="003923DE">
              <w:rPr>
                <w:noProof/>
                <w:webHidden/>
              </w:rPr>
              <w:tab/>
            </w:r>
            <w:r w:rsidR="003923DE">
              <w:rPr>
                <w:noProof/>
                <w:webHidden/>
              </w:rPr>
              <w:fldChar w:fldCharType="begin"/>
            </w:r>
            <w:r w:rsidR="003923DE">
              <w:rPr>
                <w:noProof/>
                <w:webHidden/>
              </w:rPr>
              <w:instrText xml:space="preserve"> PAGEREF _Toc41911399 \h </w:instrText>
            </w:r>
            <w:r w:rsidR="003923DE">
              <w:rPr>
                <w:noProof/>
                <w:webHidden/>
              </w:rPr>
            </w:r>
            <w:r w:rsidR="003923DE">
              <w:rPr>
                <w:noProof/>
                <w:webHidden/>
              </w:rPr>
              <w:fldChar w:fldCharType="separate"/>
            </w:r>
            <w:r w:rsidR="003923DE">
              <w:rPr>
                <w:noProof/>
                <w:webHidden/>
              </w:rPr>
              <w:t>113</w:t>
            </w:r>
            <w:r w:rsidR="003923DE">
              <w:rPr>
                <w:noProof/>
                <w:webHidden/>
              </w:rPr>
              <w:fldChar w:fldCharType="end"/>
            </w:r>
          </w:hyperlink>
        </w:p>
        <w:p w14:paraId="50031FE7" w14:textId="564E40FD" w:rsidR="003923DE" w:rsidRDefault="00763349">
          <w:pPr>
            <w:pStyle w:val="TOC3"/>
            <w:tabs>
              <w:tab w:val="left" w:pos="1200"/>
              <w:tab w:val="right" w:leader="dot" w:pos="9350"/>
            </w:tabs>
            <w:rPr>
              <w:rFonts w:cstheme="minorBidi"/>
              <w:noProof/>
              <w:sz w:val="24"/>
              <w:lang w:val="en-CA" w:bidi="ar-SA"/>
            </w:rPr>
          </w:pPr>
          <w:hyperlink w:anchor="_Toc41911400" w:history="1">
            <w:r w:rsidR="003923DE" w:rsidRPr="00E75560">
              <w:rPr>
                <w:rStyle w:val="Hyperlink"/>
                <w:noProof/>
              </w:rPr>
              <w:t>7.2.2</w:t>
            </w:r>
            <w:r w:rsidR="003923DE">
              <w:rPr>
                <w:rFonts w:cstheme="minorBidi"/>
                <w:noProof/>
                <w:sz w:val="24"/>
                <w:lang w:val="en-CA" w:bidi="ar-SA"/>
              </w:rPr>
              <w:tab/>
            </w:r>
            <w:r w:rsidR="003923DE" w:rsidRPr="00E75560">
              <w:rPr>
                <w:rStyle w:val="Hyperlink"/>
                <w:noProof/>
              </w:rPr>
              <w:t>CQs for Transit Research</w:t>
            </w:r>
            <w:r w:rsidR="003923DE">
              <w:rPr>
                <w:noProof/>
                <w:webHidden/>
              </w:rPr>
              <w:tab/>
            </w:r>
            <w:r w:rsidR="003923DE">
              <w:rPr>
                <w:noProof/>
                <w:webHidden/>
              </w:rPr>
              <w:fldChar w:fldCharType="begin"/>
            </w:r>
            <w:r w:rsidR="003923DE">
              <w:rPr>
                <w:noProof/>
                <w:webHidden/>
              </w:rPr>
              <w:instrText xml:space="preserve"> PAGEREF _Toc41911400 \h </w:instrText>
            </w:r>
            <w:r w:rsidR="003923DE">
              <w:rPr>
                <w:noProof/>
                <w:webHidden/>
              </w:rPr>
            </w:r>
            <w:r w:rsidR="003923DE">
              <w:rPr>
                <w:noProof/>
                <w:webHidden/>
              </w:rPr>
              <w:fldChar w:fldCharType="separate"/>
            </w:r>
            <w:r w:rsidR="003923DE">
              <w:rPr>
                <w:noProof/>
                <w:webHidden/>
              </w:rPr>
              <w:t>117</w:t>
            </w:r>
            <w:r w:rsidR="003923DE">
              <w:rPr>
                <w:noProof/>
                <w:webHidden/>
              </w:rPr>
              <w:fldChar w:fldCharType="end"/>
            </w:r>
          </w:hyperlink>
        </w:p>
        <w:p w14:paraId="22EBC7A6" w14:textId="7EECD818" w:rsidR="003923DE" w:rsidRDefault="00763349">
          <w:pPr>
            <w:pStyle w:val="TOC3"/>
            <w:tabs>
              <w:tab w:val="left" w:pos="1200"/>
              <w:tab w:val="right" w:leader="dot" w:pos="9350"/>
            </w:tabs>
            <w:rPr>
              <w:rFonts w:cstheme="minorBidi"/>
              <w:noProof/>
              <w:sz w:val="24"/>
              <w:lang w:val="en-CA" w:bidi="ar-SA"/>
            </w:rPr>
          </w:pPr>
          <w:hyperlink w:anchor="_Toc41911401" w:history="1">
            <w:r w:rsidR="003923DE" w:rsidRPr="00E75560">
              <w:rPr>
                <w:rStyle w:val="Hyperlink"/>
                <w:noProof/>
              </w:rPr>
              <w:t>7.2.3</w:t>
            </w:r>
            <w:r w:rsidR="003923DE">
              <w:rPr>
                <w:rFonts w:cstheme="minorBidi"/>
                <w:noProof/>
                <w:sz w:val="24"/>
                <w:lang w:val="en-CA" w:bidi="ar-SA"/>
              </w:rPr>
              <w:tab/>
            </w:r>
            <w:r w:rsidR="003923DE" w:rsidRPr="00E75560">
              <w:rPr>
                <w:rStyle w:val="Hyperlink"/>
                <w:noProof/>
              </w:rPr>
              <w:t>CQs for Smart Parking Applications</w:t>
            </w:r>
            <w:r w:rsidR="003923DE">
              <w:rPr>
                <w:noProof/>
                <w:webHidden/>
              </w:rPr>
              <w:tab/>
            </w:r>
            <w:r w:rsidR="003923DE">
              <w:rPr>
                <w:noProof/>
                <w:webHidden/>
              </w:rPr>
              <w:fldChar w:fldCharType="begin"/>
            </w:r>
            <w:r w:rsidR="003923DE">
              <w:rPr>
                <w:noProof/>
                <w:webHidden/>
              </w:rPr>
              <w:instrText xml:space="preserve"> PAGEREF _Toc41911401 \h </w:instrText>
            </w:r>
            <w:r w:rsidR="003923DE">
              <w:rPr>
                <w:noProof/>
                <w:webHidden/>
              </w:rPr>
            </w:r>
            <w:r w:rsidR="003923DE">
              <w:rPr>
                <w:noProof/>
                <w:webHidden/>
              </w:rPr>
              <w:fldChar w:fldCharType="separate"/>
            </w:r>
            <w:r w:rsidR="003923DE">
              <w:rPr>
                <w:noProof/>
                <w:webHidden/>
              </w:rPr>
              <w:t>119</w:t>
            </w:r>
            <w:r w:rsidR="003923DE">
              <w:rPr>
                <w:noProof/>
                <w:webHidden/>
              </w:rPr>
              <w:fldChar w:fldCharType="end"/>
            </w:r>
          </w:hyperlink>
        </w:p>
        <w:p w14:paraId="4A56DFE7" w14:textId="1279D3F0" w:rsidR="003923DE" w:rsidRDefault="00763349">
          <w:pPr>
            <w:pStyle w:val="TOC3"/>
            <w:tabs>
              <w:tab w:val="left" w:pos="1200"/>
              <w:tab w:val="right" w:leader="dot" w:pos="9350"/>
            </w:tabs>
            <w:rPr>
              <w:rFonts w:cstheme="minorBidi"/>
              <w:noProof/>
              <w:sz w:val="24"/>
              <w:lang w:val="en-CA" w:bidi="ar-SA"/>
            </w:rPr>
          </w:pPr>
          <w:hyperlink w:anchor="_Toc41911402" w:history="1">
            <w:r w:rsidR="003923DE" w:rsidRPr="00E75560">
              <w:rPr>
                <w:rStyle w:val="Hyperlink"/>
                <w:noProof/>
              </w:rPr>
              <w:t>7.2.4</w:t>
            </w:r>
            <w:r w:rsidR="003923DE">
              <w:rPr>
                <w:rFonts w:cstheme="minorBidi"/>
                <w:noProof/>
                <w:sz w:val="24"/>
                <w:lang w:val="en-CA" w:bidi="ar-SA"/>
              </w:rPr>
              <w:tab/>
            </w:r>
            <w:r w:rsidR="003923DE" w:rsidRPr="00E75560">
              <w:rPr>
                <w:rStyle w:val="Hyperlink"/>
                <w:noProof/>
              </w:rPr>
              <w:t>CQs for ATIS via ITSoS</w:t>
            </w:r>
            <w:r w:rsidR="003923DE">
              <w:rPr>
                <w:noProof/>
                <w:webHidden/>
              </w:rPr>
              <w:tab/>
            </w:r>
            <w:r w:rsidR="003923DE">
              <w:rPr>
                <w:noProof/>
                <w:webHidden/>
              </w:rPr>
              <w:fldChar w:fldCharType="begin"/>
            </w:r>
            <w:r w:rsidR="003923DE">
              <w:rPr>
                <w:noProof/>
                <w:webHidden/>
              </w:rPr>
              <w:instrText xml:space="preserve"> PAGEREF _Toc41911402 \h </w:instrText>
            </w:r>
            <w:r w:rsidR="003923DE">
              <w:rPr>
                <w:noProof/>
                <w:webHidden/>
              </w:rPr>
            </w:r>
            <w:r w:rsidR="003923DE">
              <w:rPr>
                <w:noProof/>
                <w:webHidden/>
              </w:rPr>
              <w:fldChar w:fldCharType="separate"/>
            </w:r>
            <w:r w:rsidR="003923DE">
              <w:rPr>
                <w:noProof/>
                <w:webHidden/>
              </w:rPr>
              <w:t>124</w:t>
            </w:r>
            <w:r w:rsidR="003923DE">
              <w:rPr>
                <w:noProof/>
                <w:webHidden/>
              </w:rPr>
              <w:fldChar w:fldCharType="end"/>
            </w:r>
          </w:hyperlink>
        </w:p>
        <w:p w14:paraId="01D88E64" w14:textId="68A56D31" w:rsidR="003923DE" w:rsidRDefault="00763349">
          <w:pPr>
            <w:pStyle w:val="TOC3"/>
            <w:tabs>
              <w:tab w:val="left" w:pos="1200"/>
              <w:tab w:val="right" w:leader="dot" w:pos="9350"/>
            </w:tabs>
            <w:rPr>
              <w:rFonts w:cstheme="minorBidi"/>
              <w:noProof/>
              <w:sz w:val="24"/>
              <w:lang w:val="en-CA" w:bidi="ar-SA"/>
            </w:rPr>
          </w:pPr>
          <w:hyperlink w:anchor="_Toc41911403" w:history="1">
            <w:r w:rsidR="003923DE" w:rsidRPr="00E75560">
              <w:rPr>
                <w:rStyle w:val="Hyperlink"/>
                <w:noProof/>
              </w:rPr>
              <w:t>7.2.5</w:t>
            </w:r>
            <w:r w:rsidR="003923DE">
              <w:rPr>
                <w:rFonts w:cstheme="minorBidi"/>
                <w:noProof/>
                <w:sz w:val="24"/>
                <w:lang w:val="en-CA" w:bidi="ar-SA"/>
              </w:rPr>
              <w:tab/>
            </w:r>
            <w:r w:rsidR="003923DE" w:rsidRPr="00E75560">
              <w:rPr>
                <w:rStyle w:val="Hyperlink"/>
                <w:noProof/>
              </w:rPr>
              <w:t>CQs for ArcGIS Query Support</w:t>
            </w:r>
            <w:r w:rsidR="003923DE">
              <w:rPr>
                <w:noProof/>
                <w:webHidden/>
              </w:rPr>
              <w:tab/>
            </w:r>
            <w:r w:rsidR="003923DE">
              <w:rPr>
                <w:noProof/>
                <w:webHidden/>
              </w:rPr>
              <w:fldChar w:fldCharType="begin"/>
            </w:r>
            <w:r w:rsidR="003923DE">
              <w:rPr>
                <w:noProof/>
                <w:webHidden/>
              </w:rPr>
              <w:instrText xml:space="preserve"> PAGEREF _Toc41911403 \h </w:instrText>
            </w:r>
            <w:r w:rsidR="003923DE">
              <w:rPr>
                <w:noProof/>
                <w:webHidden/>
              </w:rPr>
            </w:r>
            <w:r w:rsidR="003923DE">
              <w:rPr>
                <w:noProof/>
                <w:webHidden/>
              </w:rPr>
              <w:fldChar w:fldCharType="separate"/>
            </w:r>
            <w:r w:rsidR="003923DE">
              <w:rPr>
                <w:noProof/>
                <w:webHidden/>
              </w:rPr>
              <w:t>126</w:t>
            </w:r>
            <w:r w:rsidR="003923DE">
              <w:rPr>
                <w:noProof/>
                <w:webHidden/>
              </w:rPr>
              <w:fldChar w:fldCharType="end"/>
            </w:r>
          </w:hyperlink>
        </w:p>
        <w:p w14:paraId="6BDB5443" w14:textId="059A9371" w:rsidR="003923DE" w:rsidRDefault="00763349">
          <w:pPr>
            <w:pStyle w:val="TOC1"/>
            <w:rPr>
              <w:rFonts w:cstheme="minorBidi"/>
              <w:noProof/>
              <w:sz w:val="24"/>
              <w:lang w:val="en-CA" w:bidi="ar-SA"/>
            </w:rPr>
          </w:pPr>
          <w:hyperlink w:anchor="_Toc41911404" w:history="1">
            <w:r w:rsidR="003923DE" w:rsidRPr="00E75560">
              <w:rPr>
                <w:rStyle w:val="Hyperlink"/>
                <w:noProof/>
              </w:rPr>
              <w:t>8</w:t>
            </w:r>
            <w:r w:rsidR="003923DE">
              <w:rPr>
                <w:rFonts w:cstheme="minorBidi"/>
                <w:noProof/>
                <w:sz w:val="24"/>
                <w:lang w:val="en-CA" w:bidi="ar-SA"/>
              </w:rPr>
              <w:tab/>
            </w:r>
            <w:r w:rsidR="003923DE" w:rsidRPr="00E75560">
              <w:rPr>
                <w:rStyle w:val="Hyperlink"/>
                <w:noProof/>
              </w:rPr>
              <w:t>Application</w:t>
            </w:r>
            <w:r w:rsidR="003923DE">
              <w:rPr>
                <w:noProof/>
                <w:webHidden/>
              </w:rPr>
              <w:tab/>
            </w:r>
            <w:r w:rsidR="003923DE">
              <w:rPr>
                <w:noProof/>
                <w:webHidden/>
              </w:rPr>
              <w:fldChar w:fldCharType="begin"/>
            </w:r>
            <w:r w:rsidR="003923DE">
              <w:rPr>
                <w:noProof/>
                <w:webHidden/>
              </w:rPr>
              <w:instrText xml:space="preserve"> PAGEREF _Toc41911404 \h </w:instrText>
            </w:r>
            <w:r w:rsidR="003923DE">
              <w:rPr>
                <w:noProof/>
                <w:webHidden/>
              </w:rPr>
            </w:r>
            <w:r w:rsidR="003923DE">
              <w:rPr>
                <w:noProof/>
                <w:webHidden/>
              </w:rPr>
              <w:fldChar w:fldCharType="separate"/>
            </w:r>
            <w:r w:rsidR="003923DE">
              <w:rPr>
                <w:noProof/>
                <w:webHidden/>
              </w:rPr>
              <w:t>127</w:t>
            </w:r>
            <w:r w:rsidR="003923DE">
              <w:rPr>
                <w:noProof/>
                <w:webHidden/>
              </w:rPr>
              <w:fldChar w:fldCharType="end"/>
            </w:r>
          </w:hyperlink>
        </w:p>
        <w:p w14:paraId="583C888D" w14:textId="06385EF0" w:rsidR="003923DE" w:rsidRDefault="00763349">
          <w:pPr>
            <w:pStyle w:val="TOC2"/>
            <w:tabs>
              <w:tab w:val="left" w:pos="720"/>
              <w:tab w:val="right" w:leader="dot" w:pos="9350"/>
            </w:tabs>
            <w:rPr>
              <w:rFonts w:cstheme="minorBidi"/>
              <w:noProof/>
              <w:sz w:val="24"/>
              <w:lang w:val="en-CA" w:bidi="ar-SA"/>
            </w:rPr>
          </w:pPr>
          <w:hyperlink w:anchor="_Toc41911405" w:history="1">
            <w:r w:rsidR="003923DE" w:rsidRPr="00E75560">
              <w:rPr>
                <w:rStyle w:val="Hyperlink"/>
                <w:rFonts w:ascii="Times New Roman" w:hAnsi="Times New Roman"/>
                <w:noProof/>
                <w:snapToGrid w:val="0"/>
                <w:w w:val="0"/>
              </w:rPr>
              <w:t>8.1</w:t>
            </w:r>
            <w:r w:rsidR="003923DE">
              <w:rPr>
                <w:rFonts w:cstheme="minorBidi"/>
                <w:noProof/>
                <w:sz w:val="24"/>
                <w:lang w:val="en-CA" w:bidi="ar-SA"/>
              </w:rPr>
              <w:tab/>
            </w:r>
            <w:r w:rsidR="003923DE" w:rsidRPr="00E75560">
              <w:rPr>
                <w:rStyle w:val="Hyperlink"/>
                <w:noProof/>
              </w:rPr>
              <w:t>Exploration of Travel Model Data</w:t>
            </w:r>
            <w:r w:rsidR="003923DE">
              <w:rPr>
                <w:noProof/>
                <w:webHidden/>
              </w:rPr>
              <w:tab/>
            </w:r>
            <w:r w:rsidR="003923DE">
              <w:rPr>
                <w:noProof/>
                <w:webHidden/>
              </w:rPr>
              <w:fldChar w:fldCharType="begin"/>
            </w:r>
            <w:r w:rsidR="003923DE">
              <w:rPr>
                <w:noProof/>
                <w:webHidden/>
              </w:rPr>
              <w:instrText xml:space="preserve"> PAGEREF _Toc41911405 \h </w:instrText>
            </w:r>
            <w:r w:rsidR="003923DE">
              <w:rPr>
                <w:noProof/>
                <w:webHidden/>
              </w:rPr>
            </w:r>
            <w:r w:rsidR="003923DE">
              <w:rPr>
                <w:noProof/>
                <w:webHidden/>
              </w:rPr>
              <w:fldChar w:fldCharType="separate"/>
            </w:r>
            <w:r w:rsidR="003923DE">
              <w:rPr>
                <w:noProof/>
                <w:webHidden/>
              </w:rPr>
              <w:t>127</w:t>
            </w:r>
            <w:r w:rsidR="003923DE">
              <w:rPr>
                <w:noProof/>
                <w:webHidden/>
              </w:rPr>
              <w:fldChar w:fldCharType="end"/>
            </w:r>
          </w:hyperlink>
        </w:p>
        <w:p w14:paraId="254F5D85" w14:textId="1B545508" w:rsidR="003923DE" w:rsidRDefault="00763349">
          <w:pPr>
            <w:pStyle w:val="TOC3"/>
            <w:tabs>
              <w:tab w:val="left" w:pos="1200"/>
              <w:tab w:val="right" w:leader="dot" w:pos="9350"/>
            </w:tabs>
            <w:rPr>
              <w:rFonts w:cstheme="minorBidi"/>
              <w:noProof/>
              <w:sz w:val="24"/>
              <w:lang w:val="en-CA" w:bidi="ar-SA"/>
            </w:rPr>
          </w:pPr>
          <w:hyperlink w:anchor="_Toc41911406" w:history="1">
            <w:r w:rsidR="003923DE" w:rsidRPr="00E75560">
              <w:rPr>
                <w:rStyle w:val="Hyperlink"/>
                <w:noProof/>
              </w:rPr>
              <w:t>8.1.1</w:t>
            </w:r>
            <w:r w:rsidR="003923DE">
              <w:rPr>
                <w:rFonts w:cstheme="minorBidi"/>
                <w:noProof/>
                <w:sz w:val="24"/>
                <w:lang w:val="en-CA" w:bidi="ar-SA"/>
              </w:rPr>
              <w:tab/>
            </w:r>
            <w:r w:rsidR="003923DE" w:rsidRPr="00E75560">
              <w:rPr>
                <w:rStyle w:val="Hyperlink"/>
                <w:noProof/>
              </w:rPr>
              <w:t>Summary of Facets</w:t>
            </w:r>
            <w:r w:rsidR="003923DE">
              <w:rPr>
                <w:noProof/>
                <w:webHidden/>
              </w:rPr>
              <w:tab/>
            </w:r>
            <w:r w:rsidR="003923DE">
              <w:rPr>
                <w:noProof/>
                <w:webHidden/>
              </w:rPr>
              <w:fldChar w:fldCharType="begin"/>
            </w:r>
            <w:r w:rsidR="003923DE">
              <w:rPr>
                <w:noProof/>
                <w:webHidden/>
              </w:rPr>
              <w:instrText xml:space="preserve"> PAGEREF _Toc41911406 \h </w:instrText>
            </w:r>
            <w:r w:rsidR="003923DE">
              <w:rPr>
                <w:noProof/>
                <w:webHidden/>
              </w:rPr>
            </w:r>
            <w:r w:rsidR="003923DE">
              <w:rPr>
                <w:noProof/>
                <w:webHidden/>
              </w:rPr>
              <w:fldChar w:fldCharType="separate"/>
            </w:r>
            <w:r w:rsidR="003923DE">
              <w:rPr>
                <w:noProof/>
                <w:webHidden/>
              </w:rPr>
              <w:t>129</w:t>
            </w:r>
            <w:r w:rsidR="003923DE">
              <w:rPr>
                <w:noProof/>
                <w:webHidden/>
              </w:rPr>
              <w:fldChar w:fldCharType="end"/>
            </w:r>
          </w:hyperlink>
        </w:p>
        <w:p w14:paraId="70C3780D" w14:textId="6EAD67C8" w:rsidR="003923DE" w:rsidRDefault="00763349">
          <w:pPr>
            <w:pStyle w:val="TOC3"/>
            <w:tabs>
              <w:tab w:val="left" w:pos="1200"/>
              <w:tab w:val="right" w:leader="dot" w:pos="9350"/>
            </w:tabs>
            <w:rPr>
              <w:rFonts w:cstheme="minorBidi"/>
              <w:noProof/>
              <w:sz w:val="24"/>
              <w:lang w:val="en-CA" w:bidi="ar-SA"/>
            </w:rPr>
          </w:pPr>
          <w:hyperlink w:anchor="_Toc41911407" w:history="1">
            <w:r w:rsidR="003923DE" w:rsidRPr="00E75560">
              <w:rPr>
                <w:rStyle w:val="Hyperlink"/>
                <w:noProof/>
              </w:rPr>
              <w:t>8.1.2</w:t>
            </w:r>
            <w:r w:rsidR="003923DE">
              <w:rPr>
                <w:rFonts w:cstheme="minorBidi"/>
                <w:noProof/>
                <w:sz w:val="24"/>
                <w:lang w:val="en-CA" w:bidi="ar-SA"/>
              </w:rPr>
              <w:tab/>
            </w:r>
            <w:r w:rsidR="003923DE" w:rsidRPr="00E75560">
              <w:rPr>
                <w:rStyle w:val="Hyperlink"/>
                <w:noProof/>
              </w:rPr>
              <w:t>Data Mappings</w:t>
            </w:r>
            <w:r w:rsidR="003923DE">
              <w:rPr>
                <w:noProof/>
                <w:webHidden/>
              </w:rPr>
              <w:tab/>
            </w:r>
            <w:r w:rsidR="003923DE">
              <w:rPr>
                <w:noProof/>
                <w:webHidden/>
              </w:rPr>
              <w:fldChar w:fldCharType="begin"/>
            </w:r>
            <w:r w:rsidR="003923DE">
              <w:rPr>
                <w:noProof/>
                <w:webHidden/>
              </w:rPr>
              <w:instrText xml:space="preserve"> PAGEREF _Toc41911407 \h </w:instrText>
            </w:r>
            <w:r w:rsidR="003923DE">
              <w:rPr>
                <w:noProof/>
                <w:webHidden/>
              </w:rPr>
            </w:r>
            <w:r w:rsidR="003923DE">
              <w:rPr>
                <w:noProof/>
                <w:webHidden/>
              </w:rPr>
              <w:fldChar w:fldCharType="separate"/>
            </w:r>
            <w:r w:rsidR="003923DE">
              <w:rPr>
                <w:noProof/>
                <w:webHidden/>
              </w:rPr>
              <w:t>131</w:t>
            </w:r>
            <w:r w:rsidR="003923DE">
              <w:rPr>
                <w:noProof/>
                <w:webHidden/>
              </w:rPr>
              <w:fldChar w:fldCharType="end"/>
            </w:r>
          </w:hyperlink>
        </w:p>
        <w:p w14:paraId="15E18888" w14:textId="052B6AF7" w:rsidR="003923DE" w:rsidRDefault="00763349">
          <w:pPr>
            <w:pStyle w:val="TOC3"/>
            <w:tabs>
              <w:tab w:val="left" w:pos="1200"/>
              <w:tab w:val="right" w:leader="dot" w:pos="9350"/>
            </w:tabs>
            <w:rPr>
              <w:rFonts w:cstheme="minorBidi"/>
              <w:noProof/>
              <w:sz w:val="24"/>
              <w:lang w:val="en-CA" w:bidi="ar-SA"/>
            </w:rPr>
          </w:pPr>
          <w:hyperlink w:anchor="_Toc41911408" w:history="1">
            <w:r w:rsidR="003923DE" w:rsidRPr="00E75560">
              <w:rPr>
                <w:rStyle w:val="Hyperlink"/>
                <w:noProof/>
              </w:rPr>
              <w:t>8.1.3</w:t>
            </w:r>
            <w:r w:rsidR="003923DE">
              <w:rPr>
                <w:rFonts w:cstheme="minorBidi"/>
                <w:noProof/>
                <w:sz w:val="24"/>
                <w:lang w:val="en-CA" w:bidi="ar-SA"/>
              </w:rPr>
              <w:tab/>
            </w:r>
            <w:r w:rsidR="003923DE" w:rsidRPr="00E75560">
              <w:rPr>
                <w:rStyle w:val="Hyperlink"/>
                <w:noProof/>
              </w:rPr>
              <w:t>Future Work</w:t>
            </w:r>
            <w:r w:rsidR="003923DE">
              <w:rPr>
                <w:noProof/>
                <w:webHidden/>
              </w:rPr>
              <w:tab/>
            </w:r>
            <w:r w:rsidR="003923DE">
              <w:rPr>
                <w:noProof/>
                <w:webHidden/>
              </w:rPr>
              <w:fldChar w:fldCharType="begin"/>
            </w:r>
            <w:r w:rsidR="003923DE">
              <w:rPr>
                <w:noProof/>
                <w:webHidden/>
              </w:rPr>
              <w:instrText xml:space="preserve"> PAGEREF _Toc41911408 \h </w:instrText>
            </w:r>
            <w:r w:rsidR="003923DE">
              <w:rPr>
                <w:noProof/>
                <w:webHidden/>
              </w:rPr>
            </w:r>
            <w:r w:rsidR="003923DE">
              <w:rPr>
                <w:noProof/>
                <w:webHidden/>
              </w:rPr>
              <w:fldChar w:fldCharType="separate"/>
            </w:r>
            <w:r w:rsidR="003923DE">
              <w:rPr>
                <w:noProof/>
                <w:webHidden/>
              </w:rPr>
              <w:t>131</w:t>
            </w:r>
            <w:r w:rsidR="003923DE">
              <w:rPr>
                <w:noProof/>
                <w:webHidden/>
              </w:rPr>
              <w:fldChar w:fldCharType="end"/>
            </w:r>
          </w:hyperlink>
        </w:p>
        <w:p w14:paraId="083F7BFD" w14:textId="3CD08EB6" w:rsidR="003923DE" w:rsidRDefault="00763349">
          <w:pPr>
            <w:pStyle w:val="TOC2"/>
            <w:tabs>
              <w:tab w:val="left" w:pos="720"/>
              <w:tab w:val="right" w:leader="dot" w:pos="9350"/>
            </w:tabs>
            <w:rPr>
              <w:rFonts w:cstheme="minorBidi"/>
              <w:noProof/>
              <w:sz w:val="24"/>
              <w:lang w:val="en-CA" w:bidi="ar-SA"/>
            </w:rPr>
          </w:pPr>
          <w:hyperlink w:anchor="_Toc41911409" w:history="1">
            <w:r w:rsidR="003923DE" w:rsidRPr="00E75560">
              <w:rPr>
                <w:rStyle w:val="Hyperlink"/>
                <w:rFonts w:ascii="Times New Roman" w:hAnsi="Times New Roman"/>
                <w:noProof/>
                <w:snapToGrid w:val="0"/>
                <w:w w:val="0"/>
              </w:rPr>
              <w:t>8.2</w:t>
            </w:r>
            <w:r w:rsidR="003923DE">
              <w:rPr>
                <w:rFonts w:cstheme="minorBidi"/>
                <w:noProof/>
                <w:sz w:val="24"/>
                <w:lang w:val="en-CA" w:bidi="ar-SA"/>
              </w:rPr>
              <w:tab/>
            </w:r>
            <w:r w:rsidR="003923DE" w:rsidRPr="00E75560">
              <w:rPr>
                <w:rStyle w:val="Hyperlink"/>
                <w:noProof/>
              </w:rPr>
              <w:t>Analysis of TTC Data for Bus Bridging Study</w:t>
            </w:r>
            <w:r w:rsidR="003923DE">
              <w:rPr>
                <w:noProof/>
                <w:webHidden/>
              </w:rPr>
              <w:tab/>
            </w:r>
            <w:r w:rsidR="003923DE">
              <w:rPr>
                <w:noProof/>
                <w:webHidden/>
              </w:rPr>
              <w:fldChar w:fldCharType="begin"/>
            </w:r>
            <w:r w:rsidR="003923DE">
              <w:rPr>
                <w:noProof/>
                <w:webHidden/>
              </w:rPr>
              <w:instrText xml:space="preserve"> PAGEREF _Toc41911409 \h </w:instrText>
            </w:r>
            <w:r w:rsidR="003923DE">
              <w:rPr>
                <w:noProof/>
                <w:webHidden/>
              </w:rPr>
            </w:r>
            <w:r w:rsidR="003923DE">
              <w:rPr>
                <w:noProof/>
                <w:webHidden/>
              </w:rPr>
              <w:fldChar w:fldCharType="separate"/>
            </w:r>
            <w:r w:rsidR="003923DE">
              <w:rPr>
                <w:noProof/>
                <w:webHidden/>
              </w:rPr>
              <w:t>132</w:t>
            </w:r>
            <w:r w:rsidR="003923DE">
              <w:rPr>
                <w:noProof/>
                <w:webHidden/>
              </w:rPr>
              <w:fldChar w:fldCharType="end"/>
            </w:r>
          </w:hyperlink>
        </w:p>
        <w:p w14:paraId="06843D54" w14:textId="7F5F4955" w:rsidR="003923DE" w:rsidRDefault="00763349">
          <w:pPr>
            <w:pStyle w:val="TOC3"/>
            <w:tabs>
              <w:tab w:val="left" w:pos="1200"/>
              <w:tab w:val="right" w:leader="dot" w:pos="9350"/>
            </w:tabs>
            <w:rPr>
              <w:rFonts w:cstheme="minorBidi"/>
              <w:noProof/>
              <w:sz w:val="24"/>
              <w:lang w:val="en-CA" w:bidi="ar-SA"/>
            </w:rPr>
          </w:pPr>
          <w:hyperlink w:anchor="_Toc41911410" w:history="1">
            <w:r w:rsidR="003923DE" w:rsidRPr="00E75560">
              <w:rPr>
                <w:rStyle w:val="Hyperlink"/>
                <w:noProof/>
              </w:rPr>
              <w:t>8.2.1</w:t>
            </w:r>
            <w:r w:rsidR="003923DE">
              <w:rPr>
                <w:rFonts w:cstheme="minorBidi"/>
                <w:noProof/>
                <w:sz w:val="24"/>
                <w:lang w:val="en-CA" w:bidi="ar-SA"/>
              </w:rPr>
              <w:tab/>
            </w:r>
            <w:r w:rsidR="003923DE" w:rsidRPr="00E75560">
              <w:rPr>
                <w:rStyle w:val="Hyperlink"/>
                <w:noProof/>
              </w:rPr>
              <w:t>Data mapping</w:t>
            </w:r>
            <w:r w:rsidR="003923DE">
              <w:rPr>
                <w:noProof/>
                <w:webHidden/>
              </w:rPr>
              <w:tab/>
            </w:r>
            <w:r w:rsidR="003923DE">
              <w:rPr>
                <w:noProof/>
                <w:webHidden/>
              </w:rPr>
              <w:fldChar w:fldCharType="begin"/>
            </w:r>
            <w:r w:rsidR="003923DE">
              <w:rPr>
                <w:noProof/>
                <w:webHidden/>
              </w:rPr>
              <w:instrText xml:space="preserve"> PAGEREF _Toc41911410 \h </w:instrText>
            </w:r>
            <w:r w:rsidR="003923DE">
              <w:rPr>
                <w:noProof/>
                <w:webHidden/>
              </w:rPr>
            </w:r>
            <w:r w:rsidR="003923DE">
              <w:rPr>
                <w:noProof/>
                <w:webHidden/>
              </w:rPr>
              <w:fldChar w:fldCharType="separate"/>
            </w:r>
            <w:r w:rsidR="003923DE">
              <w:rPr>
                <w:noProof/>
                <w:webHidden/>
              </w:rPr>
              <w:t>132</w:t>
            </w:r>
            <w:r w:rsidR="003923DE">
              <w:rPr>
                <w:noProof/>
                <w:webHidden/>
              </w:rPr>
              <w:fldChar w:fldCharType="end"/>
            </w:r>
          </w:hyperlink>
        </w:p>
        <w:p w14:paraId="1A317DA2" w14:textId="64DC9F18" w:rsidR="003923DE" w:rsidRDefault="00763349">
          <w:pPr>
            <w:pStyle w:val="TOC3"/>
            <w:tabs>
              <w:tab w:val="left" w:pos="1200"/>
              <w:tab w:val="right" w:leader="dot" w:pos="9350"/>
            </w:tabs>
            <w:rPr>
              <w:rFonts w:cstheme="minorBidi"/>
              <w:noProof/>
              <w:sz w:val="24"/>
              <w:lang w:val="en-CA" w:bidi="ar-SA"/>
            </w:rPr>
          </w:pPr>
          <w:hyperlink w:anchor="_Toc41911411" w:history="1">
            <w:r w:rsidR="003923DE" w:rsidRPr="00E75560">
              <w:rPr>
                <w:rStyle w:val="Hyperlink"/>
                <w:noProof/>
              </w:rPr>
              <w:t>8.2.2</w:t>
            </w:r>
            <w:r w:rsidR="003923DE">
              <w:rPr>
                <w:rFonts w:cstheme="minorBidi"/>
                <w:noProof/>
                <w:sz w:val="24"/>
                <w:lang w:val="en-CA" w:bidi="ar-SA"/>
              </w:rPr>
              <w:tab/>
            </w:r>
            <w:r w:rsidR="003923DE" w:rsidRPr="00E75560">
              <w:rPr>
                <w:rStyle w:val="Hyperlink"/>
                <w:noProof/>
              </w:rPr>
              <w:t>Queries</w:t>
            </w:r>
            <w:r w:rsidR="003923DE">
              <w:rPr>
                <w:noProof/>
                <w:webHidden/>
              </w:rPr>
              <w:tab/>
            </w:r>
            <w:r w:rsidR="003923DE">
              <w:rPr>
                <w:noProof/>
                <w:webHidden/>
              </w:rPr>
              <w:fldChar w:fldCharType="begin"/>
            </w:r>
            <w:r w:rsidR="003923DE">
              <w:rPr>
                <w:noProof/>
                <w:webHidden/>
              </w:rPr>
              <w:instrText xml:space="preserve"> PAGEREF _Toc41911411 \h </w:instrText>
            </w:r>
            <w:r w:rsidR="003923DE">
              <w:rPr>
                <w:noProof/>
                <w:webHidden/>
              </w:rPr>
            </w:r>
            <w:r w:rsidR="003923DE">
              <w:rPr>
                <w:noProof/>
                <w:webHidden/>
              </w:rPr>
              <w:fldChar w:fldCharType="separate"/>
            </w:r>
            <w:r w:rsidR="003923DE">
              <w:rPr>
                <w:noProof/>
                <w:webHidden/>
              </w:rPr>
              <w:t>133</w:t>
            </w:r>
            <w:r w:rsidR="003923DE">
              <w:rPr>
                <w:noProof/>
                <w:webHidden/>
              </w:rPr>
              <w:fldChar w:fldCharType="end"/>
            </w:r>
          </w:hyperlink>
        </w:p>
        <w:p w14:paraId="77AD7994" w14:textId="68E74EC5" w:rsidR="003923DE" w:rsidRDefault="00763349">
          <w:pPr>
            <w:pStyle w:val="TOC3"/>
            <w:tabs>
              <w:tab w:val="left" w:pos="1200"/>
              <w:tab w:val="right" w:leader="dot" w:pos="9350"/>
            </w:tabs>
            <w:rPr>
              <w:rFonts w:cstheme="minorBidi"/>
              <w:noProof/>
              <w:sz w:val="24"/>
              <w:lang w:val="en-CA" w:bidi="ar-SA"/>
            </w:rPr>
          </w:pPr>
          <w:hyperlink w:anchor="_Toc41911412" w:history="1">
            <w:r w:rsidR="003923DE" w:rsidRPr="00E75560">
              <w:rPr>
                <w:rStyle w:val="Hyperlink"/>
                <w:noProof/>
              </w:rPr>
              <w:t>8.2.3</w:t>
            </w:r>
            <w:r w:rsidR="003923DE">
              <w:rPr>
                <w:rFonts w:cstheme="minorBidi"/>
                <w:noProof/>
                <w:sz w:val="24"/>
                <w:lang w:val="en-CA" w:bidi="ar-SA"/>
              </w:rPr>
              <w:tab/>
            </w:r>
            <w:r w:rsidR="003923DE" w:rsidRPr="00E75560">
              <w:rPr>
                <w:rStyle w:val="Hyperlink"/>
                <w:noProof/>
              </w:rPr>
              <w:t>Future Work</w:t>
            </w:r>
            <w:r w:rsidR="003923DE">
              <w:rPr>
                <w:noProof/>
                <w:webHidden/>
              </w:rPr>
              <w:tab/>
            </w:r>
            <w:r w:rsidR="003923DE">
              <w:rPr>
                <w:noProof/>
                <w:webHidden/>
              </w:rPr>
              <w:fldChar w:fldCharType="begin"/>
            </w:r>
            <w:r w:rsidR="003923DE">
              <w:rPr>
                <w:noProof/>
                <w:webHidden/>
              </w:rPr>
              <w:instrText xml:space="preserve"> PAGEREF _Toc41911412 \h </w:instrText>
            </w:r>
            <w:r w:rsidR="003923DE">
              <w:rPr>
                <w:noProof/>
                <w:webHidden/>
              </w:rPr>
            </w:r>
            <w:r w:rsidR="003923DE">
              <w:rPr>
                <w:noProof/>
                <w:webHidden/>
              </w:rPr>
              <w:fldChar w:fldCharType="separate"/>
            </w:r>
            <w:r w:rsidR="003923DE">
              <w:rPr>
                <w:noProof/>
                <w:webHidden/>
              </w:rPr>
              <w:t>133</w:t>
            </w:r>
            <w:r w:rsidR="003923DE">
              <w:rPr>
                <w:noProof/>
                <w:webHidden/>
              </w:rPr>
              <w:fldChar w:fldCharType="end"/>
            </w:r>
          </w:hyperlink>
        </w:p>
        <w:p w14:paraId="551E18C7" w14:textId="0986B741" w:rsidR="003923DE" w:rsidRDefault="00763349">
          <w:pPr>
            <w:pStyle w:val="TOC2"/>
            <w:tabs>
              <w:tab w:val="left" w:pos="720"/>
              <w:tab w:val="right" w:leader="dot" w:pos="9350"/>
            </w:tabs>
            <w:rPr>
              <w:rFonts w:cstheme="minorBidi"/>
              <w:noProof/>
              <w:sz w:val="24"/>
              <w:lang w:val="en-CA" w:bidi="ar-SA"/>
            </w:rPr>
          </w:pPr>
          <w:hyperlink w:anchor="_Toc41911413" w:history="1">
            <w:r w:rsidR="003923DE" w:rsidRPr="00E75560">
              <w:rPr>
                <w:rStyle w:val="Hyperlink"/>
                <w:rFonts w:ascii="Times New Roman" w:hAnsi="Times New Roman"/>
                <w:noProof/>
                <w:snapToGrid w:val="0"/>
                <w:w w:val="0"/>
              </w:rPr>
              <w:t>8.3</w:t>
            </w:r>
            <w:r w:rsidR="003923DE">
              <w:rPr>
                <w:rFonts w:cstheme="minorBidi"/>
                <w:noProof/>
                <w:sz w:val="24"/>
                <w:lang w:val="en-CA" w:bidi="ar-SA"/>
              </w:rPr>
              <w:tab/>
            </w:r>
            <w:r w:rsidR="003923DE" w:rsidRPr="00E75560">
              <w:rPr>
                <w:rStyle w:val="Hyperlink"/>
                <w:noProof/>
              </w:rPr>
              <w:t>Ontology for ATIS in the ITSoS Architecture</w:t>
            </w:r>
            <w:r w:rsidR="003923DE">
              <w:rPr>
                <w:noProof/>
                <w:webHidden/>
              </w:rPr>
              <w:tab/>
            </w:r>
            <w:r w:rsidR="003923DE">
              <w:rPr>
                <w:noProof/>
                <w:webHidden/>
              </w:rPr>
              <w:fldChar w:fldCharType="begin"/>
            </w:r>
            <w:r w:rsidR="003923DE">
              <w:rPr>
                <w:noProof/>
                <w:webHidden/>
              </w:rPr>
              <w:instrText xml:space="preserve"> PAGEREF _Toc41911413 \h </w:instrText>
            </w:r>
            <w:r w:rsidR="003923DE">
              <w:rPr>
                <w:noProof/>
                <w:webHidden/>
              </w:rPr>
            </w:r>
            <w:r w:rsidR="003923DE">
              <w:rPr>
                <w:noProof/>
                <w:webHidden/>
              </w:rPr>
              <w:fldChar w:fldCharType="separate"/>
            </w:r>
            <w:r w:rsidR="003923DE">
              <w:rPr>
                <w:noProof/>
                <w:webHidden/>
              </w:rPr>
              <w:t>134</w:t>
            </w:r>
            <w:r w:rsidR="003923DE">
              <w:rPr>
                <w:noProof/>
                <w:webHidden/>
              </w:rPr>
              <w:fldChar w:fldCharType="end"/>
            </w:r>
          </w:hyperlink>
        </w:p>
        <w:p w14:paraId="7EA9676D" w14:textId="79BAAC32" w:rsidR="003923DE" w:rsidRDefault="00763349">
          <w:pPr>
            <w:pStyle w:val="TOC3"/>
            <w:tabs>
              <w:tab w:val="left" w:pos="1200"/>
              <w:tab w:val="right" w:leader="dot" w:pos="9350"/>
            </w:tabs>
            <w:rPr>
              <w:rFonts w:cstheme="minorBidi"/>
              <w:noProof/>
              <w:sz w:val="24"/>
              <w:lang w:val="en-CA" w:bidi="ar-SA"/>
            </w:rPr>
          </w:pPr>
          <w:hyperlink w:anchor="_Toc41911414" w:history="1">
            <w:r w:rsidR="003923DE" w:rsidRPr="00E75560">
              <w:rPr>
                <w:rStyle w:val="Hyperlink"/>
                <w:noProof/>
              </w:rPr>
              <w:t>8.3.1</w:t>
            </w:r>
            <w:r w:rsidR="003923DE">
              <w:rPr>
                <w:rFonts w:cstheme="minorBidi"/>
                <w:noProof/>
                <w:sz w:val="24"/>
                <w:lang w:val="en-CA" w:bidi="ar-SA"/>
              </w:rPr>
              <w:tab/>
            </w:r>
            <w:r w:rsidR="003923DE" w:rsidRPr="00E75560">
              <w:rPr>
                <w:rStyle w:val="Hyperlink"/>
                <w:noProof/>
              </w:rPr>
              <w:t>Project 1.2: ITSoS Architecture</w:t>
            </w:r>
            <w:r w:rsidR="003923DE">
              <w:rPr>
                <w:noProof/>
                <w:webHidden/>
              </w:rPr>
              <w:tab/>
            </w:r>
            <w:r w:rsidR="003923DE">
              <w:rPr>
                <w:noProof/>
                <w:webHidden/>
              </w:rPr>
              <w:fldChar w:fldCharType="begin"/>
            </w:r>
            <w:r w:rsidR="003923DE">
              <w:rPr>
                <w:noProof/>
                <w:webHidden/>
              </w:rPr>
              <w:instrText xml:space="preserve"> PAGEREF _Toc41911414 \h </w:instrText>
            </w:r>
            <w:r w:rsidR="003923DE">
              <w:rPr>
                <w:noProof/>
                <w:webHidden/>
              </w:rPr>
            </w:r>
            <w:r w:rsidR="003923DE">
              <w:rPr>
                <w:noProof/>
                <w:webHidden/>
              </w:rPr>
              <w:fldChar w:fldCharType="separate"/>
            </w:r>
            <w:r w:rsidR="003923DE">
              <w:rPr>
                <w:noProof/>
                <w:webHidden/>
              </w:rPr>
              <w:t>134</w:t>
            </w:r>
            <w:r w:rsidR="003923DE">
              <w:rPr>
                <w:noProof/>
                <w:webHidden/>
              </w:rPr>
              <w:fldChar w:fldCharType="end"/>
            </w:r>
          </w:hyperlink>
        </w:p>
        <w:p w14:paraId="43F1B855" w14:textId="5D3F17F6" w:rsidR="003923DE" w:rsidRDefault="00763349">
          <w:pPr>
            <w:pStyle w:val="TOC3"/>
            <w:tabs>
              <w:tab w:val="left" w:pos="1200"/>
              <w:tab w:val="right" w:leader="dot" w:pos="9350"/>
            </w:tabs>
            <w:rPr>
              <w:rFonts w:cstheme="minorBidi"/>
              <w:noProof/>
              <w:sz w:val="24"/>
              <w:lang w:val="en-CA" w:bidi="ar-SA"/>
            </w:rPr>
          </w:pPr>
          <w:hyperlink w:anchor="_Toc41911415" w:history="1">
            <w:r w:rsidR="003923DE" w:rsidRPr="00E75560">
              <w:rPr>
                <w:rStyle w:val="Hyperlink"/>
                <w:noProof/>
              </w:rPr>
              <w:t>8.3.2</w:t>
            </w:r>
            <w:r w:rsidR="003923DE">
              <w:rPr>
                <w:rFonts w:cstheme="minorBidi"/>
                <w:noProof/>
                <w:sz w:val="24"/>
                <w:lang w:val="en-CA" w:bidi="ar-SA"/>
              </w:rPr>
              <w:tab/>
            </w:r>
            <w:r w:rsidR="003923DE" w:rsidRPr="00E75560">
              <w:rPr>
                <w:rStyle w:val="Hyperlink"/>
                <w:noProof/>
              </w:rPr>
              <w:t>ATIS Application</w:t>
            </w:r>
            <w:r w:rsidR="003923DE">
              <w:rPr>
                <w:noProof/>
                <w:webHidden/>
              </w:rPr>
              <w:tab/>
            </w:r>
            <w:r w:rsidR="003923DE">
              <w:rPr>
                <w:noProof/>
                <w:webHidden/>
              </w:rPr>
              <w:fldChar w:fldCharType="begin"/>
            </w:r>
            <w:r w:rsidR="003923DE">
              <w:rPr>
                <w:noProof/>
                <w:webHidden/>
              </w:rPr>
              <w:instrText xml:space="preserve"> PAGEREF _Toc41911415 \h </w:instrText>
            </w:r>
            <w:r w:rsidR="003923DE">
              <w:rPr>
                <w:noProof/>
                <w:webHidden/>
              </w:rPr>
            </w:r>
            <w:r w:rsidR="003923DE">
              <w:rPr>
                <w:noProof/>
                <w:webHidden/>
              </w:rPr>
              <w:fldChar w:fldCharType="separate"/>
            </w:r>
            <w:r w:rsidR="003923DE">
              <w:rPr>
                <w:noProof/>
                <w:webHidden/>
              </w:rPr>
              <w:t>136</w:t>
            </w:r>
            <w:r w:rsidR="003923DE">
              <w:rPr>
                <w:noProof/>
                <w:webHidden/>
              </w:rPr>
              <w:fldChar w:fldCharType="end"/>
            </w:r>
          </w:hyperlink>
        </w:p>
        <w:p w14:paraId="2B3978E9" w14:textId="1D0F1DC0" w:rsidR="003923DE" w:rsidRDefault="00763349">
          <w:pPr>
            <w:pStyle w:val="TOC3"/>
            <w:tabs>
              <w:tab w:val="left" w:pos="1200"/>
              <w:tab w:val="right" w:leader="dot" w:pos="9350"/>
            </w:tabs>
            <w:rPr>
              <w:rFonts w:cstheme="minorBidi"/>
              <w:noProof/>
              <w:sz w:val="24"/>
              <w:lang w:val="en-CA" w:bidi="ar-SA"/>
            </w:rPr>
          </w:pPr>
          <w:hyperlink w:anchor="_Toc41911416" w:history="1">
            <w:r w:rsidR="003923DE" w:rsidRPr="00E75560">
              <w:rPr>
                <w:rStyle w:val="Hyperlink"/>
                <w:rFonts w:ascii="Times New Roman" w:hAnsi="Times New Roman"/>
                <w:noProof/>
              </w:rPr>
              <w:t>8.3.3</w:t>
            </w:r>
            <w:r w:rsidR="003923DE">
              <w:rPr>
                <w:rFonts w:cstheme="minorBidi"/>
                <w:noProof/>
                <w:sz w:val="24"/>
                <w:lang w:val="en-CA" w:bidi="ar-SA"/>
              </w:rPr>
              <w:tab/>
            </w:r>
            <w:r w:rsidR="003923DE" w:rsidRPr="00E75560">
              <w:rPr>
                <w:rStyle w:val="Hyperlink"/>
                <w:noProof/>
              </w:rPr>
              <w:t>Data Mapping</w:t>
            </w:r>
            <w:r w:rsidR="003923DE">
              <w:rPr>
                <w:noProof/>
                <w:webHidden/>
              </w:rPr>
              <w:tab/>
            </w:r>
            <w:r w:rsidR="003923DE">
              <w:rPr>
                <w:noProof/>
                <w:webHidden/>
              </w:rPr>
              <w:fldChar w:fldCharType="begin"/>
            </w:r>
            <w:r w:rsidR="003923DE">
              <w:rPr>
                <w:noProof/>
                <w:webHidden/>
              </w:rPr>
              <w:instrText xml:space="preserve"> PAGEREF _Toc41911416 \h </w:instrText>
            </w:r>
            <w:r w:rsidR="003923DE">
              <w:rPr>
                <w:noProof/>
                <w:webHidden/>
              </w:rPr>
            </w:r>
            <w:r w:rsidR="003923DE">
              <w:rPr>
                <w:noProof/>
                <w:webHidden/>
              </w:rPr>
              <w:fldChar w:fldCharType="separate"/>
            </w:r>
            <w:r w:rsidR="003923DE">
              <w:rPr>
                <w:noProof/>
                <w:webHidden/>
              </w:rPr>
              <w:t>137</w:t>
            </w:r>
            <w:r w:rsidR="003923DE">
              <w:rPr>
                <w:noProof/>
                <w:webHidden/>
              </w:rPr>
              <w:fldChar w:fldCharType="end"/>
            </w:r>
          </w:hyperlink>
        </w:p>
        <w:p w14:paraId="56E048ED" w14:textId="44E0FDA3" w:rsidR="003923DE" w:rsidRDefault="00763349">
          <w:pPr>
            <w:pStyle w:val="TOC3"/>
            <w:tabs>
              <w:tab w:val="left" w:pos="1200"/>
              <w:tab w:val="right" w:leader="dot" w:pos="9350"/>
            </w:tabs>
            <w:rPr>
              <w:rFonts w:cstheme="minorBidi"/>
              <w:noProof/>
              <w:sz w:val="24"/>
              <w:lang w:val="en-CA" w:bidi="ar-SA"/>
            </w:rPr>
          </w:pPr>
          <w:hyperlink w:anchor="_Toc41911417" w:history="1">
            <w:r w:rsidR="003923DE" w:rsidRPr="00E75560">
              <w:rPr>
                <w:rStyle w:val="Hyperlink"/>
                <w:noProof/>
              </w:rPr>
              <w:t>8.3.4</w:t>
            </w:r>
            <w:r w:rsidR="003923DE">
              <w:rPr>
                <w:rFonts w:cstheme="minorBidi"/>
                <w:noProof/>
                <w:sz w:val="24"/>
                <w:lang w:val="en-CA" w:bidi="ar-SA"/>
              </w:rPr>
              <w:tab/>
            </w:r>
            <w:r w:rsidR="003923DE" w:rsidRPr="00E75560">
              <w:rPr>
                <w:rStyle w:val="Hyperlink"/>
                <w:noProof/>
              </w:rPr>
              <w:t>Future Work</w:t>
            </w:r>
            <w:r w:rsidR="003923DE">
              <w:rPr>
                <w:noProof/>
                <w:webHidden/>
              </w:rPr>
              <w:tab/>
            </w:r>
            <w:r w:rsidR="003923DE">
              <w:rPr>
                <w:noProof/>
                <w:webHidden/>
              </w:rPr>
              <w:fldChar w:fldCharType="begin"/>
            </w:r>
            <w:r w:rsidR="003923DE">
              <w:rPr>
                <w:noProof/>
                <w:webHidden/>
              </w:rPr>
              <w:instrText xml:space="preserve"> PAGEREF _Toc41911417 \h </w:instrText>
            </w:r>
            <w:r w:rsidR="003923DE">
              <w:rPr>
                <w:noProof/>
                <w:webHidden/>
              </w:rPr>
            </w:r>
            <w:r w:rsidR="003923DE">
              <w:rPr>
                <w:noProof/>
                <w:webHidden/>
              </w:rPr>
              <w:fldChar w:fldCharType="separate"/>
            </w:r>
            <w:r w:rsidR="003923DE">
              <w:rPr>
                <w:noProof/>
                <w:webHidden/>
              </w:rPr>
              <w:t>138</w:t>
            </w:r>
            <w:r w:rsidR="003923DE">
              <w:rPr>
                <w:noProof/>
                <w:webHidden/>
              </w:rPr>
              <w:fldChar w:fldCharType="end"/>
            </w:r>
          </w:hyperlink>
        </w:p>
        <w:p w14:paraId="755A9478" w14:textId="76330BFF" w:rsidR="003923DE" w:rsidRDefault="00763349">
          <w:pPr>
            <w:pStyle w:val="TOC2"/>
            <w:tabs>
              <w:tab w:val="left" w:pos="720"/>
              <w:tab w:val="right" w:leader="dot" w:pos="9350"/>
            </w:tabs>
            <w:rPr>
              <w:rFonts w:cstheme="minorBidi"/>
              <w:noProof/>
              <w:sz w:val="24"/>
              <w:lang w:val="en-CA" w:bidi="ar-SA"/>
            </w:rPr>
          </w:pPr>
          <w:hyperlink w:anchor="_Toc41911418" w:history="1">
            <w:r w:rsidR="003923DE" w:rsidRPr="00E75560">
              <w:rPr>
                <w:rStyle w:val="Hyperlink"/>
                <w:rFonts w:ascii="Times New Roman" w:hAnsi="Times New Roman"/>
                <w:noProof/>
                <w:snapToGrid w:val="0"/>
                <w:w w:val="0"/>
              </w:rPr>
              <w:t>8.4</w:t>
            </w:r>
            <w:r w:rsidR="003923DE">
              <w:rPr>
                <w:rFonts w:cstheme="minorBidi"/>
                <w:noProof/>
                <w:sz w:val="24"/>
                <w:lang w:val="en-CA" w:bidi="ar-SA"/>
              </w:rPr>
              <w:tab/>
            </w:r>
            <w:r w:rsidR="003923DE" w:rsidRPr="00E75560">
              <w:rPr>
                <w:rStyle w:val="Hyperlink"/>
                <w:noProof/>
              </w:rPr>
              <w:t>Integration with ArcGIS</w:t>
            </w:r>
            <w:r w:rsidR="003923DE">
              <w:rPr>
                <w:noProof/>
                <w:webHidden/>
              </w:rPr>
              <w:tab/>
            </w:r>
            <w:r w:rsidR="003923DE">
              <w:rPr>
                <w:noProof/>
                <w:webHidden/>
              </w:rPr>
              <w:fldChar w:fldCharType="begin"/>
            </w:r>
            <w:r w:rsidR="003923DE">
              <w:rPr>
                <w:noProof/>
                <w:webHidden/>
              </w:rPr>
              <w:instrText xml:space="preserve"> PAGEREF _Toc41911418 \h </w:instrText>
            </w:r>
            <w:r w:rsidR="003923DE">
              <w:rPr>
                <w:noProof/>
                <w:webHidden/>
              </w:rPr>
            </w:r>
            <w:r w:rsidR="003923DE">
              <w:rPr>
                <w:noProof/>
                <w:webHidden/>
              </w:rPr>
              <w:fldChar w:fldCharType="separate"/>
            </w:r>
            <w:r w:rsidR="003923DE">
              <w:rPr>
                <w:noProof/>
                <w:webHidden/>
              </w:rPr>
              <w:t>139</w:t>
            </w:r>
            <w:r w:rsidR="003923DE">
              <w:rPr>
                <w:noProof/>
                <w:webHidden/>
              </w:rPr>
              <w:fldChar w:fldCharType="end"/>
            </w:r>
          </w:hyperlink>
        </w:p>
        <w:p w14:paraId="2EFEC0C6" w14:textId="0E6C2BF2" w:rsidR="003923DE" w:rsidRDefault="00763349">
          <w:pPr>
            <w:pStyle w:val="TOC3"/>
            <w:tabs>
              <w:tab w:val="left" w:pos="1200"/>
              <w:tab w:val="right" w:leader="dot" w:pos="9350"/>
            </w:tabs>
            <w:rPr>
              <w:rFonts w:cstheme="minorBidi"/>
              <w:noProof/>
              <w:sz w:val="24"/>
              <w:lang w:val="en-CA" w:bidi="ar-SA"/>
            </w:rPr>
          </w:pPr>
          <w:hyperlink w:anchor="_Toc41911419" w:history="1">
            <w:r w:rsidR="003923DE" w:rsidRPr="00E75560">
              <w:rPr>
                <w:rStyle w:val="Hyperlink"/>
                <w:noProof/>
              </w:rPr>
              <w:t>8.4.1</w:t>
            </w:r>
            <w:r w:rsidR="003923DE">
              <w:rPr>
                <w:rFonts w:cstheme="minorBidi"/>
                <w:noProof/>
                <w:sz w:val="24"/>
                <w:lang w:val="en-CA" w:bidi="ar-SA"/>
              </w:rPr>
              <w:tab/>
            </w:r>
            <w:r w:rsidR="003923DE" w:rsidRPr="00E75560">
              <w:rPr>
                <w:rStyle w:val="Hyperlink"/>
                <w:noProof/>
              </w:rPr>
              <w:t>Initial Implementation</w:t>
            </w:r>
            <w:r w:rsidR="003923DE">
              <w:rPr>
                <w:noProof/>
                <w:webHidden/>
              </w:rPr>
              <w:tab/>
            </w:r>
            <w:r w:rsidR="003923DE">
              <w:rPr>
                <w:noProof/>
                <w:webHidden/>
              </w:rPr>
              <w:fldChar w:fldCharType="begin"/>
            </w:r>
            <w:r w:rsidR="003923DE">
              <w:rPr>
                <w:noProof/>
                <w:webHidden/>
              </w:rPr>
              <w:instrText xml:space="preserve"> PAGEREF _Toc41911419 \h </w:instrText>
            </w:r>
            <w:r w:rsidR="003923DE">
              <w:rPr>
                <w:noProof/>
                <w:webHidden/>
              </w:rPr>
            </w:r>
            <w:r w:rsidR="003923DE">
              <w:rPr>
                <w:noProof/>
                <w:webHidden/>
              </w:rPr>
              <w:fldChar w:fldCharType="separate"/>
            </w:r>
            <w:r w:rsidR="003923DE">
              <w:rPr>
                <w:noProof/>
                <w:webHidden/>
              </w:rPr>
              <w:t>139</w:t>
            </w:r>
            <w:r w:rsidR="003923DE">
              <w:rPr>
                <w:noProof/>
                <w:webHidden/>
              </w:rPr>
              <w:fldChar w:fldCharType="end"/>
            </w:r>
          </w:hyperlink>
        </w:p>
        <w:p w14:paraId="7E362519" w14:textId="7340BD42" w:rsidR="003923DE" w:rsidRDefault="00763349">
          <w:pPr>
            <w:pStyle w:val="TOC3"/>
            <w:tabs>
              <w:tab w:val="left" w:pos="1200"/>
              <w:tab w:val="right" w:leader="dot" w:pos="9350"/>
            </w:tabs>
            <w:rPr>
              <w:rFonts w:cstheme="minorBidi"/>
              <w:noProof/>
              <w:sz w:val="24"/>
              <w:lang w:val="en-CA" w:bidi="ar-SA"/>
            </w:rPr>
          </w:pPr>
          <w:hyperlink w:anchor="_Toc41911420" w:history="1">
            <w:r w:rsidR="003923DE" w:rsidRPr="00E75560">
              <w:rPr>
                <w:rStyle w:val="Hyperlink"/>
                <w:noProof/>
              </w:rPr>
              <w:t>8.4.2</w:t>
            </w:r>
            <w:r w:rsidR="003923DE">
              <w:rPr>
                <w:rFonts w:cstheme="minorBidi"/>
                <w:noProof/>
                <w:sz w:val="24"/>
                <w:lang w:val="en-CA" w:bidi="ar-SA"/>
              </w:rPr>
              <w:tab/>
            </w:r>
            <w:r w:rsidR="003923DE" w:rsidRPr="00E75560">
              <w:rPr>
                <w:rStyle w:val="Hyperlink"/>
                <w:noProof/>
              </w:rPr>
              <w:t>Data Mapping</w:t>
            </w:r>
            <w:r w:rsidR="003923DE">
              <w:rPr>
                <w:noProof/>
                <w:webHidden/>
              </w:rPr>
              <w:tab/>
            </w:r>
            <w:r w:rsidR="003923DE">
              <w:rPr>
                <w:noProof/>
                <w:webHidden/>
              </w:rPr>
              <w:fldChar w:fldCharType="begin"/>
            </w:r>
            <w:r w:rsidR="003923DE">
              <w:rPr>
                <w:noProof/>
                <w:webHidden/>
              </w:rPr>
              <w:instrText xml:space="preserve"> PAGEREF _Toc41911420 \h </w:instrText>
            </w:r>
            <w:r w:rsidR="003923DE">
              <w:rPr>
                <w:noProof/>
                <w:webHidden/>
              </w:rPr>
            </w:r>
            <w:r w:rsidR="003923DE">
              <w:rPr>
                <w:noProof/>
                <w:webHidden/>
              </w:rPr>
              <w:fldChar w:fldCharType="separate"/>
            </w:r>
            <w:r w:rsidR="003923DE">
              <w:rPr>
                <w:noProof/>
                <w:webHidden/>
              </w:rPr>
              <w:t>140</w:t>
            </w:r>
            <w:r w:rsidR="003923DE">
              <w:rPr>
                <w:noProof/>
                <w:webHidden/>
              </w:rPr>
              <w:fldChar w:fldCharType="end"/>
            </w:r>
          </w:hyperlink>
        </w:p>
        <w:p w14:paraId="7E3A209F" w14:textId="20BC0A4B" w:rsidR="003923DE" w:rsidRDefault="00763349">
          <w:pPr>
            <w:pStyle w:val="TOC3"/>
            <w:tabs>
              <w:tab w:val="left" w:pos="1200"/>
              <w:tab w:val="right" w:leader="dot" w:pos="9350"/>
            </w:tabs>
            <w:rPr>
              <w:rFonts w:cstheme="minorBidi"/>
              <w:noProof/>
              <w:sz w:val="24"/>
              <w:lang w:val="en-CA" w:bidi="ar-SA"/>
            </w:rPr>
          </w:pPr>
          <w:hyperlink w:anchor="_Toc41911421" w:history="1">
            <w:r w:rsidR="003923DE" w:rsidRPr="00E75560">
              <w:rPr>
                <w:rStyle w:val="Hyperlink"/>
                <w:noProof/>
              </w:rPr>
              <w:t>8.4.3</w:t>
            </w:r>
            <w:r w:rsidR="003923DE">
              <w:rPr>
                <w:rFonts w:cstheme="minorBidi"/>
                <w:noProof/>
                <w:sz w:val="24"/>
                <w:lang w:val="en-CA" w:bidi="ar-SA"/>
              </w:rPr>
              <w:tab/>
            </w:r>
            <w:r w:rsidR="003923DE" w:rsidRPr="00E75560">
              <w:rPr>
                <w:rStyle w:val="Hyperlink"/>
                <w:noProof/>
              </w:rPr>
              <w:t>Future Work</w:t>
            </w:r>
            <w:r w:rsidR="003923DE">
              <w:rPr>
                <w:noProof/>
                <w:webHidden/>
              </w:rPr>
              <w:tab/>
            </w:r>
            <w:r w:rsidR="003923DE">
              <w:rPr>
                <w:noProof/>
                <w:webHidden/>
              </w:rPr>
              <w:fldChar w:fldCharType="begin"/>
            </w:r>
            <w:r w:rsidR="003923DE">
              <w:rPr>
                <w:noProof/>
                <w:webHidden/>
              </w:rPr>
              <w:instrText xml:space="preserve"> PAGEREF _Toc41911421 \h </w:instrText>
            </w:r>
            <w:r w:rsidR="003923DE">
              <w:rPr>
                <w:noProof/>
                <w:webHidden/>
              </w:rPr>
            </w:r>
            <w:r w:rsidR="003923DE">
              <w:rPr>
                <w:noProof/>
                <w:webHidden/>
              </w:rPr>
              <w:fldChar w:fldCharType="separate"/>
            </w:r>
            <w:r w:rsidR="003923DE">
              <w:rPr>
                <w:noProof/>
                <w:webHidden/>
              </w:rPr>
              <w:t>141</w:t>
            </w:r>
            <w:r w:rsidR="003923DE">
              <w:rPr>
                <w:noProof/>
                <w:webHidden/>
              </w:rPr>
              <w:fldChar w:fldCharType="end"/>
            </w:r>
          </w:hyperlink>
        </w:p>
        <w:p w14:paraId="17026D60" w14:textId="1A566F9A" w:rsidR="003923DE" w:rsidRDefault="00763349">
          <w:pPr>
            <w:pStyle w:val="TOC1"/>
            <w:rPr>
              <w:rFonts w:cstheme="minorBidi"/>
              <w:noProof/>
              <w:sz w:val="24"/>
              <w:lang w:val="en-CA" w:bidi="ar-SA"/>
            </w:rPr>
          </w:pPr>
          <w:hyperlink w:anchor="_Toc41911422" w:history="1">
            <w:r w:rsidR="003923DE" w:rsidRPr="00E75560">
              <w:rPr>
                <w:rStyle w:val="Hyperlink"/>
                <w:noProof/>
              </w:rPr>
              <w:t>9</w:t>
            </w:r>
            <w:r w:rsidR="003923DE">
              <w:rPr>
                <w:rFonts w:cstheme="minorBidi"/>
                <w:noProof/>
                <w:sz w:val="24"/>
                <w:lang w:val="en-CA" w:bidi="ar-SA"/>
              </w:rPr>
              <w:tab/>
            </w:r>
            <w:r w:rsidR="003923DE" w:rsidRPr="00E75560">
              <w:rPr>
                <w:rStyle w:val="Hyperlink"/>
                <w:noProof/>
              </w:rPr>
              <w:t>Workflows</w:t>
            </w:r>
            <w:r w:rsidR="003923DE">
              <w:rPr>
                <w:noProof/>
                <w:webHidden/>
              </w:rPr>
              <w:tab/>
            </w:r>
            <w:r w:rsidR="003923DE">
              <w:rPr>
                <w:noProof/>
                <w:webHidden/>
              </w:rPr>
              <w:fldChar w:fldCharType="begin"/>
            </w:r>
            <w:r w:rsidR="003923DE">
              <w:rPr>
                <w:noProof/>
                <w:webHidden/>
              </w:rPr>
              <w:instrText xml:space="preserve"> PAGEREF _Toc41911422 \h </w:instrText>
            </w:r>
            <w:r w:rsidR="003923DE">
              <w:rPr>
                <w:noProof/>
                <w:webHidden/>
              </w:rPr>
            </w:r>
            <w:r w:rsidR="003923DE">
              <w:rPr>
                <w:noProof/>
                <w:webHidden/>
              </w:rPr>
              <w:fldChar w:fldCharType="separate"/>
            </w:r>
            <w:r w:rsidR="003923DE">
              <w:rPr>
                <w:noProof/>
                <w:webHidden/>
              </w:rPr>
              <w:t>142</w:t>
            </w:r>
            <w:r w:rsidR="003923DE">
              <w:rPr>
                <w:noProof/>
                <w:webHidden/>
              </w:rPr>
              <w:fldChar w:fldCharType="end"/>
            </w:r>
          </w:hyperlink>
        </w:p>
        <w:p w14:paraId="532AA7DB" w14:textId="084364DC" w:rsidR="003923DE" w:rsidRDefault="00763349">
          <w:pPr>
            <w:pStyle w:val="TOC2"/>
            <w:tabs>
              <w:tab w:val="left" w:pos="720"/>
              <w:tab w:val="right" w:leader="dot" w:pos="9350"/>
            </w:tabs>
            <w:rPr>
              <w:rFonts w:cstheme="minorBidi"/>
              <w:noProof/>
              <w:sz w:val="24"/>
              <w:lang w:val="en-CA" w:bidi="ar-SA"/>
            </w:rPr>
          </w:pPr>
          <w:hyperlink w:anchor="_Toc41911423" w:history="1">
            <w:r w:rsidR="003923DE" w:rsidRPr="00E75560">
              <w:rPr>
                <w:rStyle w:val="Hyperlink"/>
                <w:rFonts w:ascii="Times New Roman" w:hAnsi="Times New Roman"/>
                <w:noProof/>
                <w:snapToGrid w:val="0"/>
                <w:w w:val="0"/>
              </w:rPr>
              <w:t>9.1</w:t>
            </w:r>
            <w:r w:rsidR="003923DE">
              <w:rPr>
                <w:rFonts w:cstheme="minorBidi"/>
                <w:noProof/>
                <w:sz w:val="24"/>
                <w:lang w:val="en-CA" w:bidi="ar-SA"/>
              </w:rPr>
              <w:tab/>
            </w:r>
            <w:r w:rsidR="003923DE" w:rsidRPr="00E75560">
              <w:rPr>
                <w:rStyle w:val="Hyperlink"/>
                <w:noProof/>
              </w:rPr>
              <w:t>Data Mapping</w:t>
            </w:r>
            <w:r w:rsidR="003923DE">
              <w:rPr>
                <w:noProof/>
                <w:webHidden/>
              </w:rPr>
              <w:tab/>
            </w:r>
            <w:r w:rsidR="003923DE">
              <w:rPr>
                <w:noProof/>
                <w:webHidden/>
              </w:rPr>
              <w:fldChar w:fldCharType="begin"/>
            </w:r>
            <w:r w:rsidR="003923DE">
              <w:rPr>
                <w:noProof/>
                <w:webHidden/>
              </w:rPr>
              <w:instrText xml:space="preserve"> PAGEREF _Toc41911423 \h </w:instrText>
            </w:r>
            <w:r w:rsidR="003923DE">
              <w:rPr>
                <w:noProof/>
                <w:webHidden/>
              </w:rPr>
            </w:r>
            <w:r w:rsidR="003923DE">
              <w:rPr>
                <w:noProof/>
                <w:webHidden/>
              </w:rPr>
              <w:fldChar w:fldCharType="separate"/>
            </w:r>
            <w:r w:rsidR="003923DE">
              <w:rPr>
                <w:noProof/>
                <w:webHidden/>
              </w:rPr>
              <w:t>142</w:t>
            </w:r>
            <w:r w:rsidR="003923DE">
              <w:rPr>
                <w:noProof/>
                <w:webHidden/>
              </w:rPr>
              <w:fldChar w:fldCharType="end"/>
            </w:r>
          </w:hyperlink>
        </w:p>
        <w:p w14:paraId="26766E4D" w14:textId="388C0F14" w:rsidR="003923DE" w:rsidRDefault="00763349">
          <w:pPr>
            <w:pStyle w:val="TOC3"/>
            <w:tabs>
              <w:tab w:val="left" w:pos="1200"/>
              <w:tab w:val="right" w:leader="dot" w:pos="9350"/>
            </w:tabs>
            <w:rPr>
              <w:rFonts w:cstheme="minorBidi"/>
              <w:noProof/>
              <w:sz w:val="24"/>
              <w:lang w:val="en-CA" w:bidi="ar-SA"/>
            </w:rPr>
          </w:pPr>
          <w:hyperlink w:anchor="_Toc41911424" w:history="1">
            <w:r w:rsidR="003923DE" w:rsidRPr="00E75560">
              <w:rPr>
                <w:rStyle w:val="Hyperlink"/>
                <w:noProof/>
              </w:rPr>
              <w:t>9.1.1</w:t>
            </w:r>
            <w:r w:rsidR="003923DE">
              <w:rPr>
                <w:rFonts w:cstheme="minorBidi"/>
                <w:noProof/>
                <w:sz w:val="24"/>
                <w:lang w:val="en-CA" w:bidi="ar-SA"/>
              </w:rPr>
              <w:tab/>
            </w:r>
            <w:r w:rsidR="003923DE" w:rsidRPr="00E75560">
              <w:rPr>
                <w:rStyle w:val="Hyperlink"/>
                <w:noProof/>
              </w:rPr>
              <w:t>Alternative approaches</w:t>
            </w:r>
            <w:r w:rsidR="003923DE">
              <w:rPr>
                <w:noProof/>
                <w:webHidden/>
              </w:rPr>
              <w:tab/>
            </w:r>
            <w:r w:rsidR="003923DE">
              <w:rPr>
                <w:noProof/>
                <w:webHidden/>
              </w:rPr>
              <w:fldChar w:fldCharType="begin"/>
            </w:r>
            <w:r w:rsidR="003923DE">
              <w:rPr>
                <w:noProof/>
                <w:webHidden/>
              </w:rPr>
              <w:instrText xml:space="preserve"> PAGEREF _Toc41911424 \h </w:instrText>
            </w:r>
            <w:r w:rsidR="003923DE">
              <w:rPr>
                <w:noProof/>
                <w:webHidden/>
              </w:rPr>
            </w:r>
            <w:r w:rsidR="003923DE">
              <w:rPr>
                <w:noProof/>
                <w:webHidden/>
              </w:rPr>
              <w:fldChar w:fldCharType="separate"/>
            </w:r>
            <w:r w:rsidR="003923DE">
              <w:rPr>
                <w:noProof/>
                <w:webHidden/>
              </w:rPr>
              <w:t>143</w:t>
            </w:r>
            <w:r w:rsidR="003923DE">
              <w:rPr>
                <w:noProof/>
                <w:webHidden/>
              </w:rPr>
              <w:fldChar w:fldCharType="end"/>
            </w:r>
          </w:hyperlink>
        </w:p>
        <w:p w14:paraId="28724F79" w14:textId="14ED0BE6" w:rsidR="003923DE" w:rsidRDefault="00763349">
          <w:pPr>
            <w:pStyle w:val="TOC3"/>
            <w:tabs>
              <w:tab w:val="left" w:pos="1200"/>
              <w:tab w:val="right" w:leader="dot" w:pos="9350"/>
            </w:tabs>
            <w:rPr>
              <w:rFonts w:cstheme="minorBidi"/>
              <w:noProof/>
              <w:sz w:val="24"/>
              <w:lang w:val="en-CA" w:bidi="ar-SA"/>
            </w:rPr>
          </w:pPr>
          <w:hyperlink w:anchor="_Toc41911425" w:history="1">
            <w:r w:rsidR="003923DE" w:rsidRPr="00E75560">
              <w:rPr>
                <w:rStyle w:val="Hyperlink"/>
                <w:noProof/>
              </w:rPr>
              <w:t>9.1.2</w:t>
            </w:r>
            <w:r w:rsidR="003923DE">
              <w:rPr>
                <w:rFonts w:cstheme="minorBidi"/>
                <w:noProof/>
                <w:sz w:val="24"/>
                <w:lang w:val="en-CA" w:bidi="ar-SA"/>
              </w:rPr>
              <w:tab/>
            </w:r>
            <w:r w:rsidR="003923DE" w:rsidRPr="00E75560">
              <w:rPr>
                <w:rStyle w:val="Hyperlink"/>
                <w:noProof/>
              </w:rPr>
              <w:t>Basic data mapping/import workflow with Karma and Virtuoso</w:t>
            </w:r>
            <w:r w:rsidR="003923DE">
              <w:rPr>
                <w:noProof/>
                <w:webHidden/>
              </w:rPr>
              <w:tab/>
            </w:r>
            <w:r w:rsidR="003923DE">
              <w:rPr>
                <w:noProof/>
                <w:webHidden/>
              </w:rPr>
              <w:fldChar w:fldCharType="begin"/>
            </w:r>
            <w:r w:rsidR="003923DE">
              <w:rPr>
                <w:noProof/>
                <w:webHidden/>
              </w:rPr>
              <w:instrText xml:space="preserve"> PAGEREF _Toc41911425 \h </w:instrText>
            </w:r>
            <w:r w:rsidR="003923DE">
              <w:rPr>
                <w:noProof/>
                <w:webHidden/>
              </w:rPr>
            </w:r>
            <w:r w:rsidR="003923DE">
              <w:rPr>
                <w:noProof/>
                <w:webHidden/>
              </w:rPr>
              <w:fldChar w:fldCharType="separate"/>
            </w:r>
            <w:r w:rsidR="003923DE">
              <w:rPr>
                <w:noProof/>
                <w:webHidden/>
              </w:rPr>
              <w:t>143</w:t>
            </w:r>
            <w:r w:rsidR="003923DE">
              <w:rPr>
                <w:noProof/>
                <w:webHidden/>
              </w:rPr>
              <w:fldChar w:fldCharType="end"/>
            </w:r>
          </w:hyperlink>
        </w:p>
        <w:p w14:paraId="445FA415" w14:textId="12862500" w:rsidR="003923DE" w:rsidRDefault="00763349">
          <w:pPr>
            <w:pStyle w:val="TOC3"/>
            <w:tabs>
              <w:tab w:val="left" w:pos="1200"/>
              <w:tab w:val="right" w:leader="dot" w:pos="9350"/>
            </w:tabs>
            <w:rPr>
              <w:rFonts w:cstheme="minorBidi"/>
              <w:noProof/>
              <w:sz w:val="24"/>
              <w:lang w:val="en-CA" w:bidi="ar-SA"/>
            </w:rPr>
          </w:pPr>
          <w:hyperlink w:anchor="_Toc41911426" w:history="1">
            <w:r w:rsidR="003923DE" w:rsidRPr="00E75560">
              <w:rPr>
                <w:rStyle w:val="Hyperlink"/>
                <w:noProof/>
              </w:rPr>
              <w:t>9.1.3</w:t>
            </w:r>
            <w:r w:rsidR="003923DE">
              <w:rPr>
                <w:rFonts w:cstheme="minorBidi"/>
                <w:noProof/>
                <w:sz w:val="24"/>
                <w:lang w:val="en-CA" w:bidi="ar-SA"/>
              </w:rPr>
              <w:tab/>
            </w:r>
            <w:r w:rsidR="003923DE" w:rsidRPr="00E75560">
              <w:rPr>
                <w:rStyle w:val="Hyperlink"/>
                <w:noProof/>
              </w:rPr>
              <w:t>Repeated Data Mappings</w:t>
            </w:r>
            <w:r w:rsidR="003923DE">
              <w:rPr>
                <w:noProof/>
                <w:webHidden/>
              </w:rPr>
              <w:tab/>
            </w:r>
            <w:r w:rsidR="003923DE">
              <w:rPr>
                <w:noProof/>
                <w:webHidden/>
              </w:rPr>
              <w:fldChar w:fldCharType="begin"/>
            </w:r>
            <w:r w:rsidR="003923DE">
              <w:rPr>
                <w:noProof/>
                <w:webHidden/>
              </w:rPr>
              <w:instrText xml:space="preserve"> PAGEREF _Toc41911426 \h </w:instrText>
            </w:r>
            <w:r w:rsidR="003923DE">
              <w:rPr>
                <w:noProof/>
                <w:webHidden/>
              </w:rPr>
            </w:r>
            <w:r w:rsidR="003923DE">
              <w:rPr>
                <w:noProof/>
                <w:webHidden/>
              </w:rPr>
              <w:fldChar w:fldCharType="separate"/>
            </w:r>
            <w:r w:rsidR="003923DE">
              <w:rPr>
                <w:noProof/>
                <w:webHidden/>
              </w:rPr>
              <w:t>145</w:t>
            </w:r>
            <w:r w:rsidR="003923DE">
              <w:rPr>
                <w:noProof/>
                <w:webHidden/>
              </w:rPr>
              <w:fldChar w:fldCharType="end"/>
            </w:r>
          </w:hyperlink>
        </w:p>
        <w:p w14:paraId="24268C47" w14:textId="037FB271" w:rsidR="003923DE" w:rsidRDefault="00763349">
          <w:pPr>
            <w:pStyle w:val="TOC3"/>
            <w:tabs>
              <w:tab w:val="left" w:pos="1200"/>
              <w:tab w:val="right" w:leader="dot" w:pos="9350"/>
            </w:tabs>
            <w:rPr>
              <w:rFonts w:cstheme="minorBidi"/>
              <w:noProof/>
              <w:sz w:val="24"/>
              <w:lang w:val="en-CA" w:bidi="ar-SA"/>
            </w:rPr>
          </w:pPr>
          <w:hyperlink w:anchor="_Toc41911427" w:history="1">
            <w:r w:rsidR="003923DE" w:rsidRPr="00E75560">
              <w:rPr>
                <w:rStyle w:val="Hyperlink"/>
                <w:rFonts w:eastAsia="Times New Roman"/>
                <w:noProof/>
                <w:bdr w:val="none" w:sz="0" w:space="0" w:color="auto" w:frame="1"/>
                <w:lang w:eastAsia="en-CA"/>
              </w:rPr>
              <w:t>9.1.4</w:t>
            </w:r>
            <w:r w:rsidR="003923DE">
              <w:rPr>
                <w:rFonts w:cstheme="minorBidi"/>
                <w:noProof/>
                <w:sz w:val="24"/>
                <w:lang w:val="en-CA" w:bidi="ar-SA"/>
              </w:rPr>
              <w:tab/>
            </w:r>
            <w:r w:rsidR="003923DE" w:rsidRPr="00E75560">
              <w:rPr>
                <w:rStyle w:val="Hyperlink"/>
                <w:rFonts w:eastAsia="Times New Roman"/>
                <w:noProof/>
                <w:bdr w:val="none" w:sz="0" w:space="0" w:color="auto" w:frame="1"/>
                <w:lang w:eastAsia="en-CA"/>
              </w:rPr>
              <w:t>Offline Batch Mapping</w:t>
            </w:r>
            <w:r w:rsidR="003923DE">
              <w:rPr>
                <w:noProof/>
                <w:webHidden/>
              </w:rPr>
              <w:tab/>
            </w:r>
            <w:r w:rsidR="003923DE">
              <w:rPr>
                <w:noProof/>
                <w:webHidden/>
              </w:rPr>
              <w:fldChar w:fldCharType="begin"/>
            </w:r>
            <w:r w:rsidR="003923DE">
              <w:rPr>
                <w:noProof/>
                <w:webHidden/>
              </w:rPr>
              <w:instrText xml:space="preserve"> PAGEREF _Toc41911427 \h </w:instrText>
            </w:r>
            <w:r w:rsidR="003923DE">
              <w:rPr>
                <w:noProof/>
                <w:webHidden/>
              </w:rPr>
            </w:r>
            <w:r w:rsidR="003923DE">
              <w:rPr>
                <w:noProof/>
                <w:webHidden/>
              </w:rPr>
              <w:fldChar w:fldCharType="separate"/>
            </w:r>
            <w:r w:rsidR="003923DE">
              <w:rPr>
                <w:noProof/>
                <w:webHidden/>
              </w:rPr>
              <w:t>145</w:t>
            </w:r>
            <w:r w:rsidR="003923DE">
              <w:rPr>
                <w:noProof/>
                <w:webHidden/>
              </w:rPr>
              <w:fldChar w:fldCharType="end"/>
            </w:r>
          </w:hyperlink>
        </w:p>
        <w:p w14:paraId="75E040AE" w14:textId="3F02A384" w:rsidR="003923DE" w:rsidRDefault="00763349">
          <w:pPr>
            <w:pStyle w:val="TOC2"/>
            <w:tabs>
              <w:tab w:val="left" w:pos="720"/>
              <w:tab w:val="right" w:leader="dot" w:pos="9350"/>
            </w:tabs>
            <w:rPr>
              <w:rFonts w:cstheme="minorBidi"/>
              <w:noProof/>
              <w:sz w:val="24"/>
              <w:lang w:val="en-CA" w:bidi="ar-SA"/>
            </w:rPr>
          </w:pPr>
          <w:hyperlink w:anchor="_Toc41911428" w:history="1">
            <w:r w:rsidR="003923DE" w:rsidRPr="00E75560">
              <w:rPr>
                <w:rStyle w:val="Hyperlink"/>
                <w:rFonts w:ascii="Times New Roman" w:hAnsi="Times New Roman"/>
                <w:noProof/>
                <w:snapToGrid w:val="0"/>
                <w:w w:val="0"/>
              </w:rPr>
              <w:t>9.2</w:t>
            </w:r>
            <w:r w:rsidR="003923DE">
              <w:rPr>
                <w:rFonts w:cstheme="minorBidi"/>
                <w:noProof/>
                <w:sz w:val="24"/>
                <w:lang w:val="en-CA" w:bidi="ar-SA"/>
              </w:rPr>
              <w:tab/>
            </w:r>
            <w:r w:rsidR="003923DE" w:rsidRPr="00E75560">
              <w:rPr>
                <w:rStyle w:val="Hyperlink"/>
                <w:noProof/>
              </w:rPr>
              <w:t>Data Storage and Access</w:t>
            </w:r>
            <w:r w:rsidR="003923DE">
              <w:rPr>
                <w:noProof/>
                <w:webHidden/>
              </w:rPr>
              <w:tab/>
            </w:r>
            <w:r w:rsidR="003923DE">
              <w:rPr>
                <w:noProof/>
                <w:webHidden/>
              </w:rPr>
              <w:fldChar w:fldCharType="begin"/>
            </w:r>
            <w:r w:rsidR="003923DE">
              <w:rPr>
                <w:noProof/>
                <w:webHidden/>
              </w:rPr>
              <w:instrText xml:space="preserve"> PAGEREF _Toc41911428 \h </w:instrText>
            </w:r>
            <w:r w:rsidR="003923DE">
              <w:rPr>
                <w:noProof/>
                <w:webHidden/>
              </w:rPr>
            </w:r>
            <w:r w:rsidR="003923DE">
              <w:rPr>
                <w:noProof/>
                <w:webHidden/>
              </w:rPr>
              <w:fldChar w:fldCharType="separate"/>
            </w:r>
            <w:r w:rsidR="003923DE">
              <w:rPr>
                <w:noProof/>
                <w:webHidden/>
              </w:rPr>
              <w:t>147</w:t>
            </w:r>
            <w:r w:rsidR="003923DE">
              <w:rPr>
                <w:noProof/>
                <w:webHidden/>
              </w:rPr>
              <w:fldChar w:fldCharType="end"/>
            </w:r>
          </w:hyperlink>
        </w:p>
        <w:p w14:paraId="371E3897" w14:textId="6C2F4674" w:rsidR="003923DE" w:rsidRDefault="00763349">
          <w:pPr>
            <w:pStyle w:val="TOC3"/>
            <w:tabs>
              <w:tab w:val="left" w:pos="1200"/>
              <w:tab w:val="right" w:leader="dot" w:pos="9350"/>
            </w:tabs>
            <w:rPr>
              <w:rFonts w:cstheme="minorBidi"/>
              <w:noProof/>
              <w:sz w:val="24"/>
              <w:lang w:val="en-CA" w:bidi="ar-SA"/>
            </w:rPr>
          </w:pPr>
          <w:hyperlink w:anchor="_Toc41911429" w:history="1">
            <w:r w:rsidR="003923DE" w:rsidRPr="00E75560">
              <w:rPr>
                <w:rStyle w:val="Hyperlink"/>
                <w:noProof/>
              </w:rPr>
              <w:t>9.2.1</w:t>
            </w:r>
            <w:r w:rsidR="003923DE">
              <w:rPr>
                <w:rFonts w:cstheme="minorBidi"/>
                <w:noProof/>
                <w:sz w:val="24"/>
                <w:lang w:val="en-CA" w:bidi="ar-SA"/>
              </w:rPr>
              <w:tab/>
            </w:r>
            <w:r w:rsidR="003923DE" w:rsidRPr="00E75560">
              <w:rPr>
                <w:rStyle w:val="Hyperlink"/>
                <w:noProof/>
              </w:rPr>
              <w:t>Upload to triple store</w:t>
            </w:r>
            <w:r w:rsidR="003923DE">
              <w:rPr>
                <w:noProof/>
                <w:webHidden/>
              </w:rPr>
              <w:tab/>
            </w:r>
            <w:r w:rsidR="003923DE">
              <w:rPr>
                <w:noProof/>
                <w:webHidden/>
              </w:rPr>
              <w:fldChar w:fldCharType="begin"/>
            </w:r>
            <w:r w:rsidR="003923DE">
              <w:rPr>
                <w:noProof/>
                <w:webHidden/>
              </w:rPr>
              <w:instrText xml:space="preserve"> PAGEREF _Toc41911429 \h </w:instrText>
            </w:r>
            <w:r w:rsidR="003923DE">
              <w:rPr>
                <w:noProof/>
                <w:webHidden/>
              </w:rPr>
            </w:r>
            <w:r w:rsidR="003923DE">
              <w:rPr>
                <w:noProof/>
                <w:webHidden/>
              </w:rPr>
              <w:fldChar w:fldCharType="separate"/>
            </w:r>
            <w:r w:rsidR="003923DE">
              <w:rPr>
                <w:noProof/>
                <w:webHidden/>
              </w:rPr>
              <w:t>147</w:t>
            </w:r>
            <w:r w:rsidR="003923DE">
              <w:rPr>
                <w:noProof/>
                <w:webHidden/>
              </w:rPr>
              <w:fldChar w:fldCharType="end"/>
            </w:r>
          </w:hyperlink>
        </w:p>
        <w:p w14:paraId="1D6DC98E" w14:textId="69AC63D1" w:rsidR="003923DE" w:rsidRDefault="00763349">
          <w:pPr>
            <w:pStyle w:val="TOC2"/>
            <w:tabs>
              <w:tab w:val="left" w:pos="720"/>
              <w:tab w:val="right" w:leader="dot" w:pos="9350"/>
            </w:tabs>
            <w:rPr>
              <w:rFonts w:cstheme="minorBidi"/>
              <w:noProof/>
              <w:sz w:val="24"/>
              <w:lang w:val="en-CA" w:bidi="ar-SA"/>
            </w:rPr>
          </w:pPr>
          <w:hyperlink w:anchor="_Toc41911430" w:history="1">
            <w:r w:rsidR="003923DE" w:rsidRPr="00E75560">
              <w:rPr>
                <w:rStyle w:val="Hyperlink"/>
                <w:rFonts w:ascii="Times New Roman" w:hAnsi="Times New Roman"/>
                <w:noProof/>
                <w:snapToGrid w:val="0"/>
                <w:w w:val="0"/>
              </w:rPr>
              <w:t>9.3</w:t>
            </w:r>
            <w:r w:rsidR="003923DE">
              <w:rPr>
                <w:rFonts w:cstheme="minorBidi"/>
                <w:noProof/>
                <w:sz w:val="24"/>
                <w:lang w:val="en-CA" w:bidi="ar-SA"/>
              </w:rPr>
              <w:tab/>
            </w:r>
            <w:r w:rsidR="003923DE" w:rsidRPr="00E75560">
              <w:rPr>
                <w:rStyle w:val="Hyperlink"/>
                <w:noProof/>
              </w:rPr>
              <w:t>Ontology Documentation</w:t>
            </w:r>
            <w:r w:rsidR="003923DE">
              <w:rPr>
                <w:noProof/>
                <w:webHidden/>
              </w:rPr>
              <w:tab/>
            </w:r>
            <w:r w:rsidR="003923DE">
              <w:rPr>
                <w:noProof/>
                <w:webHidden/>
              </w:rPr>
              <w:fldChar w:fldCharType="begin"/>
            </w:r>
            <w:r w:rsidR="003923DE">
              <w:rPr>
                <w:noProof/>
                <w:webHidden/>
              </w:rPr>
              <w:instrText xml:space="preserve"> PAGEREF _Toc41911430 \h </w:instrText>
            </w:r>
            <w:r w:rsidR="003923DE">
              <w:rPr>
                <w:noProof/>
                <w:webHidden/>
              </w:rPr>
            </w:r>
            <w:r w:rsidR="003923DE">
              <w:rPr>
                <w:noProof/>
                <w:webHidden/>
              </w:rPr>
              <w:fldChar w:fldCharType="separate"/>
            </w:r>
            <w:r w:rsidR="003923DE">
              <w:rPr>
                <w:noProof/>
                <w:webHidden/>
              </w:rPr>
              <w:t>148</w:t>
            </w:r>
            <w:r w:rsidR="003923DE">
              <w:rPr>
                <w:noProof/>
                <w:webHidden/>
              </w:rPr>
              <w:fldChar w:fldCharType="end"/>
            </w:r>
          </w:hyperlink>
        </w:p>
        <w:p w14:paraId="17DA181E" w14:textId="3765694E" w:rsidR="003923DE" w:rsidRDefault="00763349">
          <w:pPr>
            <w:pStyle w:val="TOC2"/>
            <w:tabs>
              <w:tab w:val="left" w:pos="720"/>
              <w:tab w:val="right" w:leader="dot" w:pos="9350"/>
            </w:tabs>
            <w:rPr>
              <w:rFonts w:cstheme="minorBidi"/>
              <w:noProof/>
              <w:sz w:val="24"/>
              <w:lang w:val="en-CA" w:bidi="ar-SA"/>
            </w:rPr>
          </w:pPr>
          <w:hyperlink w:anchor="_Toc41911431" w:history="1">
            <w:r w:rsidR="003923DE" w:rsidRPr="00E75560">
              <w:rPr>
                <w:rStyle w:val="Hyperlink"/>
                <w:rFonts w:ascii="Times New Roman" w:hAnsi="Times New Roman"/>
                <w:noProof/>
                <w:snapToGrid w:val="0"/>
                <w:w w:val="0"/>
              </w:rPr>
              <w:t>9.4</w:t>
            </w:r>
            <w:r w:rsidR="003923DE">
              <w:rPr>
                <w:rFonts w:cstheme="minorBidi"/>
                <w:noProof/>
                <w:sz w:val="24"/>
                <w:lang w:val="en-CA" w:bidi="ar-SA"/>
              </w:rPr>
              <w:tab/>
            </w:r>
            <w:r w:rsidR="003923DE" w:rsidRPr="00E75560">
              <w:rPr>
                <w:rStyle w:val="Hyperlink"/>
                <w:noProof/>
              </w:rPr>
              <w:t>Ontology Versioning</w:t>
            </w:r>
            <w:r w:rsidR="003923DE">
              <w:rPr>
                <w:noProof/>
                <w:webHidden/>
              </w:rPr>
              <w:tab/>
            </w:r>
            <w:r w:rsidR="003923DE">
              <w:rPr>
                <w:noProof/>
                <w:webHidden/>
              </w:rPr>
              <w:fldChar w:fldCharType="begin"/>
            </w:r>
            <w:r w:rsidR="003923DE">
              <w:rPr>
                <w:noProof/>
                <w:webHidden/>
              </w:rPr>
              <w:instrText xml:space="preserve"> PAGEREF _Toc41911431 \h </w:instrText>
            </w:r>
            <w:r w:rsidR="003923DE">
              <w:rPr>
                <w:noProof/>
                <w:webHidden/>
              </w:rPr>
            </w:r>
            <w:r w:rsidR="003923DE">
              <w:rPr>
                <w:noProof/>
                <w:webHidden/>
              </w:rPr>
              <w:fldChar w:fldCharType="separate"/>
            </w:r>
            <w:r w:rsidR="003923DE">
              <w:rPr>
                <w:noProof/>
                <w:webHidden/>
              </w:rPr>
              <w:t>149</w:t>
            </w:r>
            <w:r w:rsidR="003923DE">
              <w:rPr>
                <w:noProof/>
                <w:webHidden/>
              </w:rPr>
              <w:fldChar w:fldCharType="end"/>
            </w:r>
          </w:hyperlink>
        </w:p>
        <w:p w14:paraId="24DBEDF9" w14:textId="60C5E793" w:rsidR="003923DE" w:rsidRDefault="00763349">
          <w:pPr>
            <w:pStyle w:val="TOC3"/>
            <w:tabs>
              <w:tab w:val="left" w:pos="1200"/>
              <w:tab w:val="right" w:leader="dot" w:pos="9350"/>
            </w:tabs>
            <w:rPr>
              <w:rFonts w:cstheme="minorBidi"/>
              <w:noProof/>
              <w:sz w:val="24"/>
              <w:lang w:val="en-CA" w:bidi="ar-SA"/>
            </w:rPr>
          </w:pPr>
          <w:hyperlink w:anchor="_Toc41911432" w:history="1">
            <w:r w:rsidR="003923DE" w:rsidRPr="00E75560">
              <w:rPr>
                <w:rStyle w:val="Hyperlink"/>
                <w:noProof/>
              </w:rPr>
              <w:t>9.4.1</w:t>
            </w:r>
            <w:r w:rsidR="003923DE">
              <w:rPr>
                <w:rFonts w:cstheme="minorBidi"/>
                <w:noProof/>
                <w:sz w:val="24"/>
                <w:lang w:val="en-CA" w:bidi="ar-SA"/>
              </w:rPr>
              <w:tab/>
            </w:r>
            <w:r w:rsidR="003923DE" w:rsidRPr="00E75560">
              <w:rPr>
                <w:rStyle w:val="Hyperlink"/>
                <w:noProof/>
              </w:rPr>
              <w:t>Versioning Principles</w:t>
            </w:r>
            <w:r w:rsidR="003923DE">
              <w:rPr>
                <w:noProof/>
                <w:webHidden/>
              </w:rPr>
              <w:tab/>
            </w:r>
            <w:r w:rsidR="003923DE">
              <w:rPr>
                <w:noProof/>
                <w:webHidden/>
              </w:rPr>
              <w:fldChar w:fldCharType="begin"/>
            </w:r>
            <w:r w:rsidR="003923DE">
              <w:rPr>
                <w:noProof/>
                <w:webHidden/>
              </w:rPr>
              <w:instrText xml:space="preserve"> PAGEREF _Toc41911432 \h </w:instrText>
            </w:r>
            <w:r w:rsidR="003923DE">
              <w:rPr>
                <w:noProof/>
                <w:webHidden/>
              </w:rPr>
            </w:r>
            <w:r w:rsidR="003923DE">
              <w:rPr>
                <w:noProof/>
                <w:webHidden/>
              </w:rPr>
              <w:fldChar w:fldCharType="separate"/>
            </w:r>
            <w:r w:rsidR="003923DE">
              <w:rPr>
                <w:noProof/>
                <w:webHidden/>
              </w:rPr>
              <w:t>150</w:t>
            </w:r>
            <w:r w:rsidR="003923DE">
              <w:rPr>
                <w:noProof/>
                <w:webHidden/>
              </w:rPr>
              <w:fldChar w:fldCharType="end"/>
            </w:r>
          </w:hyperlink>
        </w:p>
        <w:p w14:paraId="24453057" w14:textId="533B598B" w:rsidR="003923DE" w:rsidRDefault="00763349">
          <w:pPr>
            <w:pStyle w:val="TOC3"/>
            <w:tabs>
              <w:tab w:val="left" w:pos="1200"/>
              <w:tab w:val="right" w:leader="dot" w:pos="9350"/>
            </w:tabs>
            <w:rPr>
              <w:rFonts w:cstheme="minorBidi"/>
              <w:noProof/>
              <w:sz w:val="24"/>
              <w:lang w:val="en-CA" w:bidi="ar-SA"/>
            </w:rPr>
          </w:pPr>
          <w:hyperlink w:anchor="_Toc41911433" w:history="1">
            <w:r w:rsidR="003923DE" w:rsidRPr="00E75560">
              <w:rPr>
                <w:rStyle w:val="Hyperlink"/>
                <w:noProof/>
              </w:rPr>
              <w:t>9.4.2</w:t>
            </w:r>
            <w:r w:rsidR="003923DE">
              <w:rPr>
                <w:rFonts w:cstheme="minorBidi"/>
                <w:noProof/>
                <w:sz w:val="24"/>
                <w:lang w:val="en-CA" w:bidi="ar-SA"/>
              </w:rPr>
              <w:tab/>
            </w:r>
            <w:r w:rsidR="003923DE" w:rsidRPr="00E75560">
              <w:rPr>
                <w:rStyle w:val="Hyperlink"/>
                <w:noProof/>
              </w:rPr>
              <w:t>Process to Update Ontology-x.owl</w:t>
            </w:r>
            <w:r w:rsidR="003923DE">
              <w:rPr>
                <w:noProof/>
                <w:webHidden/>
              </w:rPr>
              <w:tab/>
            </w:r>
            <w:r w:rsidR="003923DE">
              <w:rPr>
                <w:noProof/>
                <w:webHidden/>
              </w:rPr>
              <w:fldChar w:fldCharType="begin"/>
            </w:r>
            <w:r w:rsidR="003923DE">
              <w:rPr>
                <w:noProof/>
                <w:webHidden/>
              </w:rPr>
              <w:instrText xml:space="preserve"> PAGEREF _Toc41911433 \h </w:instrText>
            </w:r>
            <w:r w:rsidR="003923DE">
              <w:rPr>
                <w:noProof/>
                <w:webHidden/>
              </w:rPr>
            </w:r>
            <w:r w:rsidR="003923DE">
              <w:rPr>
                <w:noProof/>
                <w:webHidden/>
              </w:rPr>
              <w:fldChar w:fldCharType="separate"/>
            </w:r>
            <w:r w:rsidR="003923DE">
              <w:rPr>
                <w:noProof/>
                <w:webHidden/>
              </w:rPr>
              <w:t>151</w:t>
            </w:r>
            <w:r w:rsidR="003923DE">
              <w:rPr>
                <w:noProof/>
                <w:webHidden/>
              </w:rPr>
              <w:fldChar w:fldCharType="end"/>
            </w:r>
          </w:hyperlink>
        </w:p>
        <w:p w14:paraId="0D5C4D01" w14:textId="738333BC" w:rsidR="003923DE" w:rsidRDefault="00763349">
          <w:pPr>
            <w:pStyle w:val="TOC3"/>
            <w:tabs>
              <w:tab w:val="left" w:pos="1200"/>
              <w:tab w:val="right" w:leader="dot" w:pos="9350"/>
            </w:tabs>
            <w:rPr>
              <w:rFonts w:cstheme="minorBidi"/>
              <w:noProof/>
              <w:sz w:val="24"/>
              <w:lang w:val="en-CA" w:bidi="ar-SA"/>
            </w:rPr>
          </w:pPr>
          <w:hyperlink w:anchor="_Toc41911434" w:history="1">
            <w:r w:rsidR="003923DE" w:rsidRPr="00E75560">
              <w:rPr>
                <w:rStyle w:val="Hyperlink"/>
                <w:noProof/>
              </w:rPr>
              <w:t>9.4.3</w:t>
            </w:r>
            <w:r w:rsidR="003923DE">
              <w:rPr>
                <w:rFonts w:cstheme="minorBidi"/>
                <w:noProof/>
                <w:sz w:val="24"/>
                <w:lang w:val="en-CA" w:bidi="ar-SA"/>
              </w:rPr>
              <w:tab/>
            </w:r>
            <w:r w:rsidR="003923DE" w:rsidRPr="00E75560">
              <w:rPr>
                <w:rStyle w:val="Hyperlink"/>
                <w:noProof/>
              </w:rPr>
              <w:t>Versioning infrastructure</w:t>
            </w:r>
            <w:r w:rsidR="003923DE">
              <w:rPr>
                <w:noProof/>
                <w:webHidden/>
              </w:rPr>
              <w:tab/>
            </w:r>
            <w:r w:rsidR="003923DE">
              <w:rPr>
                <w:noProof/>
                <w:webHidden/>
              </w:rPr>
              <w:fldChar w:fldCharType="begin"/>
            </w:r>
            <w:r w:rsidR="003923DE">
              <w:rPr>
                <w:noProof/>
                <w:webHidden/>
              </w:rPr>
              <w:instrText xml:space="preserve"> PAGEREF _Toc41911434 \h </w:instrText>
            </w:r>
            <w:r w:rsidR="003923DE">
              <w:rPr>
                <w:noProof/>
                <w:webHidden/>
              </w:rPr>
            </w:r>
            <w:r w:rsidR="003923DE">
              <w:rPr>
                <w:noProof/>
                <w:webHidden/>
              </w:rPr>
              <w:fldChar w:fldCharType="separate"/>
            </w:r>
            <w:r w:rsidR="003923DE">
              <w:rPr>
                <w:noProof/>
                <w:webHidden/>
              </w:rPr>
              <w:t>152</w:t>
            </w:r>
            <w:r w:rsidR="003923DE">
              <w:rPr>
                <w:noProof/>
                <w:webHidden/>
              </w:rPr>
              <w:fldChar w:fldCharType="end"/>
            </w:r>
          </w:hyperlink>
        </w:p>
        <w:p w14:paraId="2902D936" w14:textId="41EFE253" w:rsidR="003923DE" w:rsidRDefault="00763349">
          <w:pPr>
            <w:pStyle w:val="TOC1"/>
            <w:rPr>
              <w:rFonts w:cstheme="minorBidi"/>
              <w:noProof/>
              <w:sz w:val="24"/>
              <w:lang w:val="en-CA" w:bidi="ar-SA"/>
            </w:rPr>
          </w:pPr>
          <w:hyperlink w:anchor="_Toc41911435" w:history="1">
            <w:r w:rsidR="003923DE" w:rsidRPr="00E75560">
              <w:rPr>
                <w:rStyle w:val="Hyperlink"/>
                <w:noProof/>
              </w:rPr>
              <w:t>10</w:t>
            </w:r>
            <w:r w:rsidR="003923DE">
              <w:rPr>
                <w:rFonts w:cstheme="minorBidi"/>
                <w:noProof/>
                <w:sz w:val="24"/>
                <w:lang w:val="en-CA" w:bidi="ar-SA"/>
              </w:rPr>
              <w:tab/>
            </w:r>
            <w:r w:rsidR="003923DE" w:rsidRPr="00E75560">
              <w:rPr>
                <w:rStyle w:val="Hyperlink"/>
                <w:noProof/>
              </w:rPr>
              <w:t>Future Work</w:t>
            </w:r>
            <w:r w:rsidR="003923DE">
              <w:rPr>
                <w:noProof/>
                <w:webHidden/>
              </w:rPr>
              <w:tab/>
            </w:r>
            <w:r w:rsidR="003923DE">
              <w:rPr>
                <w:noProof/>
                <w:webHidden/>
              </w:rPr>
              <w:fldChar w:fldCharType="begin"/>
            </w:r>
            <w:r w:rsidR="003923DE">
              <w:rPr>
                <w:noProof/>
                <w:webHidden/>
              </w:rPr>
              <w:instrText xml:space="preserve"> PAGEREF _Toc41911435 \h </w:instrText>
            </w:r>
            <w:r w:rsidR="003923DE">
              <w:rPr>
                <w:noProof/>
                <w:webHidden/>
              </w:rPr>
            </w:r>
            <w:r w:rsidR="003923DE">
              <w:rPr>
                <w:noProof/>
                <w:webHidden/>
              </w:rPr>
              <w:fldChar w:fldCharType="separate"/>
            </w:r>
            <w:r w:rsidR="003923DE">
              <w:rPr>
                <w:noProof/>
                <w:webHidden/>
              </w:rPr>
              <w:t>154</w:t>
            </w:r>
            <w:r w:rsidR="003923DE">
              <w:rPr>
                <w:noProof/>
                <w:webHidden/>
              </w:rPr>
              <w:fldChar w:fldCharType="end"/>
            </w:r>
          </w:hyperlink>
        </w:p>
        <w:p w14:paraId="6D53A8C8" w14:textId="7DBEAC6B" w:rsidR="003923DE" w:rsidRDefault="00763349">
          <w:pPr>
            <w:pStyle w:val="TOC1"/>
            <w:rPr>
              <w:rFonts w:cstheme="minorBidi"/>
              <w:noProof/>
              <w:sz w:val="24"/>
              <w:lang w:val="en-CA" w:bidi="ar-SA"/>
            </w:rPr>
          </w:pPr>
          <w:hyperlink w:anchor="_Toc41911436" w:history="1">
            <w:r w:rsidR="003923DE" w:rsidRPr="00E75560">
              <w:rPr>
                <w:rStyle w:val="Hyperlink"/>
                <w:noProof/>
              </w:rPr>
              <w:t>Acknowledgements</w:t>
            </w:r>
            <w:r w:rsidR="003923DE">
              <w:rPr>
                <w:noProof/>
                <w:webHidden/>
              </w:rPr>
              <w:tab/>
            </w:r>
            <w:r w:rsidR="003923DE">
              <w:rPr>
                <w:noProof/>
                <w:webHidden/>
              </w:rPr>
              <w:fldChar w:fldCharType="begin"/>
            </w:r>
            <w:r w:rsidR="003923DE">
              <w:rPr>
                <w:noProof/>
                <w:webHidden/>
              </w:rPr>
              <w:instrText xml:space="preserve"> PAGEREF _Toc41911436 \h </w:instrText>
            </w:r>
            <w:r w:rsidR="003923DE">
              <w:rPr>
                <w:noProof/>
                <w:webHidden/>
              </w:rPr>
            </w:r>
            <w:r w:rsidR="003923DE">
              <w:rPr>
                <w:noProof/>
                <w:webHidden/>
              </w:rPr>
              <w:fldChar w:fldCharType="separate"/>
            </w:r>
            <w:r w:rsidR="003923DE">
              <w:rPr>
                <w:noProof/>
                <w:webHidden/>
              </w:rPr>
              <w:t>157</w:t>
            </w:r>
            <w:r w:rsidR="003923DE">
              <w:rPr>
                <w:noProof/>
                <w:webHidden/>
              </w:rPr>
              <w:fldChar w:fldCharType="end"/>
            </w:r>
          </w:hyperlink>
        </w:p>
        <w:p w14:paraId="3D7EFB64" w14:textId="7045392E" w:rsidR="003923DE" w:rsidRDefault="00763349">
          <w:pPr>
            <w:pStyle w:val="TOC1"/>
            <w:rPr>
              <w:rFonts w:cstheme="minorBidi"/>
              <w:noProof/>
              <w:sz w:val="24"/>
              <w:lang w:val="en-CA" w:bidi="ar-SA"/>
            </w:rPr>
          </w:pPr>
          <w:hyperlink w:anchor="_Toc41911437" w:history="1">
            <w:r w:rsidR="003923DE" w:rsidRPr="00E75560">
              <w:rPr>
                <w:rStyle w:val="Hyperlink"/>
                <w:noProof/>
              </w:rPr>
              <w:t>References</w:t>
            </w:r>
            <w:r w:rsidR="003923DE">
              <w:rPr>
                <w:noProof/>
                <w:webHidden/>
              </w:rPr>
              <w:tab/>
            </w:r>
            <w:r w:rsidR="003923DE">
              <w:rPr>
                <w:noProof/>
                <w:webHidden/>
              </w:rPr>
              <w:fldChar w:fldCharType="begin"/>
            </w:r>
            <w:r w:rsidR="003923DE">
              <w:rPr>
                <w:noProof/>
                <w:webHidden/>
              </w:rPr>
              <w:instrText xml:space="preserve"> PAGEREF _Toc41911437 \h </w:instrText>
            </w:r>
            <w:r w:rsidR="003923DE">
              <w:rPr>
                <w:noProof/>
                <w:webHidden/>
              </w:rPr>
            </w:r>
            <w:r w:rsidR="003923DE">
              <w:rPr>
                <w:noProof/>
                <w:webHidden/>
              </w:rPr>
              <w:fldChar w:fldCharType="separate"/>
            </w:r>
            <w:r w:rsidR="003923DE">
              <w:rPr>
                <w:noProof/>
                <w:webHidden/>
              </w:rPr>
              <w:t>158</w:t>
            </w:r>
            <w:r w:rsidR="003923DE">
              <w:rPr>
                <w:noProof/>
                <w:webHidden/>
              </w:rPr>
              <w:fldChar w:fldCharType="end"/>
            </w:r>
          </w:hyperlink>
        </w:p>
        <w:p w14:paraId="4B7EF32F" w14:textId="73FB9019" w:rsidR="003923DE" w:rsidRDefault="00763349">
          <w:pPr>
            <w:pStyle w:val="TOC1"/>
            <w:tabs>
              <w:tab w:val="left" w:pos="1440"/>
            </w:tabs>
            <w:rPr>
              <w:rFonts w:cstheme="minorBidi"/>
              <w:noProof/>
              <w:sz w:val="24"/>
              <w:lang w:val="en-CA" w:bidi="ar-SA"/>
            </w:rPr>
          </w:pPr>
          <w:hyperlink w:anchor="_Toc41911438" w:history="1">
            <w:r w:rsidR="003923DE" w:rsidRPr="00E75560">
              <w:rPr>
                <w:rStyle w:val="Hyperlink"/>
                <w:noProof/>
              </w:rPr>
              <w:t>Appendix A.</w:t>
            </w:r>
            <w:r w:rsidR="003923DE">
              <w:rPr>
                <w:rFonts w:cstheme="minorBidi"/>
                <w:noProof/>
                <w:sz w:val="24"/>
                <w:lang w:val="en-CA" w:bidi="ar-SA"/>
              </w:rPr>
              <w:tab/>
            </w:r>
            <w:r w:rsidR="003923DE" w:rsidRPr="00E75560">
              <w:rPr>
                <w:rStyle w:val="Hyperlink"/>
                <w:noProof/>
              </w:rPr>
              <w:t>TASHA Data Mapping</w:t>
            </w:r>
            <w:r w:rsidR="003923DE">
              <w:rPr>
                <w:noProof/>
                <w:webHidden/>
              </w:rPr>
              <w:tab/>
            </w:r>
            <w:r w:rsidR="003923DE">
              <w:rPr>
                <w:noProof/>
                <w:webHidden/>
              </w:rPr>
              <w:fldChar w:fldCharType="begin"/>
            </w:r>
            <w:r w:rsidR="003923DE">
              <w:rPr>
                <w:noProof/>
                <w:webHidden/>
              </w:rPr>
              <w:instrText xml:space="preserve"> PAGEREF _Toc41911438 \h </w:instrText>
            </w:r>
            <w:r w:rsidR="003923DE">
              <w:rPr>
                <w:noProof/>
                <w:webHidden/>
              </w:rPr>
            </w:r>
            <w:r w:rsidR="003923DE">
              <w:rPr>
                <w:noProof/>
                <w:webHidden/>
              </w:rPr>
              <w:fldChar w:fldCharType="separate"/>
            </w:r>
            <w:r w:rsidR="003923DE">
              <w:rPr>
                <w:noProof/>
                <w:webHidden/>
              </w:rPr>
              <w:t>162</w:t>
            </w:r>
            <w:r w:rsidR="003923DE">
              <w:rPr>
                <w:noProof/>
                <w:webHidden/>
              </w:rPr>
              <w:fldChar w:fldCharType="end"/>
            </w:r>
          </w:hyperlink>
        </w:p>
        <w:p w14:paraId="60443354" w14:textId="1E5F16CA" w:rsidR="003923DE" w:rsidRDefault="00763349">
          <w:pPr>
            <w:pStyle w:val="TOC2"/>
            <w:tabs>
              <w:tab w:val="right" w:leader="dot" w:pos="9350"/>
            </w:tabs>
            <w:rPr>
              <w:rFonts w:cstheme="minorBidi"/>
              <w:noProof/>
              <w:sz w:val="24"/>
              <w:lang w:val="en-CA" w:bidi="ar-SA"/>
            </w:rPr>
          </w:pPr>
          <w:hyperlink w:anchor="_Toc41911439" w:history="1">
            <w:r w:rsidR="003923DE" w:rsidRPr="00E75560">
              <w:rPr>
                <w:rStyle w:val="Hyperlink"/>
                <w:noProof/>
              </w:rPr>
              <w:t>Mapping</w:t>
            </w:r>
            <w:r w:rsidR="003923DE">
              <w:rPr>
                <w:noProof/>
                <w:webHidden/>
              </w:rPr>
              <w:tab/>
            </w:r>
            <w:r w:rsidR="003923DE">
              <w:rPr>
                <w:noProof/>
                <w:webHidden/>
              </w:rPr>
              <w:fldChar w:fldCharType="begin"/>
            </w:r>
            <w:r w:rsidR="003923DE">
              <w:rPr>
                <w:noProof/>
                <w:webHidden/>
              </w:rPr>
              <w:instrText xml:space="preserve"> PAGEREF _Toc41911439 \h </w:instrText>
            </w:r>
            <w:r w:rsidR="003923DE">
              <w:rPr>
                <w:noProof/>
                <w:webHidden/>
              </w:rPr>
            </w:r>
            <w:r w:rsidR="003923DE">
              <w:rPr>
                <w:noProof/>
                <w:webHidden/>
              </w:rPr>
              <w:fldChar w:fldCharType="separate"/>
            </w:r>
            <w:r w:rsidR="003923DE">
              <w:rPr>
                <w:noProof/>
                <w:webHidden/>
              </w:rPr>
              <w:t>162</w:t>
            </w:r>
            <w:r w:rsidR="003923DE">
              <w:rPr>
                <w:noProof/>
                <w:webHidden/>
              </w:rPr>
              <w:fldChar w:fldCharType="end"/>
            </w:r>
          </w:hyperlink>
        </w:p>
        <w:p w14:paraId="337214E1" w14:textId="01C6B24D" w:rsidR="003923DE" w:rsidRDefault="00763349">
          <w:pPr>
            <w:pStyle w:val="TOC3"/>
            <w:tabs>
              <w:tab w:val="right" w:leader="dot" w:pos="9350"/>
            </w:tabs>
            <w:rPr>
              <w:rFonts w:cstheme="minorBidi"/>
              <w:noProof/>
              <w:sz w:val="24"/>
              <w:lang w:val="en-CA" w:bidi="ar-SA"/>
            </w:rPr>
          </w:pPr>
          <w:hyperlink w:anchor="_Toc41911440" w:history="1">
            <w:r w:rsidR="003923DE" w:rsidRPr="00E75560">
              <w:rPr>
                <w:rStyle w:val="Hyperlink"/>
                <w:noProof/>
              </w:rPr>
              <w:t>Simulation Metadata</w:t>
            </w:r>
            <w:r w:rsidR="003923DE">
              <w:rPr>
                <w:noProof/>
                <w:webHidden/>
              </w:rPr>
              <w:tab/>
            </w:r>
            <w:r w:rsidR="003923DE">
              <w:rPr>
                <w:noProof/>
                <w:webHidden/>
              </w:rPr>
              <w:fldChar w:fldCharType="begin"/>
            </w:r>
            <w:r w:rsidR="003923DE">
              <w:rPr>
                <w:noProof/>
                <w:webHidden/>
              </w:rPr>
              <w:instrText xml:space="preserve"> PAGEREF _Toc41911440 \h </w:instrText>
            </w:r>
            <w:r w:rsidR="003923DE">
              <w:rPr>
                <w:noProof/>
                <w:webHidden/>
              </w:rPr>
            </w:r>
            <w:r w:rsidR="003923DE">
              <w:rPr>
                <w:noProof/>
                <w:webHidden/>
              </w:rPr>
              <w:fldChar w:fldCharType="separate"/>
            </w:r>
            <w:r w:rsidR="003923DE">
              <w:rPr>
                <w:noProof/>
                <w:webHidden/>
              </w:rPr>
              <w:t>163</w:t>
            </w:r>
            <w:r w:rsidR="003923DE">
              <w:rPr>
                <w:noProof/>
                <w:webHidden/>
              </w:rPr>
              <w:fldChar w:fldCharType="end"/>
            </w:r>
          </w:hyperlink>
        </w:p>
        <w:p w14:paraId="3A97BCC7" w14:textId="55E48A45" w:rsidR="003923DE" w:rsidRDefault="00763349">
          <w:pPr>
            <w:pStyle w:val="TOC3"/>
            <w:tabs>
              <w:tab w:val="right" w:leader="dot" w:pos="9350"/>
            </w:tabs>
            <w:rPr>
              <w:rFonts w:cstheme="minorBidi"/>
              <w:noProof/>
              <w:sz w:val="24"/>
              <w:lang w:val="en-CA" w:bidi="ar-SA"/>
            </w:rPr>
          </w:pPr>
          <w:hyperlink w:anchor="_Toc41911441" w:history="1">
            <w:r w:rsidR="003923DE" w:rsidRPr="00E75560">
              <w:rPr>
                <w:rStyle w:val="Hyperlink"/>
                <w:noProof/>
              </w:rPr>
              <w:t>Mississauga Zones</w:t>
            </w:r>
            <w:r w:rsidR="003923DE">
              <w:rPr>
                <w:noProof/>
                <w:webHidden/>
              </w:rPr>
              <w:tab/>
            </w:r>
            <w:r w:rsidR="003923DE">
              <w:rPr>
                <w:noProof/>
                <w:webHidden/>
              </w:rPr>
              <w:fldChar w:fldCharType="begin"/>
            </w:r>
            <w:r w:rsidR="003923DE">
              <w:rPr>
                <w:noProof/>
                <w:webHidden/>
              </w:rPr>
              <w:instrText xml:space="preserve"> PAGEREF _Toc41911441 \h </w:instrText>
            </w:r>
            <w:r w:rsidR="003923DE">
              <w:rPr>
                <w:noProof/>
                <w:webHidden/>
              </w:rPr>
            </w:r>
            <w:r w:rsidR="003923DE">
              <w:rPr>
                <w:noProof/>
                <w:webHidden/>
              </w:rPr>
              <w:fldChar w:fldCharType="separate"/>
            </w:r>
            <w:r w:rsidR="003923DE">
              <w:rPr>
                <w:noProof/>
                <w:webHidden/>
              </w:rPr>
              <w:t>163</w:t>
            </w:r>
            <w:r w:rsidR="003923DE">
              <w:rPr>
                <w:noProof/>
                <w:webHidden/>
              </w:rPr>
              <w:fldChar w:fldCharType="end"/>
            </w:r>
          </w:hyperlink>
        </w:p>
        <w:p w14:paraId="6A31EB3E" w14:textId="25B215CA" w:rsidR="003923DE" w:rsidRDefault="00763349">
          <w:pPr>
            <w:pStyle w:val="TOC3"/>
            <w:tabs>
              <w:tab w:val="right" w:leader="dot" w:pos="9350"/>
            </w:tabs>
            <w:rPr>
              <w:rFonts w:cstheme="minorBidi"/>
              <w:noProof/>
              <w:sz w:val="24"/>
              <w:lang w:val="en-CA" w:bidi="ar-SA"/>
            </w:rPr>
          </w:pPr>
          <w:hyperlink w:anchor="_Toc41911442" w:history="1">
            <w:r w:rsidR="003923DE" w:rsidRPr="00E75560">
              <w:rPr>
                <w:rStyle w:val="Hyperlink"/>
                <w:noProof/>
              </w:rPr>
              <w:t>persons.csv</w:t>
            </w:r>
            <w:r w:rsidR="003923DE">
              <w:rPr>
                <w:noProof/>
                <w:webHidden/>
              </w:rPr>
              <w:tab/>
            </w:r>
            <w:r w:rsidR="003923DE">
              <w:rPr>
                <w:noProof/>
                <w:webHidden/>
              </w:rPr>
              <w:fldChar w:fldCharType="begin"/>
            </w:r>
            <w:r w:rsidR="003923DE">
              <w:rPr>
                <w:noProof/>
                <w:webHidden/>
              </w:rPr>
              <w:instrText xml:space="preserve"> PAGEREF _Toc41911442 \h </w:instrText>
            </w:r>
            <w:r w:rsidR="003923DE">
              <w:rPr>
                <w:noProof/>
                <w:webHidden/>
              </w:rPr>
            </w:r>
            <w:r w:rsidR="003923DE">
              <w:rPr>
                <w:noProof/>
                <w:webHidden/>
              </w:rPr>
              <w:fldChar w:fldCharType="separate"/>
            </w:r>
            <w:r w:rsidR="003923DE">
              <w:rPr>
                <w:noProof/>
                <w:webHidden/>
              </w:rPr>
              <w:t>164</w:t>
            </w:r>
            <w:r w:rsidR="003923DE">
              <w:rPr>
                <w:noProof/>
                <w:webHidden/>
              </w:rPr>
              <w:fldChar w:fldCharType="end"/>
            </w:r>
          </w:hyperlink>
        </w:p>
        <w:p w14:paraId="181A9845" w14:textId="2601BC95" w:rsidR="003923DE" w:rsidRDefault="00763349">
          <w:pPr>
            <w:pStyle w:val="TOC3"/>
            <w:tabs>
              <w:tab w:val="right" w:leader="dot" w:pos="9350"/>
            </w:tabs>
            <w:rPr>
              <w:rFonts w:cstheme="minorBidi"/>
              <w:noProof/>
              <w:sz w:val="24"/>
              <w:lang w:val="en-CA" w:bidi="ar-SA"/>
            </w:rPr>
          </w:pPr>
          <w:hyperlink w:anchor="_Toc41911443" w:history="1">
            <w:r w:rsidR="003923DE" w:rsidRPr="00E75560">
              <w:rPr>
                <w:rStyle w:val="Hyperlink"/>
                <w:noProof/>
              </w:rPr>
              <w:t>trips.csv</w:t>
            </w:r>
            <w:r w:rsidR="003923DE">
              <w:rPr>
                <w:noProof/>
                <w:webHidden/>
              </w:rPr>
              <w:tab/>
            </w:r>
            <w:r w:rsidR="003923DE">
              <w:rPr>
                <w:noProof/>
                <w:webHidden/>
              </w:rPr>
              <w:fldChar w:fldCharType="begin"/>
            </w:r>
            <w:r w:rsidR="003923DE">
              <w:rPr>
                <w:noProof/>
                <w:webHidden/>
              </w:rPr>
              <w:instrText xml:space="preserve"> PAGEREF _Toc41911443 \h </w:instrText>
            </w:r>
            <w:r w:rsidR="003923DE">
              <w:rPr>
                <w:noProof/>
                <w:webHidden/>
              </w:rPr>
            </w:r>
            <w:r w:rsidR="003923DE">
              <w:rPr>
                <w:noProof/>
                <w:webHidden/>
              </w:rPr>
              <w:fldChar w:fldCharType="separate"/>
            </w:r>
            <w:r w:rsidR="003923DE">
              <w:rPr>
                <w:noProof/>
                <w:webHidden/>
              </w:rPr>
              <w:t>169</w:t>
            </w:r>
            <w:r w:rsidR="003923DE">
              <w:rPr>
                <w:noProof/>
                <w:webHidden/>
              </w:rPr>
              <w:fldChar w:fldCharType="end"/>
            </w:r>
          </w:hyperlink>
        </w:p>
        <w:p w14:paraId="4F505460" w14:textId="21E2A92F" w:rsidR="003923DE" w:rsidRDefault="00763349">
          <w:pPr>
            <w:pStyle w:val="TOC3"/>
            <w:tabs>
              <w:tab w:val="right" w:leader="dot" w:pos="9350"/>
            </w:tabs>
            <w:rPr>
              <w:rFonts w:cstheme="minorBidi"/>
              <w:noProof/>
              <w:sz w:val="24"/>
              <w:lang w:val="en-CA" w:bidi="ar-SA"/>
            </w:rPr>
          </w:pPr>
          <w:hyperlink w:anchor="_Toc41911444" w:history="1">
            <w:r w:rsidR="003923DE" w:rsidRPr="00E75560">
              <w:rPr>
                <w:rStyle w:val="Hyperlink"/>
                <w:noProof/>
              </w:rPr>
              <w:t>trip_modes.csv</w:t>
            </w:r>
            <w:r w:rsidR="003923DE">
              <w:rPr>
                <w:noProof/>
                <w:webHidden/>
              </w:rPr>
              <w:tab/>
            </w:r>
            <w:r w:rsidR="003923DE">
              <w:rPr>
                <w:noProof/>
                <w:webHidden/>
              </w:rPr>
              <w:fldChar w:fldCharType="begin"/>
            </w:r>
            <w:r w:rsidR="003923DE">
              <w:rPr>
                <w:noProof/>
                <w:webHidden/>
              </w:rPr>
              <w:instrText xml:space="preserve"> PAGEREF _Toc41911444 \h </w:instrText>
            </w:r>
            <w:r w:rsidR="003923DE">
              <w:rPr>
                <w:noProof/>
                <w:webHidden/>
              </w:rPr>
            </w:r>
            <w:r w:rsidR="003923DE">
              <w:rPr>
                <w:noProof/>
                <w:webHidden/>
              </w:rPr>
              <w:fldChar w:fldCharType="separate"/>
            </w:r>
            <w:r w:rsidR="003923DE">
              <w:rPr>
                <w:noProof/>
                <w:webHidden/>
              </w:rPr>
              <w:t>171</w:t>
            </w:r>
            <w:r w:rsidR="003923DE">
              <w:rPr>
                <w:noProof/>
                <w:webHidden/>
              </w:rPr>
              <w:fldChar w:fldCharType="end"/>
            </w:r>
          </w:hyperlink>
        </w:p>
        <w:p w14:paraId="57C1C163" w14:textId="0D0BDB0B" w:rsidR="003923DE" w:rsidRDefault="00763349">
          <w:pPr>
            <w:pStyle w:val="TOC3"/>
            <w:tabs>
              <w:tab w:val="right" w:leader="dot" w:pos="9350"/>
            </w:tabs>
            <w:rPr>
              <w:rFonts w:cstheme="minorBidi"/>
              <w:noProof/>
              <w:sz w:val="24"/>
              <w:lang w:val="en-CA" w:bidi="ar-SA"/>
            </w:rPr>
          </w:pPr>
          <w:hyperlink w:anchor="_Toc41911445" w:history="1">
            <w:r w:rsidR="003923DE" w:rsidRPr="00E75560">
              <w:rPr>
                <w:rStyle w:val="Hyperlink"/>
                <w:noProof/>
              </w:rPr>
              <w:t>trip_stations.csv</w:t>
            </w:r>
            <w:r w:rsidR="003923DE">
              <w:rPr>
                <w:noProof/>
                <w:webHidden/>
              </w:rPr>
              <w:tab/>
            </w:r>
            <w:r w:rsidR="003923DE">
              <w:rPr>
                <w:noProof/>
                <w:webHidden/>
              </w:rPr>
              <w:fldChar w:fldCharType="begin"/>
            </w:r>
            <w:r w:rsidR="003923DE">
              <w:rPr>
                <w:noProof/>
                <w:webHidden/>
              </w:rPr>
              <w:instrText xml:space="preserve"> PAGEREF _Toc41911445 \h </w:instrText>
            </w:r>
            <w:r w:rsidR="003923DE">
              <w:rPr>
                <w:noProof/>
                <w:webHidden/>
              </w:rPr>
            </w:r>
            <w:r w:rsidR="003923DE">
              <w:rPr>
                <w:noProof/>
                <w:webHidden/>
              </w:rPr>
              <w:fldChar w:fldCharType="separate"/>
            </w:r>
            <w:r w:rsidR="003923DE">
              <w:rPr>
                <w:noProof/>
                <w:webHidden/>
              </w:rPr>
              <w:t>173</w:t>
            </w:r>
            <w:r w:rsidR="003923DE">
              <w:rPr>
                <w:noProof/>
                <w:webHidden/>
              </w:rPr>
              <w:fldChar w:fldCharType="end"/>
            </w:r>
          </w:hyperlink>
        </w:p>
        <w:p w14:paraId="3F24DCFD" w14:textId="1832AD0E" w:rsidR="003923DE" w:rsidRDefault="00763349">
          <w:pPr>
            <w:pStyle w:val="TOC3"/>
            <w:tabs>
              <w:tab w:val="right" w:leader="dot" w:pos="9350"/>
            </w:tabs>
            <w:rPr>
              <w:rFonts w:cstheme="minorBidi"/>
              <w:noProof/>
              <w:sz w:val="24"/>
              <w:lang w:val="en-CA" w:bidi="ar-SA"/>
            </w:rPr>
          </w:pPr>
          <w:hyperlink w:anchor="_Toc41911446" w:history="1">
            <w:r w:rsidR="003923DE" w:rsidRPr="00E75560">
              <w:rPr>
                <w:rStyle w:val="Hyperlink"/>
                <w:noProof/>
              </w:rPr>
              <w:t>facilitate_passenger.csv</w:t>
            </w:r>
            <w:r w:rsidR="003923DE">
              <w:rPr>
                <w:noProof/>
                <w:webHidden/>
              </w:rPr>
              <w:tab/>
            </w:r>
            <w:r w:rsidR="003923DE">
              <w:rPr>
                <w:noProof/>
                <w:webHidden/>
              </w:rPr>
              <w:fldChar w:fldCharType="begin"/>
            </w:r>
            <w:r w:rsidR="003923DE">
              <w:rPr>
                <w:noProof/>
                <w:webHidden/>
              </w:rPr>
              <w:instrText xml:space="preserve"> PAGEREF _Toc41911446 \h </w:instrText>
            </w:r>
            <w:r w:rsidR="003923DE">
              <w:rPr>
                <w:noProof/>
                <w:webHidden/>
              </w:rPr>
            </w:r>
            <w:r w:rsidR="003923DE">
              <w:rPr>
                <w:noProof/>
                <w:webHidden/>
              </w:rPr>
              <w:fldChar w:fldCharType="separate"/>
            </w:r>
            <w:r w:rsidR="003923DE">
              <w:rPr>
                <w:noProof/>
                <w:webHidden/>
              </w:rPr>
              <w:t>175</w:t>
            </w:r>
            <w:r w:rsidR="003923DE">
              <w:rPr>
                <w:noProof/>
                <w:webHidden/>
              </w:rPr>
              <w:fldChar w:fldCharType="end"/>
            </w:r>
          </w:hyperlink>
        </w:p>
        <w:p w14:paraId="043EB094" w14:textId="37508EE4" w:rsidR="003923DE" w:rsidRDefault="00763349">
          <w:pPr>
            <w:pStyle w:val="TOC2"/>
            <w:tabs>
              <w:tab w:val="left" w:pos="960"/>
              <w:tab w:val="right" w:leader="dot" w:pos="9350"/>
            </w:tabs>
            <w:rPr>
              <w:rFonts w:cstheme="minorBidi"/>
              <w:noProof/>
              <w:sz w:val="24"/>
              <w:lang w:val="en-CA" w:bidi="ar-SA"/>
            </w:rPr>
          </w:pPr>
          <w:hyperlink w:anchor="_Toc41911447" w:history="1">
            <w:r w:rsidR="003923DE" w:rsidRPr="00E75560">
              <w:rPr>
                <w:rStyle w:val="Hyperlink"/>
                <w:rFonts w:ascii="Times New Roman" w:hAnsi="Times New Roman"/>
                <w:noProof/>
                <w:snapToGrid w:val="0"/>
                <w:w w:val="0"/>
              </w:rPr>
              <w:t>10.1</w:t>
            </w:r>
            <w:r w:rsidR="003923DE">
              <w:rPr>
                <w:rFonts w:cstheme="minorBidi"/>
                <w:noProof/>
                <w:sz w:val="24"/>
                <w:lang w:val="en-CA" w:bidi="ar-SA"/>
              </w:rPr>
              <w:tab/>
            </w:r>
            <w:r w:rsidR="003923DE" w:rsidRPr="00E75560">
              <w:rPr>
                <w:rStyle w:val="Hyperlink"/>
                <w:noProof/>
              </w:rPr>
              <w:t>Future Work</w:t>
            </w:r>
            <w:r w:rsidR="003923DE">
              <w:rPr>
                <w:noProof/>
                <w:webHidden/>
              </w:rPr>
              <w:tab/>
            </w:r>
            <w:r w:rsidR="003923DE">
              <w:rPr>
                <w:noProof/>
                <w:webHidden/>
              </w:rPr>
              <w:fldChar w:fldCharType="begin"/>
            </w:r>
            <w:r w:rsidR="003923DE">
              <w:rPr>
                <w:noProof/>
                <w:webHidden/>
              </w:rPr>
              <w:instrText xml:space="preserve"> PAGEREF _Toc41911447 \h </w:instrText>
            </w:r>
            <w:r w:rsidR="003923DE">
              <w:rPr>
                <w:noProof/>
                <w:webHidden/>
              </w:rPr>
            </w:r>
            <w:r w:rsidR="003923DE">
              <w:rPr>
                <w:noProof/>
                <w:webHidden/>
              </w:rPr>
              <w:fldChar w:fldCharType="separate"/>
            </w:r>
            <w:r w:rsidR="003923DE">
              <w:rPr>
                <w:noProof/>
                <w:webHidden/>
              </w:rPr>
              <w:t>176</w:t>
            </w:r>
            <w:r w:rsidR="003923DE">
              <w:rPr>
                <w:noProof/>
                <w:webHidden/>
              </w:rPr>
              <w:fldChar w:fldCharType="end"/>
            </w:r>
          </w:hyperlink>
        </w:p>
        <w:p w14:paraId="7408C8FF" w14:textId="04CF545A" w:rsidR="003923DE" w:rsidRDefault="00763349">
          <w:pPr>
            <w:pStyle w:val="TOC1"/>
            <w:tabs>
              <w:tab w:val="left" w:pos="1440"/>
            </w:tabs>
            <w:rPr>
              <w:rFonts w:cstheme="minorBidi"/>
              <w:noProof/>
              <w:sz w:val="24"/>
              <w:lang w:val="en-CA" w:bidi="ar-SA"/>
            </w:rPr>
          </w:pPr>
          <w:hyperlink w:anchor="_Toc41911448" w:history="1">
            <w:r w:rsidR="003923DE" w:rsidRPr="00E75560">
              <w:rPr>
                <w:rStyle w:val="Hyperlink"/>
                <w:noProof/>
              </w:rPr>
              <w:t>Appendix B.</w:t>
            </w:r>
            <w:r w:rsidR="003923DE">
              <w:rPr>
                <w:rFonts w:cstheme="minorBidi"/>
                <w:noProof/>
                <w:sz w:val="24"/>
                <w:lang w:val="en-CA" w:bidi="ar-SA"/>
              </w:rPr>
              <w:tab/>
            </w:r>
            <w:r w:rsidR="003923DE" w:rsidRPr="00E75560">
              <w:rPr>
                <w:rStyle w:val="Hyperlink"/>
                <w:noProof/>
              </w:rPr>
              <w:t>Transit Data Mapping</w:t>
            </w:r>
            <w:r w:rsidR="003923DE">
              <w:rPr>
                <w:noProof/>
                <w:webHidden/>
              </w:rPr>
              <w:tab/>
            </w:r>
            <w:r w:rsidR="003923DE">
              <w:rPr>
                <w:noProof/>
                <w:webHidden/>
              </w:rPr>
              <w:fldChar w:fldCharType="begin"/>
            </w:r>
            <w:r w:rsidR="003923DE">
              <w:rPr>
                <w:noProof/>
                <w:webHidden/>
              </w:rPr>
              <w:instrText xml:space="preserve"> PAGEREF _Toc41911448 \h </w:instrText>
            </w:r>
            <w:r w:rsidR="003923DE">
              <w:rPr>
                <w:noProof/>
                <w:webHidden/>
              </w:rPr>
            </w:r>
            <w:r w:rsidR="003923DE">
              <w:rPr>
                <w:noProof/>
                <w:webHidden/>
              </w:rPr>
              <w:fldChar w:fldCharType="separate"/>
            </w:r>
            <w:r w:rsidR="003923DE">
              <w:rPr>
                <w:noProof/>
                <w:webHidden/>
              </w:rPr>
              <w:t>177</w:t>
            </w:r>
            <w:r w:rsidR="003923DE">
              <w:rPr>
                <w:noProof/>
                <w:webHidden/>
              </w:rPr>
              <w:fldChar w:fldCharType="end"/>
            </w:r>
          </w:hyperlink>
        </w:p>
        <w:p w14:paraId="1013D76D" w14:textId="4BD9A177" w:rsidR="003923DE" w:rsidRDefault="00763349">
          <w:pPr>
            <w:pStyle w:val="TOC2"/>
            <w:tabs>
              <w:tab w:val="right" w:leader="dot" w:pos="9350"/>
            </w:tabs>
            <w:rPr>
              <w:rFonts w:cstheme="minorBidi"/>
              <w:noProof/>
              <w:sz w:val="24"/>
              <w:lang w:val="en-CA" w:bidi="ar-SA"/>
            </w:rPr>
          </w:pPr>
          <w:hyperlink w:anchor="_Toc41911449" w:history="1">
            <w:r w:rsidR="003923DE" w:rsidRPr="00E75560">
              <w:rPr>
                <w:rStyle w:val="Hyperlink"/>
                <w:noProof/>
              </w:rPr>
              <w:t>Subway &amp; SRT Logs (December 2018)</w:t>
            </w:r>
            <w:r w:rsidR="003923DE">
              <w:rPr>
                <w:noProof/>
                <w:webHidden/>
              </w:rPr>
              <w:tab/>
            </w:r>
            <w:r w:rsidR="003923DE">
              <w:rPr>
                <w:noProof/>
                <w:webHidden/>
              </w:rPr>
              <w:fldChar w:fldCharType="begin"/>
            </w:r>
            <w:r w:rsidR="003923DE">
              <w:rPr>
                <w:noProof/>
                <w:webHidden/>
              </w:rPr>
              <w:instrText xml:space="preserve"> PAGEREF _Toc41911449 \h </w:instrText>
            </w:r>
            <w:r w:rsidR="003923DE">
              <w:rPr>
                <w:noProof/>
                <w:webHidden/>
              </w:rPr>
            </w:r>
            <w:r w:rsidR="003923DE">
              <w:rPr>
                <w:noProof/>
                <w:webHidden/>
              </w:rPr>
              <w:fldChar w:fldCharType="separate"/>
            </w:r>
            <w:r w:rsidR="003923DE">
              <w:rPr>
                <w:noProof/>
                <w:webHidden/>
              </w:rPr>
              <w:t>177</w:t>
            </w:r>
            <w:r w:rsidR="003923DE">
              <w:rPr>
                <w:noProof/>
                <w:webHidden/>
              </w:rPr>
              <w:fldChar w:fldCharType="end"/>
            </w:r>
          </w:hyperlink>
        </w:p>
        <w:p w14:paraId="643C1C94" w14:textId="6E4B3354" w:rsidR="003923DE" w:rsidRDefault="00763349">
          <w:pPr>
            <w:pStyle w:val="TOC2"/>
            <w:tabs>
              <w:tab w:val="right" w:leader="dot" w:pos="9350"/>
            </w:tabs>
            <w:rPr>
              <w:rFonts w:cstheme="minorBidi"/>
              <w:noProof/>
              <w:sz w:val="24"/>
              <w:lang w:val="en-CA" w:bidi="ar-SA"/>
            </w:rPr>
          </w:pPr>
          <w:hyperlink w:anchor="_Toc41911450" w:history="1">
            <w:r w:rsidR="003923DE" w:rsidRPr="00E75560">
              <w:rPr>
                <w:rStyle w:val="Hyperlink"/>
                <w:noProof/>
              </w:rPr>
              <w:t>AVL Data (TTC NVAS XML Feed)</w:t>
            </w:r>
            <w:r w:rsidR="003923DE">
              <w:rPr>
                <w:noProof/>
                <w:webHidden/>
              </w:rPr>
              <w:tab/>
            </w:r>
            <w:r w:rsidR="003923DE">
              <w:rPr>
                <w:noProof/>
                <w:webHidden/>
              </w:rPr>
              <w:fldChar w:fldCharType="begin"/>
            </w:r>
            <w:r w:rsidR="003923DE">
              <w:rPr>
                <w:noProof/>
                <w:webHidden/>
              </w:rPr>
              <w:instrText xml:space="preserve"> PAGEREF _Toc41911450 \h </w:instrText>
            </w:r>
            <w:r w:rsidR="003923DE">
              <w:rPr>
                <w:noProof/>
                <w:webHidden/>
              </w:rPr>
            </w:r>
            <w:r w:rsidR="003923DE">
              <w:rPr>
                <w:noProof/>
                <w:webHidden/>
              </w:rPr>
              <w:fldChar w:fldCharType="separate"/>
            </w:r>
            <w:r w:rsidR="003923DE">
              <w:rPr>
                <w:noProof/>
                <w:webHidden/>
              </w:rPr>
              <w:t>179</w:t>
            </w:r>
            <w:r w:rsidR="003923DE">
              <w:rPr>
                <w:noProof/>
                <w:webHidden/>
              </w:rPr>
              <w:fldChar w:fldCharType="end"/>
            </w:r>
          </w:hyperlink>
        </w:p>
        <w:p w14:paraId="71214B81" w14:textId="6D346EFE" w:rsidR="003923DE" w:rsidRDefault="00763349">
          <w:pPr>
            <w:pStyle w:val="TOC2"/>
            <w:tabs>
              <w:tab w:val="right" w:leader="dot" w:pos="9350"/>
            </w:tabs>
            <w:rPr>
              <w:rFonts w:cstheme="minorBidi"/>
              <w:noProof/>
              <w:sz w:val="24"/>
              <w:lang w:val="en-CA" w:bidi="ar-SA"/>
            </w:rPr>
          </w:pPr>
          <w:hyperlink w:anchor="_Toc41911451" w:history="1">
            <w:r w:rsidR="003923DE" w:rsidRPr="00E75560">
              <w:rPr>
                <w:rStyle w:val="Hyperlink"/>
                <w:noProof/>
              </w:rPr>
              <w:t>TTC Routes &amp; Schedules (gtfs)</w:t>
            </w:r>
            <w:r w:rsidR="003923DE">
              <w:rPr>
                <w:noProof/>
                <w:webHidden/>
              </w:rPr>
              <w:tab/>
            </w:r>
            <w:r w:rsidR="003923DE">
              <w:rPr>
                <w:noProof/>
                <w:webHidden/>
              </w:rPr>
              <w:fldChar w:fldCharType="begin"/>
            </w:r>
            <w:r w:rsidR="003923DE">
              <w:rPr>
                <w:noProof/>
                <w:webHidden/>
              </w:rPr>
              <w:instrText xml:space="preserve"> PAGEREF _Toc41911451 \h </w:instrText>
            </w:r>
            <w:r w:rsidR="003923DE">
              <w:rPr>
                <w:noProof/>
                <w:webHidden/>
              </w:rPr>
            </w:r>
            <w:r w:rsidR="003923DE">
              <w:rPr>
                <w:noProof/>
                <w:webHidden/>
              </w:rPr>
              <w:fldChar w:fldCharType="separate"/>
            </w:r>
            <w:r w:rsidR="003923DE">
              <w:rPr>
                <w:noProof/>
                <w:webHidden/>
              </w:rPr>
              <w:t>182</w:t>
            </w:r>
            <w:r w:rsidR="003923DE">
              <w:rPr>
                <w:noProof/>
                <w:webHidden/>
              </w:rPr>
              <w:fldChar w:fldCharType="end"/>
            </w:r>
          </w:hyperlink>
        </w:p>
        <w:p w14:paraId="255A89BA" w14:textId="650B1931" w:rsidR="003923DE" w:rsidRDefault="00763349">
          <w:pPr>
            <w:pStyle w:val="TOC3"/>
            <w:tabs>
              <w:tab w:val="right" w:leader="dot" w:pos="9350"/>
            </w:tabs>
            <w:rPr>
              <w:rFonts w:cstheme="minorBidi"/>
              <w:noProof/>
              <w:sz w:val="24"/>
              <w:lang w:val="en-CA" w:bidi="ar-SA"/>
            </w:rPr>
          </w:pPr>
          <w:hyperlink w:anchor="_Toc41911452" w:history="1">
            <w:r w:rsidR="003923DE" w:rsidRPr="00E75560">
              <w:rPr>
                <w:rStyle w:val="Hyperlink"/>
                <w:noProof/>
                <w:lang w:val="en-CA"/>
              </w:rPr>
              <w:t>agency.txt</w:t>
            </w:r>
            <w:r w:rsidR="003923DE">
              <w:rPr>
                <w:noProof/>
                <w:webHidden/>
              </w:rPr>
              <w:tab/>
            </w:r>
            <w:r w:rsidR="003923DE">
              <w:rPr>
                <w:noProof/>
                <w:webHidden/>
              </w:rPr>
              <w:fldChar w:fldCharType="begin"/>
            </w:r>
            <w:r w:rsidR="003923DE">
              <w:rPr>
                <w:noProof/>
                <w:webHidden/>
              </w:rPr>
              <w:instrText xml:space="preserve"> PAGEREF _Toc41911452 \h </w:instrText>
            </w:r>
            <w:r w:rsidR="003923DE">
              <w:rPr>
                <w:noProof/>
                <w:webHidden/>
              </w:rPr>
            </w:r>
            <w:r w:rsidR="003923DE">
              <w:rPr>
                <w:noProof/>
                <w:webHidden/>
              </w:rPr>
              <w:fldChar w:fldCharType="separate"/>
            </w:r>
            <w:r w:rsidR="003923DE">
              <w:rPr>
                <w:noProof/>
                <w:webHidden/>
              </w:rPr>
              <w:t>182</w:t>
            </w:r>
            <w:r w:rsidR="003923DE">
              <w:rPr>
                <w:noProof/>
                <w:webHidden/>
              </w:rPr>
              <w:fldChar w:fldCharType="end"/>
            </w:r>
          </w:hyperlink>
        </w:p>
        <w:p w14:paraId="1D6273C6" w14:textId="15C2D2D8" w:rsidR="003923DE" w:rsidRDefault="00763349">
          <w:pPr>
            <w:pStyle w:val="TOC3"/>
            <w:tabs>
              <w:tab w:val="right" w:leader="dot" w:pos="9350"/>
            </w:tabs>
            <w:rPr>
              <w:rFonts w:cstheme="minorBidi"/>
              <w:noProof/>
              <w:sz w:val="24"/>
              <w:lang w:val="en-CA" w:bidi="ar-SA"/>
            </w:rPr>
          </w:pPr>
          <w:hyperlink w:anchor="_Toc41911453" w:history="1">
            <w:r w:rsidR="003923DE" w:rsidRPr="00E75560">
              <w:rPr>
                <w:rStyle w:val="Hyperlink"/>
                <w:noProof/>
                <w:lang w:val="en-CA"/>
              </w:rPr>
              <w:t>calendar_dates.txt</w:t>
            </w:r>
            <w:r w:rsidR="003923DE">
              <w:rPr>
                <w:noProof/>
                <w:webHidden/>
              </w:rPr>
              <w:tab/>
            </w:r>
            <w:r w:rsidR="003923DE">
              <w:rPr>
                <w:noProof/>
                <w:webHidden/>
              </w:rPr>
              <w:fldChar w:fldCharType="begin"/>
            </w:r>
            <w:r w:rsidR="003923DE">
              <w:rPr>
                <w:noProof/>
                <w:webHidden/>
              </w:rPr>
              <w:instrText xml:space="preserve"> PAGEREF _Toc41911453 \h </w:instrText>
            </w:r>
            <w:r w:rsidR="003923DE">
              <w:rPr>
                <w:noProof/>
                <w:webHidden/>
              </w:rPr>
            </w:r>
            <w:r w:rsidR="003923DE">
              <w:rPr>
                <w:noProof/>
                <w:webHidden/>
              </w:rPr>
              <w:fldChar w:fldCharType="separate"/>
            </w:r>
            <w:r w:rsidR="003923DE">
              <w:rPr>
                <w:noProof/>
                <w:webHidden/>
              </w:rPr>
              <w:t>183</w:t>
            </w:r>
            <w:r w:rsidR="003923DE">
              <w:rPr>
                <w:noProof/>
                <w:webHidden/>
              </w:rPr>
              <w:fldChar w:fldCharType="end"/>
            </w:r>
          </w:hyperlink>
        </w:p>
        <w:p w14:paraId="6500262E" w14:textId="0816ADCF" w:rsidR="003923DE" w:rsidRDefault="00763349">
          <w:pPr>
            <w:pStyle w:val="TOC3"/>
            <w:tabs>
              <w:tab w:val="right" w:leader="dot" w:pos="9350"/>
            </w:tabs>
            <w:rPr>
              <w:rFonts w:cstheme="minorBidi"/>
              <w:noProof/>
              <w:sz w:val="24"/>
              <w:lang w:val="en-CA" w:bidi="ar-SA"/>
            </w:rPr>
          </w:pPr>
          <w:hyperlink w:anchor="_Toc41911454" w:history="1">
            <w:r w:rsidR="003923DE" w:rsidRPr="00E75560">
              <w:rPr>
                <w:rStyle w:val="Hyperlink"/>
                <w:noProof/>
                <w:lang w:val="en-CA"/>
              </w:rPr>
              <w:t>calendar.txt</w:t>
            </w:r>
            <w:r w:rsidR="003923DE">
              <w:rPr>
                <w:noProof/>
                <w:webHidden/>
              </w:rPr>
              <w:tab/>
            </w:r>
            <w:r w:rsidR="003923DE">
              <w:rPr>
                <w:noProof/>
                <w:webHidden/>
              </w:rPr>
              <w:fldChar w:fldCharType="begin"/>
            </w:r>
            <w:r w:rsidR="003923DE">
              <w:rPr>
                <w:noProof/>
                <w:webHidden/>
              </w:rPr>
              <w:instrText xml:space="preserve"> PAGEREF _Toc41911454 \h </w:instrText>
            </w:r>
            <w:r w:rsidR="003923DE">
              <w:rPr>
                <w:noProof/>
                <w:webHidden/>
              </w:rPr>
            </w:r>
            <w:r w:rsidR="003923DE">
              <w:rPr>
                <w:noProof/>
                <w:webHidden/>
              </w:rPr>
              <w:fldChar w:fldCharType="separate"/>
            </w:r>
            <w:r w:rsidR="003923DE">
              <w:rPr>
                <w:noProof/>
                <w:webHidden/>
              </w:rPr>
              <w:t>184</w:t>
            </w:r>
            <w:r w:rsidR="003923DE">
              <w:rPr>
                <w:noProof/>
                <w:webHidden/>
              </w:rPr>
              <w:fldChar w:fldCharType="end"/>
            </w:r>
          </w:hyperlink>
        </w:p>
        <w:p w14:paraId="51C595D7" w14:textId="285B41E0" w:rsidR="003923DE" w:rsidRDefault="00763349">
          <w:pPr>
            <w:pStyle w:val="TOC3"/>
            <w:tabs>
              <w:tab w:val="right" w:leader="dot" w:pos="9350"/>
            </w:tabs>
            <w:rPr>
              <w:rFonts w:cstheme="minorBidi"/>
              <w:noProof/>
              <w:sz w:val="24"/>
              <w:lang w:val="en-CA" w:bidi="ar-SA"/>
            </w:rPr>
          </w:pPr>
          <w:hyperlink w:anchor="_Toc41911455" w:history="1">
            <w:r w:rsidR="003923DE" w:rsidRPr="00E75560">
              <w:rPr>
                <w:rStyle w:val="Hyperlink"/>
                <w:noProof/>
                <w:lang w:val="en-CA"/>
              </w:rPr>
              <w:t>routes.txt</w:t>
            </w:r>
            <w:r w:rsidR="003923DE">
              <w:rPr>
                <w:noProof/>
                <w:webHidden/>
              </w:rPr>
              <w:tab/>
            </w:r>
            <w:r w:rsidR="003923DE">
              <w:rPr>
                <w:noProof/>
                <w:webHidden/>
              </w:rPr>
              <w:fldChar w:fldCharType="begin"/>
            </w:r>
            <w:r w:rsidR="003923DE">
              <w:rPr>
                <w:noProof/>
                <w:webHidden/>
              </w:rPr>
              <w:instrText xml:space="preserve"> PAGEREF _Toc41911455 \h </w:instrText>
            </w:r>
            <w:r w:rsidR="003923DE">
              <w:rPr>
                <w:noProof/>
                <w:webHidden/>
              </w:rPr>
            </w:r>
            <w:r w:rsidR="003923DE">
              <w:rPr>
                <w:noProof/>
                <w:webHidden/>
              </w:rPr>
              <w:fldChar w:fldCharType="separate"/>
            </w:r>
            <w:r w:rsidR="003923DE">
              <w:rPr>
                <w:noProof/>
                <w:webHidden/>
              </w:rPr>
              <w:t>185</w:t>
            </w:r>
            <w:r w:rsidR="003923DE">
              <w:rPr>
                <w:noProof/>
                <w:webHidden/>
              </w:rPr>
              <w:fldChar w:fldCharType="end"/>
            </w:r>
          </w:hyperlink>
        </w:p>
        <w:p w14:paraId="24123EDC" w14:textId="277E7CDB" w:rsidR="003923DE" w:rsidRDefault="00763349">
          <w:pPr>
            <w:pStyle w:val="TOC3"/>
            <w:tabs>
              <w:tab w:val="right" w:leader="dot" w:pos="9350"/>
            </w:tabs>
            <w:rPr>
              <w:rFonts w:cstheme="minorBidi"/>
              <w:noProof/>
              <w:sz w:val="24"/>
              <w:lang w:val="en-CA" w:bidi="ar-SA"/>
            </w:rPr>
          </w:pPr>
          <w:hyperlink w:anchor="_Toc41911456" w:history="1">
            <w:r w:rsidR="003923DE" w:rsidRPr="00E75560">
              <w:rPr>
                <w:rStyle w:val="Hyperlink"/>
                <w:noProof/>
                <w:lang w:val="en-CA"/>
              </w:rPr>
              <w:t>shapes.txt</w:t>
            </w:r>
            <w:r w:rsidR="003923DE">
              <w:rPr>
                <w:noProof/>
                <w:webHidden/>
              </w:rPr>
              <w:tab/>
            </w:r>
            <w:r w:rsidR="003923DE">
              <w:rPr>
                <w:noProof/>
                <w:webHidden/>
              </w:rPr>
              <w:fldChar w:fldCharType="begin"/>
            </w:r>
            <w:r w:rsidR="003923DE">
              <w:rPr>
                <w:noProof/>
                <w:webHidden/>
              </w:rPr>
              <w:instrText xml:space="preserve"> PAGEREF _Toc41911456 \h </w:instrText>
            </w:r>
            <w:r w:rsidR="003923DE">
              <w:rPr>
                <w:noProof/>
                <w:webHidden/>
              </w:rPr>
            </w:r>
            <w:r w:rsidR="003923DE">
              <w:rPr>
                <w:noProof/>
                <w:webHidden/>
              </w:rPr>
              <w:fldChar w:fldCharType="separate"/>
            </w:r>
            <w:r w:rsidR="003923DE">
              <w:rPr>
                <w:noProof/>
                <w:webHidden/>
              </w:rPr>
              <w:t>186</w:t>
            </w:r>
            <w:r w:rsidR="003923DE">
              <w:rPr>
                <w:noProof/>
                <w:webHidden/>
              </w:rPr>
              <w:fldChar w:fldCharType="end"/>
            </w:r>
          </w:hyperlink>
        </w:p>
        <w:p w14:paraId="6B024B05" w14:textId="2479C4B7" w:rsidR="003923DE" w:rsidRDefault="00763349">
          <w:pPr>
            <w:pStyle w:val="TOC3"/>
            <w:tabs>
              <w:tab w:val="right" w:leader="dot" w:pos="9350"/>
            </w:tabs>
            <w:rPr>
              <w:rFonts w:cstheme="minorBidi"/>
              <w:noProof/>
              <w:sz w:val="24"/>
              <w:lang w:val="en-CA" w:bidi="ar-SA"/>
            </w:rPr>
          </w:pPr>
          <w:hyperlink w:anchor="_Toc41911457" w:history="1">
            <w:r w:rsidR="003923DE" w:rsidRPr="00E75560">
              <w:rPr>
                <w:rStyle w:val="Hyperlink"/>
                <w:noProof/>
                <w:lang w:val="en-CA"/>
              </w:rPr>
              <w:t>stop_times.txt</w:t>
            </w:r>
            <w:r w:rsidR="003923DE">
              <w:rPr>
                <w:noProof/>
                <w:webHidden/>
              </w:rPr>
              <w:tab/>
            </w:r>
            <w:r w:rsidR="003923DE">
              <w:rPr>
                <w:noProof/>
                <w:webHidden/>
              </w:rPr>
              <w:fldChar w:fldCharType="begin"/>
            </w:r>
            <w:r w:rsidR="003923DE">
              <w:rPr>
                <w:noProof/>
                <w:webHidden/>
              </w:rPr>
              <w:instrText xml:space="preserve"> PAGEREF _Toc41911457 \h </w:instrText>
            </w:r>
            <w:r w:rsidR="003923DE">
              <w:rPr>
                <w:noProof/>
                <w:webHidden/>
              </w:rPr>
            </w:r>
            <w:r w:rsidR="003923DE">
              <w:rPr>
                <w:noProof/>
                <w:webHidden/>
              </w:rPr>
              <w:fldChar w:fldCharType="separate"/>
            </w:r>
            <w:r w:rsidR="003923DE">
              <w:rPr>
                <w:noProof/>
                <w:webHidden/>
              </w:rPr>
              <w:t>189</w:t>
            </w:r>
            <w:r w:rsidR="003923DE">
              <w:rPr>
                <w:noProof/>
                <w:webHidden/>
              </w:rPr>
              <w:fldChar w:fldCharType="end"/>
            </w:r>
          </w:hyperlink>
        </w:p>
        <w:p w14:paraId="5204FB7F" w14:textId="65B09598" w:rsidR="003923DE" w:rsidRDefault="00763349">
          <w:pPr>
            <w:pStyle w:val="TOC3"/>
            <w:tabs>
              <w:tab w:val="right" w:leader="dot" w:pos="9350"/>
            </w:tabs>
            <w:rPr>
              <w:rFonts w:cstheme="minorBidi"/>
              <w:noProof/>
              <w:sz w:val="24"/>
              <w:lang w:val="en-CA" w:bidi="ar-SA"/>
            </w:rPr>
          </w:pPr>
          <w:hyperlink w:anchor="_Toc41911458" w:history="1">
            <w:r w:rsidR="003923DE" w:rsidRPr="00E75560">
              <w:rPr>
                <w:rStyle w:val="Hyperlink"/>
                <w:noProof/>
                <w:lang w:val="en-CA"/>
              </w:rPr>
              <w:t>stops.txt</w:t>
            </w:r>
            <w:r w:rsidR="003923DE">
              <w:rPr>
                <w:noProof/>
                <w:webHidden/>
              </w:rPr>
              <w:tab/>
            </w:r>
            <w:r w:rsidR="003923DE">
              <w:rPr>
                <w:noProof/>
                <w:webHidden/>
              </w:rPr>
              <w:fldChar w:fldCharType="begin"/>
            </w:r>
            <w:r w:rsidR="003923DE">
              <w:rPr>
                <w:noProof/>
                <w:webHidden/>
              </w:rPr>
              <w:instrText xml:space="preserve"> PAGEREF _Toc41911458 \h </w:instrText>
            </w:r>
            <w:r w:rsidR="003923DE">
              <w:rPr>
                <w:noProof/>
                <w:webHidden/>
              </w:rPr>
            </w:r>
            <w:r w:rsidR="003923DE">
              <w:rPr>
                <w:noProof/>
                <w:webHidden/>
              </w:rPr>
              <w:fldChar w:fldCharType="separate"/>
            </w:r>
            <w:r w:rsidR="003923DE">
              <w:rPr>
                <w:noProof/>
                <w:webHidden/>
              </w:rPr>
              <w:t>191</w:t>
            </w:r>
            <w:r w:rsidR="003923DE">
              <w:rPr>
                <w:noProof/>
                <w:webHidden/>
              </w:rPr>
              <w:fldChar w:fldCharType="end"/>
            </w:r>
          </w:hyperlink>
        </w:p>
        <w:p w14:paraId="24311A92" w14:textId="79FA4BD1" w:rsidR="003923DE" w:rsidRDefault="00763349">
          <w:pPr>
            <w:pStyle w:val="TOC3"/>
            <w:tabs>
              <w:tab w:val="right" w:leader="dot" w:pos="9350"/>
            </w:tabs>
            <w:rPr>
              <w:rFonts w:cstheme="minorBidi"/>
              <w:noProof/>
              <w:sz w:val="24"/>
              <w:lang w:val="en-CA" w:bidi="ar-SA"/>
            </w:rPr>
          </w:pPr>
          <w:hyperlink w:anchor="_Toc41911459" w:history="1">
            <w:r w:rsidR="003923DE" w:rsidRPr="00E75560">
              <w:rPr>
                <w:rStyle w:val="Hyperlink"/>
                <w:noProof/>
                <w:lang w:val="en-CA"/>
              </w:rPr>
              <w:t>trips.txt</w:t>
            </w:r>
            <w:r w:rsidR="003923DE">
              <w:rPr>
                <w:noProof/>
                <w:webHidden/>
              </w:rPr>
              <w:tab/>
            </w:r>
            <w:r w:rsidR="003923DE">
              <w:rPr>
                <w:noProof/>
                <w:webHidden/>
              </w:rPr>
              <w:fldChar w:fldCharType="begin"/>
            </w:r>
            <w:r w:rsidR="003923DE">
              <w:rPr>
                <w:noProof/>
                <w:webHidden/>
              </w:rPr>
              <w:instrText xml:space="preserve"> PAGEREF _Toc41911459 \h </w:instrText>
            </w:r>
            <w:r w:rsidR="003923DE">
              <w:rPr>
                <w:noProof/>
                <w:webHidden/>
              </w:rPr>
            </w:r>
            <w:r w:rsidR="003923DE">
              <w:rPr>
                <w:noProof/>
                <w:webHidden/>
              </w:rPr>
              <w:fldChar w:fldCharType="separate"/>
            </w:r>
            <w:r w:rsidR="003923DE">
              <w:rPr>
                <w:noProof/>
                <w:webHidden/>
              </w:rPr>
              <w:t>193</w:t>
            </w:r>
            <w:r w:rsidR="003923DE">
              <w:rPr>
                <w:noProof/>
                <w:webHidden/>
              </w:rPr>
              <w:fldChar w:fldCharType="end"/>
            </w:r>
          </w:hyperlink>
        </w:p>
        <w:p w14:paraId="0AD507F1" w14:textId="652474CD" w:rsidR="003923DE" w:rsidRDefault="00763349">
          <w:pPr>
            <w:pStyle w:val="TOC1"/>
            <w:tabs>
              <w:tab w:val="left" w:pos="1440"/>
            </w:tabs>
            <w:rPr>
              <w:rFonts w:cstheme="minorBidi"/>
              <w:noProof/>
              <w:sz w:val="24"/>
              <w:lang w:val="en-CA" w:bidi="ar-SA"/>
            </w:rPr>
          </w:pPr>
          <w:hyperlink w:anchor="_Toc41911460" w:history="1">
            <w:r w:rsidR="003923DE" w:rsidRPr="00E75560">
              <w:rPr>
                <w:rStyle w:val="Hyperlink"/>
                <w:noProof/>
              </w:rPr>
              <w:t>Appendix C.</w:t>
            </w:r>
            <w:r w:rsidR="003923DE">
              <w:rPr>
                <w:rFonts w:cstheme="minorBidi"/>
                <w:noProof/>
                <w:sz w:val="24"/>
                <w:lang w:val="en-CA" w:bidi="ar-SA"/>
              </w:rPr>
              <w:tab/>
            </w:r>
            <w:r w:rsidR="003923DE" w:rsidRPr="00E75560">
              <w:rPr>
                <w:rStyle w:val="Hyperlink"/>
                <w:noProof/>
              </w:rPr>
              <w:t>Loop Detector Data Mapping</w:t>
            </w:r>
            <w:r w:rsidR="003923DE">
              <w:rPr>
                <w:noProof/>
                <w:webHidden/>
              </w:rPr>
              <w:tab/>
            </w:r>
            <w:r w:rsidR="003923DE">
              <w:rPr>
                <w:noProof/>
                <w:webHidden/>
              </w:rPr>
              <w:fldChar w:fldCharType="begin"/>
            </w:r>
            <w:r w:rsidR="003923DE">
              <w:rPr>
                <w:noProof/>
                <w:webHidden/>
              </w:rPr>
              <w:instrText xml:space="preserve"> PAGEREF _Toc41911460 \h </w:instrText>
            </w:r>
            <w:r w:rsidR="003923DE">
              <w:rPr>
                <w:noProof/>
                <w:webHidden/>
              </w:rPr>
            </w:r>
            <w:r w:rsidR="003923DE">
              <w:rPr>
                <w:noProof/>
                <w:webHidden/>
              </w:rPr>
              <w:fldChar w:fldCharType="separate"/>
            </w:r>
            <w:r w:rsidR="003923DE">
              <w:rPr>
                <w:noProof/>
                <w:webHidden/>
              </w:rPr>
              <w:t>196</w:t>
            </w:r>
            <w:r w:rsidR="003923DE">
              <w:rPr>
                <w:noProof/>
                <w:webHidden/>
              </w:rPr>
              <w:fldChar w:fldCharType="end"/>
            </w:r>
          </w:hyperlink>
        </w:p>
        <w:p w14:paraId="299E652B" w14:textId="53D19014" w:rsidR="003923DE" w:rsidRDefault="00763349">
          <w:pPr>
            <w:pStyle w:val="TOC1"/>
            <w:tabs>
              <w:tab w:val="left" w:pos="1440"/>
            </w:tabs>
            <w:rPr>
              <w:rFonts w:cstheme="minorBidi"/>
              <w:noProof/>
              <w:sz w:val="24"/>
              <w:lang w:val="en-CA" w:bidi="ar-SA"/>
            </w:rPr>
          </w:pPr>
          <w:hyperlink w:anchor="_Toc41911461" w:history="1">
            <w:r w:rsidR="003923DE" w:rsidRPr="00E75560">
              <w:rPr>
                <w:rStyle w:val="Hyperlink"/>
                <w:noProof/>
              </w:rPr>
              <w:t>Appendix D.</w:t>
            </w:r>
            <w:r w:rsidR="003923DE">
              <w:rPr>
                <w:rFonts w:cstheme="minorBidi"/>
                <w:noProof/>
                <w:sz w:val="24"/>
                <w:lang w:val="en-CA" w:bidi="ar-SA"/>
              </w:rPr>
              <w:tab/>
            </w:r>
            <w:r w:rsidR="003923DE" w:rsidRPr="00E75560">
              <w:rPr>
                <w:rStyle w:val="Hyperlink"/>
                <w:noProof/>
              </w:rPr>
              <w:t>Esri GFX Data Mapping</w:t>
            </w:r>
            <w:r w:rsidR="003923DE">
              <w:rPr>
                <w:noProof/>
                <w:webHidden/>
              </w:rPr>
              <w:tab/>
            </w:r>
            <w:r w:rsidR="003923DE">
              <w:rPr>
                <w:noProof/>
                <w:webHidden/>
              </w:rPr>
              <w:fldChar w:fldCharType="begin"/>
            </w:r>
            <w:r w:rsidR="003923DE">
              <w:rPr>
                <w:noProof/>
                <w:webHidden/>
              </w:rPr>
              <w:instrText xml:space="preserve"> PAGEREF _Toc41911461 \h </w:instrText>
            </w:r>
            <w:r w:rsidR="003923DE">
              <w:rPr>
                <w:noProof/>
                <w:webHidden/>
              </w:rPr>
            </w:r>
            <w:r w:rsidR="003923DE">
              <w:rPr>
                <w:noProof/>
                <w:webHidden/>
              </w:rPr>
              <w:fldChar w:fldCharType="separate"/>
            </w:r>
            <w:r w:rsidR="003923DE">
              <w:rPr>
                <w:noProof/>
                <w:webHidden/>
              </w:rPr>
              <w:t>199</w:t>
            </w:r>
            <w:r w:rsidR="003923DE">
              <w:rPr>
                <w:noProof/>
                <w:webHidden/>
              </w:rPr>
              <w:fldChar w:fldCharType="end"/>
            </w:r>
          </w:hyperlink>
        </w:p>
        <w:p w14:paraId="3C9BFA70" w14:textId="463344D6" w:rsidR="003923DE" w:rsidRDefault="00763349">
          <w:pPr>
            <w:pStyle w:val="TOC1"/>
            <w:rPr>
              <w:rFonts w:cstheme="minorBidi"/>
              <w:noProof/>
              <w:sz w:val="24"/>
              <w:lang w:val="en-CA" w:bidi="ar-SA"/>
            </w:rPr>
          </w:pPr>
          <w:hyperlink w:anchor="_Toc41911462" w:history="1">
            <w:r w:rsidR="003923DE" w:rsidRPr="00E75560">
              <w:rPr>
                <w:rStyle w:val="Hyperlink"/>
                <w:noProof/>
                <w:lang w:val="en-CA"/>
              </w:rPr>
              <w:t>GFX tables used:</w:t>
            </w:r>
            <w:r w:rsidR="003923DE">
              <w:rPr>
                <w:noProof/>
                <w:webHidden/>
              </w:rPr>
              <w:tab/>
            </w:r>
            <w:r w:rsidR="003923DE">
              <w:rPr>
                <w:noProof/>
                <w:webHidden/>
              </w:rPr>
              <w:fldChar w:fldCharType="begin"/>
            </w:r>
            <w:r w:rsidR="003923DE">
              <w:rPr>
                <w:noProof/>
                <w:webHidden/>
              </w:rPr>
              <w:instrText xml:space="preserve"> PAGEREF _Toc41911462 \h </w:instrText>
            </w:r>
            <w:r w:rsidR="003923DE">
              <w:rPr>
                <w:noProof/>
                <w:webHidden/>
              </w:rPr>
            </w:r>
            <w:r w:rsidR="003923DE">
              <w:rPr>
                <w:noProof/>
                <w:webHidden/>
              </w:rPr>
              <w:fldChar w:fldCharType="separate"/>
            </w:r>
            <w:r w:rsidR="003923DE">
              <w:rPr>
                <w:noProof/>
                <w:webHidden/>
              </w:rPr>
              <w:t>199</w:t>
            </w:r>
            <w:r w:rsidR="003923DE">
              <w:rPr>
                <w:noProof/>
                <w:webHidden/>
              </w:rPr>
              <w:fldChar w:fldCharType="end"/>
            </w:r>
          </w:hyperlink>
        </w:p>
        <w:p w14:paraId="46E37008" w14:textId="0EB47EA0" w:rsidR="003923DE" w:rsidRDefault="00763349">
          <w:pPr>
            <w:pStyle w:val="TOC1"/>
            <w:rPr>
              <w:rFonts w:cstheme="minorBidi"/>
              <w:noProof/>
              <w:sz w:val="24"/>
              <w:lang w:val="en-CA" w:bidi="ar-SA"/>
            </w:rPr>
          </w:pPr>
          <w:hyperlink w:anchor="_Toc41911463" w:history="1">
            <w:r w:rsidR="003923DE" w:rsidRPr="00E75560">
              <w:rPr>
                <w:rStyle w:val="Hyperlink"/>
                <w:noProof/>
                <w:lang w:val="en-CA"/>
              </w:rPr>
              <w:t>Esri Extension of TPSO</w:t>
            </w:r>
            <w:r w:rsidR="003923DE">
              <w:rPr>
                <w:noProof/>
                <w:webHidden/>
              </w:rPr>
              <w:tab/>
            </w:r>
            <w:r w:rsidR="003923DE">
              <w:rPr>
                <w:noProof/>
                <w:webHidden/>
              </w:rPr>
              <w:fldChar w:fldCharType="begin"/>
            </w:r>
            <w:r w:rsidR="003923DE">
              <w:rPr>
                <w:noProof/>
                <w:webHidden/>
              </w:rPr>
              <w:instrText xml:space="preserve"> PAGEREF _Toc41911463 \h </w:instrText>
            </w:r>
            <w:r w:rsidR="003923DE">
              <w:rPr>
                <w:noProof/>
                <w:webHidden/>
              </w:rPr>
            </w:r>
            <w:r w:rsidR="003923DE">
              <w:rPr>
                <w:noProof/>
                <w:webHidden/>
              </w:rPr>
              <w:fldChar w:fldCharType="separate"/>
            </w:r>
            <w:r w:rsidR="003923DE">
              <w:rPr>
                <w:noProof/>
                <w:webHidden/>
              </w:rPr>
              <w:t>199</w:t>
            </w:r>
            <w:r w:rsidR="003923DE">
              <w:rPr>
                <w:noProof/>
                <w:webHidden/>
              </w:rPr>
              <w:fldChar w:fldCharType="end"/>
            </w:r>
          </w:hyperlink>
        </w:p>
        <w:p w14:paraId="1E4DB87A" w14:textId="3EAF917B" w:rsidR="003923DE" w:rsidRDefault="00763349">
          <w:pPr>
            <w:pStyle w:val="TOC1"/>
            <w:rPr>
              <w:rFonts w:cstheme="minorBidi"/>
              <w:noProof/>
              <w:sz w:val="24"/>
              <w:lang w:val="en-CA" w:bidi="ar-SA"/>
            </w:rPr>
          </w:pPr>
          <w:hyperlink w:anchor="_Toc41911464" w:history="1">
            <w:r w:rsidR="003923DE" w:rsidRPr="00E75560">
              <w:rPr>
                <w:rStyle w:val="Hyperlink"/>
                <w:noProof/>
                <w:lang w:val="en-CA"/>
              </w:rPr>
              <w:t>11</w:t>
            </w:r>
            <w:r w:rsidR="003923DE">
              <w:rPr>
                <w:rFonts w:cstheme="minorBidi"/>
                <w:noProof/>
                <w:sz w:val="24"/>
                <w:lang w:val="en-CA" w:bidi="ar-SA"/>
              </w:rPr>
              <w:tab/>
            </w:r>
            <w:r w:rsidR="003923DE" w:rsidRPr="00E75560">
              <w:rPr>
                <w:rStyle w:val="Hyperlink"/>
                <w:noProof/>
                <w:lang w:val="en-CA"/>
              </w:rPr>
              <w:t>Mappings from tables to iCity TPSO Esri Extension</w:t>
            </w:r>
            <w:r w:rsidR="003923DE">
              <w:rPr>
                <w:noProof/>
                <w:webHidden/>
              </w:rPr>
              <w:tab/>
            </w:r>
            <w:r w:rsidR="003923DE">
              <w:rPr>
                <w:noProof/>
                <w:webHidden/>
              </w:rPr>
              <w:fldChar w:fldCharType="begin"/>
            </w:r>
            <w:r w:rsidR="003923DE">
              <w:rPr>
                <w:noProof/>
                <w:webHidden/>
              </w:rPr>
              <w:instrText xml:space="preserve"> PAGEREF _Toc41911464 \h </w:instrText>
            </w:r>
            <w:r w:rsidR="003923DE">
              <w:rPr>
                <w:noProof/>
                <w:webHidden/>
              </w:rPr>
            </w:r>
            <w:r w:rsidR="003923DE">
              <w:rPr>
                <w:noProof/>
                <w:webHidden/>
              </w:rPr>
              <w:fldChar w:fldCharType="separate"/>
            </w:r>
            <w:r w:rsidR="003923DE">
              <w:rPr>
                <w:noProof/>
                <w:webHidden/>
              </w:rPr>
              <w:t>203</w:t>
            </w:r>
            <w:r w:rsidR="003923DE">
              <w:rPr>
                <w:noProof/>
                <w:webHidden/>
              </w:rPr>
              <w:fldChar w:fldCharType="end"/>
            </w:r>
          </w:hyperlink>
        </w:p>
        <w:p w14:paraId="26AAE46F" w14:textId="0D399AB5" w:rsidR="003923DE" w:rsidRDefault="00763349">
          <w:pPr>
            <w:pStyle w:val="TOC2"/>
            <w:tabs>
              <w:tab w:val="right" w:leader="dot" w:pos="9350"/>
            </w:tabs>
            <w:rPr>
              <w:rFonts w:cstheme="minorBidi"/>
              <w:noProof/>
              <w:sz w:val="24"/>
              <w:lang w:val="en-CA" w:bidi="ar-SA"/>
            </w:rPr>
          </w:pPr>
          <w:hyperlink w:anchor="_Toc41911465" w:history="1">
            <w:r w:rsidR="003923DE" w:rsidRPr="00E75560">
              <w:rPr>
                <w:rStyle w:val="Hyperlink"/>
                <w:noProof/>
                <w:lang w:val="en-CA"/>
              </w:rPr>
              <w:t>Neighbourhood (neighbourhood_mun)</w:t>
            </w:r>
            <w:r w:rsidR="003923DE">
              <w:rPr>
                <w:noProof/>
                <w:webHidden/>
              </w:rPr>
              <w:tab/>
            </w:r>
            <w:r w:rsidR="003923DE">
              <w:rPr>
                <w:noProof/>
                <w:webHidden/>
              </w:rPr>
              <w:fldChar w:fldCharType="begin"/>
            </w:r>
            <w:r w:rsidR="003923DE">
              <w:rPr>
                <w:noProof/>
                <w:webHidden/>
              </w:rPr>
              <w:instrText xml:space="preserve"> PAGEREF _Toc41911465 \h </w:instrText>
            </w:r>
            <w:r w:rsidR="003923DE">
              <w:rPr>
                <w:noProof/>
                <w:webHidden/>
              </w:rPr>
            </w:r>
            <w:r w:rsidR="003923DE">
              <w:rPr>
                <w:noProof/>
                <w:webHidden/>
              </w:rPr>
              <w:fldChar w:fldCharType="separate"/>
            </w:r>
            <w:r w:rsidR="003923DE">
              <w:rPr>
                <w:noProof/>
                <w:webHidden/>
              </w:rPr>
              <w:t>203</w:t>
            </w:r>
            <w:r w:rsidR="003923DE">
              <w:rPr>
                <w:noProof/>
                <w:webHidden/>
              </w:rPr>
              <w:fldChar w:fldCharType="end"/>
            </w:r>
          </w:hyperlink>
        </w:p>
        <w:p w14:paraId="050A2E13" w14:textId="6D458379" w:rsidR="003923DE" w:rsidRDefault="00763349">
          <w:pPr>
            <w:pStyle w:val="TOC2"/>
            <w:tabs>
              <w:tab w:val="right" w:leader="dot" w:pos="9350"/>
            </w:tabs>
            <w:rPr>
              <w:rFonts w:cstheme="minorBidi"/>
              <w:noProof/>
              <w:sz w:val="24"/>
              <w:lang w:val="en-CA" w:bidi="ar-SA"/>
            </w:rPr>
          </w:pPr>
          <w:hyperlink w:anchor="_Toc41911466" w:history="1">
            <w:r w:rsidR="003923DE" w:rsidRPr="00E75560">
              <w:rPr>
                <w:rStyle w:val="Hyperlink"/>
                <w:noProof/>
                <w:lang w:val="en-CA"/>
              </w:rPr>
              <w:t>Land Use (landuse_mun)</w:t>
            </w:r>
            <w:r w:rsidR="003923DE">
              <w:rPr>
                <w:noProof/>
                <w:webHidden/>
              </w:rPr>
              <w:tab/>
            </w:r>
            <w:r w:rsidR="003923DE">
              <w:rPr>
                <w:noProof/>
                <w:webHidden/>
              </w:rPr>
              <w:fldChar w:fldCharType="begin"/>
            </w:r>
            <w:r w:rsidR="003923DE">
              <w:rPr>
                <w:noProof/>
                <w:webHidden/>
              </w:rPr>
              <w:instrText xml:space="preserve"> PAGEREF _Toc41911466 \h </w:instrText>
            </w:r>
            <w:r w:rsidR="003923DE">
              <w:rPr>
                <w:noProof/>
                <w:webHidden/>
              </w:rPr>
            </w:r>
            <w:r w:rsidR="003923DE">
              <w:rPr>
                <w:noProof/>
                <w:webHidden/>
              </w:rPr>
              <w:fldChar w:fldCharType="separate"/>
            </w:r>
            <w:r w:rsidR="003923DE">
              <w:rPr>
                <w:noProof/>
                <w:webHidden/>
              </w:rPr>
              <w:t>203</w:t>
            </w:r>
            <w:r w:rsidR="003923DE">
              <w:rPr>
                <w:noProof/>
                <w:webHidden/>
              </w:rPr>
              <w:fldChar w:fldCharType="end"/>
            </w:r>
          </w:hyperlink>
        </w:p>
        <w:p w14:paraId="729647C5" w14:textId="3AE6536B" w:rsidR="003923DE" w:rsidRDefault="00763349">
          <w:pPr>
            <w:pStyle w:val="TOC2"/>
            <w:tabs>
              <w:tab w:val="right" w:leader="dot" w:pos="9350"/>
            </w:tabs>
            <w:rPr>
              <w:rFonts w:cstheme="minorBidi"/>
              <w:noProof/>
              <w:sz w:val="24"/>
              <w:lang w:val="en-CA" w:bidi="ar-SA"/>
            </w:rPr>
          </w:pPr>
          <w:hyperlink w:anchor="_Toc41911467" w:history="1">
            <w:r w:rsidR="003923DE" w:rsidRPr="00E75560">
              <w:rPr>
                <w:rStyle w:val="Hyperlink"/>
                <w:noProof/>
                <w:lang w:val="en-CA"/>
              </w:rPr>
              <w:t>Land Cover (landcover_mun)</w:t>
            </w:r>
            <w:r w:rsidR="003923DE">
              <w:rPr>
                <w:noProof/>
                <w:webHidden/>
              </w:rPr>
              <w:tab/>
            </w:r>
            <w:r w:rsidR="003923DE">
              <w:rPr>
                <w:noProof/>
                <w:webHidden/>
              </w:rPr>
              <w:fldChar w:fldCharType="begin"/>
            </w:r>
            <w:r w:rsidR="003923DE">
              <w:rPr>
                <w:noProof/>
                <w:webHidden/>
              </w:rPr>
              <w:instrText xml:space="preserve"> PAGEREF _Toc41911467 \h </w:instrText>
            </w:r>
            <w:r w:rsidR="003923DE">
              <w:rPr>
                <w:noProof/>
                <w:webHidden/>
              </w:rPr>
            </w:r>
            <w:r w:rsidR="003923DE">
              <w:rPr>
                <w:noProof/>
                <w:webHidden/>
              </w:rPr>
              <w:fldChar w:fldCharType="separate"/>
            </w:r>
            <w:r w:rsidR="003923DE">
              <w:rPr>
                <w:noProof/>
                <w:webHidden/>
              </w:rPr>
              <w:t>204</w:t>
            </w:r>
            <w:r w:rsidR="003923DE">
              <w:rPr>
                <w:noProof/>
                <w:webHidden/>
              </w:rPr>
              <w:fldChar w:fldCharType="end"/>
            </w:r>
          </w:hyperlink>
        </w:p>
        <w:p w14:paraId="0A4C4B9A" w14:textId="013589D1" w:rsidR="003923DE" w:rsidRDefault="00763349">
          <w:pPr>
            <w:pStyle w:val="TOC2"/>
            <w:tabs>
              <w:tab w:val="right" w:leader="dot" w:pos="9350"/>
            </w:tabs>
            <w:rPr>
              <w:rFonts w:cstheme="minorBidi"/>
              <w:noProof/>
              <w:sz w:val="24"/>
              <w:lang w:val="en-CA" w:bidi="ar-SA"/>
            </w:rPr>
          </w:pPr>
          <w:hyperlink w:anchor="_Toc41911468" w:history="1">
            <w:r w:rsidR="003923DE" w:rsidRPr="00E75560">
              <w:rPr>
                <w:rStyle w:val="Hyperlink"/>
                <w:noProof/>
                <w:lang w:val="en-CA"/>
              </w:rPr>
              <w:t>Point of Interest (pointofinterest_mun)</w:t>
            </w:r>
            <w:r w:rsidR="003923DE">
              <w:rPr>
                <w:noProof/>
                <w:webHidden/>
              </w:rPr>
              <w:tab/>
            </w:r>
            <w:r w:rsidR="003923DE">
              <w:rPr>
                <w:noProof/>
                <w:webHidden/>
              </w:rPr>
              <w:fldChar w:fldCharType="begin"/>
            </w:r>
            <w:r w:rsidR="003923DE">
              <w:rPr>
                <w:noProof/>
                <w:webHidden/>
              </w:rPr>
              <w:instrText xml:space="preserve"> PAGEREF _Toc41911468 \h </w:instrText>
            </w:r>
            <w:r w:rsidR="003923DE">
              <w:rPr>
                <w:noProof/>
                <w:webHidden/>
              </w:rPr>
            </w:r>
            <w:r w:rsidR="003923DE">
              <w:rPr>
                <w:noProof/>
                <w:webHidden/>
              </w:rPr>
              <w:fldChar w:fldCharType="separate"/>
            </w:r>
            <w:r w:rsidR="003923DE">
              <w:rPr>
                <w:noProof/>
                <w:webHidden/>
              </w:rPr>
              <w:t>204</w:t>
            </w:r>
            <w:r w:rsidR="003923DE">
              <w:rPr>
                <w:noProof/>
                <w:webHidden/>
              </w:rPr>
              <w:fldChar w:fldCharType="end"/>
            </w:r>
          </w:hyperlink>
        </w:p>
        <w:p w14:paraId="2BFD1050" w14:textId="07B0FD97" w:rsidR="003923DE" w:rsidRDefault="00763349">
          <w:pPr>
            <w:pStyle w:val="TOC2"/>
            <w:tabs>
              <w:tab w:val="right" w:leader="dot" w:pos="9350"/>
            </w:tabs>
            <w:rPr>
              <w:rFonts w:cstheme="minorBidi"/>
              <w:noProof/>
              <w:sz w:val="24"/>
              <w:lang w:val="en-CA" w:bidi="ar-SA"/>
            </w:rPr>
          </w:pPr>
          <w:hyperlink w:anchor="_Toc41911469" w:history="1">
            <w:r w:rsidR="003923DE" w:rsidRPr="00E75560">
              <w:rPr>
                <w:rStyle w:val="Hyperlink"/>
                <w:noProof/>
                <w:lang w:val="en-CA"/>
              </w:rPr>
              <w:t>Road Segment (roadsegment_mun)</w:t>
            </w:r>
            <w:r w:rsidR="003923DE">
              <w:rPr>
                <w:noProof/>
                <w:webHidden/>
              </w:rPr>
              <w:tab/>
            </w:r>
            <w:r w:rsidR="003923DE">
              <w:rPr>
                <w:noProof/>
                <w:webHidden/>
              </w:rPr>
              <w:fldChar w:fldCharType="begin"/>
            </w:r>
            <w:r w:rsidR="003923DE">
              <w:rPr>
                <w:noProof/>
                <w:webHidden/>
              </w:rPr>
              <w:instrText xml:space="preserve"> PAGEREF _Toc41911469 \h </w:instrText>
            </w:r>
            <w:r w:rsidR="003923DE">
              <w:rPr>
                <w:noProof/>
                <w:webHidden/>
              </w:rPr>
            </w:r>
            <w:r w:rsidR="003923DE">
              <w:rPr>
                <w:noProof/>
                <w:webHidden/>
              </w:rPr>
              <w:fldChar w:fldCharType="separate"/>
            </w:r>
            <w:r w:rsidR="003923DE">
              <w:rPr>
                <w:noProof/>
                <w:webHidden/>
              </w:rPr>
              <w:t>204</w:t>
            </w:r>
            <w:r w:rsidR="003923DE">
              <w:rPr>
                <w:noProof/>
                <w:webHidden/>
              </w:rPr>
              <w:fldChar w:fldCharType="end"/>
            </w:r>
          </w:hyperlink>
        </w:p>
        <w:p w14:paraId="26679DD6" w14:textId="276ED977" w:rsidR="003923DE" w:rsidRDefault="00763349">
          <w:pPr>
            <w:pStyle w:val="TOC2"/>
            <w:tabs>
              <w:tab w:val="right" w:leader="dot" w:pos="9350"/>
            </w:tabs>
            <w:rPr>
              <w:rFonts w:cstheme="minorBidi"/>
              <w:noProof/>
              <w:sz w:val="24"/>
              <w:lang w:val="en-CA" w:bidi="ar-SA"/>
            </w:rPr>
          </w:pPr>
          <w:hyperlink w:anchor="_Toc41911470" w:history="1">
            <w:r w:rsidR="003923DE" w:rsidRPr="00E75560">
              <w:rPr>
                <w:rStyle w:val="Hyperlink"/>
                <w:noProof/>
                <w:lang w:val="en-CA"/>
              </w:rPr>
              <w:t>Intersect Neighbourhood (generated via ArcGIS process)</w:t>
            </w:r>
            <w:r w:rsidR="003923DE">
              <w:rPr>
                <w:noProof/>
                <w:webHidden/>
              </w:rPr>
              <w:tab/>
            </w:r>
            <w:r w:rsidR="003923DE">
              <w:rPr>
                <w:noProof/>
                <w:webHidden/>
              </w:rPr>
              <w:fldChar w:fldCharType="begin"/>
            </w:r>
            <w:r w:rsidR="003923DE">
              <w:rPr>
                <w:noProof/>
                <w:webHidden/>
              </w:rPr>
              <w:instrText xml:space="preserve"> PAGEREF _Toc41911470 \h </w:instrText>
            </w:r>
            <w:r w:rsidR="003923DE">
              <w:rPr>
                <w:noProof/>
                <w:webHidden/>
              </w:rPr>
            </w:r>
            <w:r w:rsidR="003923DE">
              <w:rPr>
                <w:noProof/>
                <w:webHidden/>
              </w:rPr>
              <w:fldChar w:fldCharType="separate"/>
            </w:r>
            <w:r w:rsidR="003923DE">
              <w:rPr>
                <w:noProof/>
                <w:webHidden/>
              </w:rPr>
              <w:t>205</w:t>
            </w:r>
            <w:r w:rsidR="003923DE">
              <w:rPr>
                <w:noProof/>
                <w:webHidden/>
              </w:rPr>
              <w:fldChar w:fldCharType="end"/>
            </w:r>
          </w:hyperlink>
        </w:p>
        <w:p w14:paraId="701EED3C" w14:textId="1135F03D" w:rsidR="003923DE" w:rsidRDefault="00763349">
          <w:pPr>
            <w:pStyle w:val="TOC2"/>
            <w:tabs>
              <w:tab w:val="right" w:leader="dot" w:pos="9350"/>
            </w:tabs>
            <w:rPr>
              <w:rFonts w:cstheme="minorBidi"/>
              <w:noProof/>
              <w:sz w:val="24"/>
              <w:lang w:val="en-CA" w:bidi="ar-SA"/>
            </w:rPr>
          </w:pPr>
          <w:hyperlink w:anchor="_Toc41911471" w:history="1">
            <w:r w:rsidR="003923DE" w:rsidRPr="00E75560">
              <w:rPr>
                <w:rStyle w:val="Hyperlink"/>
                <w:noProof/>
                <w:lang w:val="en-CA"/>
              </w:rPr>
              <w:t>Near Land Use (generated via ArcGIS process)</w:t>
            </w:r>
            <w:r w:rsidR="003923DE">
              <w:rPr>
                <w:noProof/>
                <w:webHidden/>
              </w:rPr>
              <w:tab/>
            </w:r>
            <w:r w:rsidR="003923DE">
              <w:rPr>
                <w:noProof/>
                <w:webHidden/>
              </w:rPr>
              <w:fldChar w:fldCharType="begin"/>
            </w:r>
            <w:r w:rsidR="003923DE">
              <w:rPr>
                <w:noProof/>
                <w:webHidden/>
              </w:rPr>
              <w:instrText xml:space="preserve"> PAGEREF _Toc41911471 \h </w:instrText>
            </w:r>
            <w:r w:rsidR="003923DE">
              <w:rPr>
                <w:noProof/>
                <w:webHidden/>
              </w:rPr>
            </w:r>
            <w:r w:rsidR="003923DE">
              <w:rPr>
                <w:noProof/>
                <w:webHidden/>
              </w:rPr>
              <w:fldChar w:fldCharType="separate"/>
            </w:r>
            <w:r w:rsidR="003923DE">
              <w:rPr>
                <w:noProof/>
                <w:webHidden/>
              </w:rPr>
              <w:t>205</w:t>
            </w:r>
            <w:r w:rsidR="003923DE">
              <w:rPr>
                <w:noProof/>
                <w:webHidden/>
              </w:rPr>
              <w:fldChar w:fldCharType="end"/>
            </w:r>
          </w:hyperlink>
        </w:p>
        <w:p w14:paraId="6D801679" w14:textId="05F2C60B" w:rsidR="003923DE" w:rsidRDefault="00763349">
          <w:pPr>
            <w:pStyle w:val="TOC2"/>
            <w:tabs>
              <w:tab w:val="right" w:leader="dot" w:pos="9350"/>
            </w:tabs>
            <w:rPr>
              <w:rFonts w:cstheme="minorBidi"/>
              <w:noProof/>
              <w:sz w:val="24"/>
              <w:lang w:val="en-CA" w:bidi="ar-SA"/>
            </w:rPr>
          </w:pPr>
          <w:hyperlink w:anchor="_Toc41911472" w:history="1">
            <w:r w:rsidR="003923DE" w:rsidRPr="00E75560">
              <w:rPr>
                <w:rStyle w:val="Hyperlink"/>
                <w:noProof/>
                <w:lang w:val="en-CA"/>
              </w:rPr>
              <w:t>Near Land Cover (generated via ArcGIS process)</w:t>
            </w:r>
            <w:r w:rsidR="003923DE">
              <w:rPr>
                <w:noProof/>
                <w:webHidden/>
              </w:rPr>
              <w:tab/>
            </w:r>
            <w:r w:rsidR="003923DE">
              <w:rPr>
                <w:noProof/>
                <w:webHidden/>
              </w:rPr>
              <w:fldChar w:fldCharType="begin"/>
            </w:r>
            <w:r w:rsidR="003923DE">
              <w:rPr>
                <w:noProof/>
                <w:webHidden/>
              </w:rPr>
              <w:instrText xml:space="preserve"> PAGEREF _Toc41911472 \h </w:instrText>
            </w:r>
            <w:r w:rsidR="003923DE">
              <w:rPr>
                <w:noProof/>
                <w:webHidden/>
              </w:rPr>
            </w:r>
            <w:r w:rsidR="003923DE">
              <w:rPr>
                <w:noProof/>
                <w:webHidden/>
              </w:rPr>
              <w:fldChar w:fldCharType="separate"/>
            </w:r>
            <w:r w:rsidR="003923DE">
              <w:rPr>
                <w:noProof/>
                <w:webHidden/>
              </w:rPr>
              <w:t>205</w:t>
            </w:r>
            <w:r w:rsidR="003923DE">
              <w:rPr>
                <w:noProof/>
                <w:webHidden/>
              </w:rPr>
              <w:fldChar w:fldCharType="end"/>
            </w:r>
          </w:hyperlink>
        </w:p>
        <w:p w14:paraId="65EB0D93" w14:textId="65CBFDBF" w:rsidR="003923DE" w:rsidRDefault="00763349">
          <w:pPr>
            <w:pStyle w:val="TOC2"/>
            <w:tabs>
              <w:tab w:val="right" w:leader="dot" w:pos="9350"/>
            </w:tabs>
            <w:rPr>
              <w:rFonts w:cstheme="minorBidi"/>
              <w:noProof/>
              <w:sz w:val="24"/>
              <w:lang w:val="en-CA" w:bidi="ar-SA"/>
            </w:rPr>
          </w:pPr>
          <w:hyperlink w:anchor="_Toc41911473" w:history="1">
            <w:r w:rsidR="003923DE" w:rsidRPr="00E75560">
              <w:rPr>
                <w:rStyle w:val="Hyperlink"/>
                <w:noProof/>
                <w:lang w:val="en-CA"/>
              </w:rPr>
              <w:t>Near POI (generated via ArcGIS process)</w:t>
            </w:r>
            <w:r w:rsidR="003923DE">
              <w:rPr>
                <w:noProof/>
                <w:webHidden/>
              </w:rPr>
              <w:tab/>
            </w:r>
            <w:r w:rsidR="003923DE">
              <w:rPr>
                <w:noProof/>
                <w:webHidden/>
              </w:rPr>
              <w:fldChar w:fldCharType="begin"/>
            </w:r>
            <w:r w:rsidR="003923DE">
              <w:rPr>
                <w:noProof/>
                <w:webHidden/>
              </w:rPr>
              <w:instrText xml:space="preserve"> PAGEREF _Toc41911473 \h </w:instrText>
            </w:r>
            <w:r w:rsidR="003923DE">
              <w:rPr>
                <w:noProof/>
                <w:webHidden/>
              </w:rPr>
            </w:r>
            <w:r w:rsidR="003923DE">
              <w:rPr>
                <w:noProof/>
                <w:webHidden/>
              </w:rPr>
              <w:fldChar w:fldCharType="separate"/>
            </w:r>
            <w:r w:rsidR="003923DE">
              <w:rPr>
                <w:noProof/>
                <w:webHidden/>
              </w:rPr>
              <w:t>205</w:t>
            </w:r>
            <w:r w:rsidR="003923DE">
              <w:rPr>
                <w:noProof/>
                <w:webHidden/>
              </w:rPr>
              <w:fldChar w:fldCharType="end"/>
            </w:r>
          </w:hyperlink>
        </w:p>
        <w:p w14:paraId="6D1DC623" w14:textId="2C254992" w:rsidR="003135C7" w:rsidRDefault="00672FFC">
          <w:r>
            <w:fldChar w:fldCharType="end"/>
          </w:r>
        </w:p>
      </w:sdtContent>
    </w:sdt>
    <w:p w14:paraId="3F356CD4" w14:textId="77777777" w:rsidR="003135C7" w:rsidRDefault="003135C7">
      <w:pPr>
        <w:spacing w:before="0" w:after="200" w:line="276" w:lineRule="auto"/>
      </w:pPr>
      <w:r>
        <w:br w:type="page"/>
      </w:r>
    </w:p>
    <w:p w14:paraId="7B3BFA9E" w14:textId="36284EAF" w:rsidR="009201DE" w:rsidRPr="009201DE" w:rsidRDefault="006549B4" w:rsidP="009201DE">
      <w:pPr>
        <w:pStyle w:val="Heading1"/>
      </w:pPr>
      <w:bookmarkStart w:id="5" w:name="_Toc520725368"/>
      <w:bookmarkStart w:id="6" w:name="_Toc520725369"/>
      <w:bookmarkStart w:id="7" w:name="_Toc520725370"/>
      <w:bookmarkStart w:id="8" w:name="_Toc520725371"/>
      <w:bookmarkStart w:id="9" w:name="_Toc520725372"/>
      <w:bookmarkStart w:id="10" w:name="_Toc520725373"/>
      <w:bookmarkStart w:id="11" w:name="_Toc520725374"/>
      <w:bookmarkStart w:id="12" w:name="_Toc520725375"/>
      <w:bookmarkStart w:id="13" w:name="_Toc520725376"/>
      <w:bookmarkStart w:id="14" w:name="_Toc520725377"/>
      <w:bookmarkStart w:id="15" w:name="_Toc520725378"/>
      <w:bookmarkStart w:id="16" w:name="_Toc520725379"/>
      <w:bookmarkStart w:id="17" w:name="_Toc520725380"/>
      <w:bookmarkStart w:id="18" w:name="_Toc520725381"/>
      <w:bookmarkStart w:id="19" w:name="_Toc520725382"/>
      <w:bookmarkStart w:id="20" w:name="_Toc520725383"/>
      <w:bookmarkStart w:id="21" w:name="_Toc520725384"/>
      <w:bookmarkStart w:id="22" w:name="_Toc520725385"/>
      <w:bookmarkStart w:id="23" w:name="_Toc520725386"/>
      <w:bookmarkStart w:id="24" w:name="_Toc520725387"/>
      <w:bookmarkStart w:id="25" w:name="_Toc520725388"/>
      <w:bookmarkStart w:id="26" w:name="_Toc520725389"/>
      <w:bookmarkStart w:id="27" w:name="_Toc520725390"/>
      <w:bookmarkStart w:id="28" w:name="_Toc520725391"/>
      <w:bookmarkStart w:id="29" w:name="_Toc520725392"/>
      <w:bookmarkStart w:id="30" w:name="_Toc520725393"/>
      <w:bookmarkStart w:id="31" w:name="_Ref462673063"/>
      <w:bookmarkStart w:id="32" w:name="_Toc41911351"/>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rsidRPr="006549B4">
        <w:lastRenderedPageBreak/>
        <w:t>Purpose</w:t>
      </w:r>
      <w:bookmarkEnd w:id="31"/>
      <w:bookmarkEnd w:id="32"/>
    </w:p>
    <w:p w14:paraId="2AFF469D" w14:textId="11232147" w:rsidR="008F2010" w:rsidRDefault="006549B4" w:rsidP="00EA354A">
      <w:r>
        <w:t xml:space="preserve">The purpose of this </w:t>
      </w:r>
      <w:r w:rsidR="00DF1C49">
        <w:t>document</w:t>
      </w:r>
      <w:r>
        <w:t xml:space="preserve"> is to present </w:t>
      </w:r>
      <w:r w:rsidR="00552456">
        <w:t xml:space="preserve">the </w:t>
      </w:r>
      <w:r w:rsidR="00C049AD">
        <w:t>iCity Transportation Planning Suite of Ontologies (TPSO)</w:t>
      </w:r>
      <w:r w:rsidR="001608B3">
        <w:t xml:space="preserve"> developed as part of the iCity-ORF Project </w:t>
      </w:r>
      <w:r w:rsidR="001608B3">
        <w:fldChar w:fldCharType="begin"/>
      </w:r>
      <w:r w:rsidR="001608B3">
        <w:instrText xml:space="preserve"> ADDIN EN.CITE &lt;EndNote&gt;&lt;Cite&gt;&lt;Author&gt;Miller&lt;/Author&gt;&lt;Year&gt;2014&lt;/Year&gt;&lt;IDText&gt;iCity: Urban Informatics for Sustainable Metropolitan Growth; A Proposal Funded by the Ontario Research Fund, Research Excellence, Round 7&lt;/IDText&gt;&lt;DisplayText&gt;[1]&lt;/DisplayText&gt;&lt;record&gt;&lt;titles&gt;&lt;title&gt;iCity: Urban Informatics for Sustainable Metropolitan Growth; A Proposal Funded by the Ontario Research Fund, Research Excellence, Round 7&lt;/title&gt;&lt;/titles&gt;&lt;contributors&gt;&lt;authors&gt;&lt;author&gt;Miller, Eric J.&lt;/author&gt;&lt;/authors&gt;&lt;/contributors&gt;&lt;added-date format="utc"&gt;1562952581&lt;/added-date&gt;&lt;ref-type name="Report"&gt;27&lt;/ref-type&gt;&lt;dates&gt;&lt;year&gt;2014&lt;/year&gt;&lt;/dates&gt;&lt;rec-number&gt;11&lt;/rec-number&gt;&lt;publisher&gt;University of Toronto Transportation Research Institute&lt;/publisher&gt;&lt;last-updated-date format="utc"&gt;1562952613&lt;/last-updated-date&gt;&lt;/record&gt;&lt;/Cite&gt;&lt;/EndNote&gt;</w:instrText>
      </w:r>
      <w:r w:rsidR="001608B3">
        <w:fldChar w:fldCharType="separate"/>
      </w:r>
      <w:r w:rsidR="001608B3">
        <w:rPr>
          <w:noProof/>
        </w:rPr>
        <w:t>[1]</w:t>
      </w:r>
      <w:r w:rsidR="001608B3">
        <w:fldChar w:fldCharType="end"/>
      </w:r>
      <w:r w:rsidR="007D7184">
        <w:t xml:space="preserve"> and </w:t>
      </w:r>
      <w:r w:rsidR="00DF1C49">
        <w:t>to report</w:t>
      </w:r>
      <w:r w:rsidR="007D7184">
        <w:t xml:space="preserve"> o</w:t>
      </w:r>
      <w:r w:rsidR="00DF1C49">
        <w:t xml:space="preserve">n </w:t>
      </w:r>
      <w:r w:rsidR="007D7184">
        <w:t xml:space="preserve">the </w:t>
      </w:r>
      <w:r w:rsidR="00DF1C49">
        <w:t xml:space="preserve">involved </w:t>
      </w:r>
      <w:r w:rsidR="007D7184">
        <w:t>development and application processes</w:t>
      </w:r>
      <w:r w:rsidR="00552456">
        <w:t>.</w:t>
      </w:r>
      <w:r w:rsidR="00124453">
        <w:t xml:space="preserve"> </w:t>
      </w:r>
    </w:p>
    <w:p w14:paraId="2E7423CC" w14:textId="77777777" w:rsidR="004D2842" w:rsidRDefault="004D2842" w:rsidP="00EA354A">
      <w:pPr>
        <w:pStyle w:val="Heading1"/>
      </w:pPr>
      <w:bookmarkStart w:id="33" w:name="_Toc41911352"/>
      <w:r w:rsidRPr="004D2842">
        <w:t>Scope</w:t>
      </w:r>
      <w:bookmarkEnd w:id="33"/>
    </w:p>
    <w:p w14:paraId="3E153B2A" w14:textId="77777777" w:rsidR="005C07DD" w:rsidRDefault="005B758E" w:rsidP="00EA354A">
      <w:r>
        <w:t xml:space="preserve">The </w:t>
      </w:r>
      <w:r w:rsidR="00C049AD">
        <w:t>iCity TPSO</w:t>
      </w:r>
      <w:r>
        <w:t xml:space="preserve"> define</w:t>
      </w:r>
      <w:r w:rsidR="007724D0">
        <w:t>s</w:t>
      </w:r>
      <w:r>
        <w:t xml:space="preserve"> the concepts required to represent the urban system and its behaviour, as informed by work undertaken by the iCity-ORF project teams.</w:t>
      </w:r>
      <w:r w:rsidR="005C07DD">
        <w:t xml:space="preserve"> </w:t>
      </w:r>
      <w:r w:rsidR="00C61940">
        <w:t xml:space="preserve">This </w:t>
      </w:r>
      <w:r w:rsidR="009201DE">
        <w:t>report</w:t>
      </w:r>
      <w:r w:rsidR="00C61940">
        <w:t xml:space="preserve"> </w:t>
      </w:r>
      <w:r w:rsidR="009201DE">
        <w:t xml:space="preserve">includes documentation of the contents of the iCity </w:t>
      </w:r>
      <w:r w:rsidR="00710B25">
        <w:t>TPSO</w:t>
      </w:r>
      <w:r w:rsidR="005C07DD">
        <w:t xml:space="preserve">, along with its development process including the identified requirements and evaluation results. In addition, </w:t>
      </w:r>
      <w:r w:rsidR="009201DE">
        <w:t>examples of its application in the iCity-ORF project</w:t>
      </w:r>
      <w:r w:rsidR="005C07DD">
        <w:t xml:space="preserve"> and recommendations for its implementation and maintenance are included</w:t>
      </w:r>
      <w:r w:rsidR="009201DE">
        <w:t>.</w:t>
      </w:r>
      <w:r>
        <w:t xml:space="preserve"> </w:t>
      </w:r>
    </w:p>
    <w:p w14:paraId="564A43AB" w14:textId="4D7AB372" w:rsidR="009201DE" w:rsidRDefault="009201DE" w:rsidP="00EA354A">
      <w:r>
        <w:t>The intended semantics of the ontolog</w:t>
      </w:r>
      <w:r w:rsidR="005C07DD">
        <w:t>ies’</w:t>
      </w:r>
      <w:r>
        <w:t xml:space="preserve"> concepts are described in natural language</w:t>
      </w:r>
      <w:r w:rsidR="005C07DD">
        <w:t xml:space="preserve"> with </w:t>
      </w:r>
      <w:r>
        <w:t>an overview of the</w:t>
      </w:r>
      <w:r w:rsidR="005C07DD">
        <w:t xml:space="preserve"> formal</w:t>
      </w:r>
      <w:r w:rsidR="00677C22">
        <w:t xml:space="preserve"> </w:t>
      </w:r>
      <w:r>
        <w:t>axioms that capture, or in some cases approximate, this semantics.</w:t>
      </w:r>
      <w:r w:rsidR="00677C22">
        <w:t xml:space="preserve"> The iCity </w:t>
      </w:r>
      <w:r w:rsidR="00710B25">
        <w:t xml:space="preserve">TPSO </w:t>
      </w:r>
      <w:r w:rsidR="005F681C">
        <w:t xml:space="preserve">is made up of </w:t>
      </w:r>
      <w:r w:rsidR="00677C22">
        <w:t xml:space="preserve">ontologies </w:t>
      </w:r>
      <w:r w:rsidR="005F681C">
        <w:t xml:space="preserve">that </w:t>
      </w:r>
      <w:r w:rsidR="00677C22">
        <w:t>are axiomatized in OWL 2</w:t>
      </w:r>
      <w:r w:rsidR="001608B3">
        <w:t xml:space="preserve"> </w:t>
      </w:r>
      <w:r w:rsidR="001608B3">
        <w:fldChar w:fldCharType="begin"/>
      </w:r>
      <w:r w:rsidR="001608B3">
        <w:instrText xml:space="preserve"> ADDIN EN.CITE &lt;EndNote&gt;&lt;Cite&gt;&lt;Author&gt;Grau&lt;/Author&gt;&lt;Year&gt;2008&lt;/Year&gt;&lt;IDText&gt;OWL 2: The next step for OWL&lt;/IDText&gt;&lt;DisplayText&gt;[2]&lt;/DisplayText&gt;&lt;record&gt;&lt;isbn&gt;1570-8268&lt;/isbn&gt;&lt;titles&gt;&lt;title&gt;OWL 2: The next step for OWL&lt;/title&gt;&lt;secondary-title&gt;Journal of Web Semantics&lt;/secondary-title&gt;&lt;/titles&gt;&lt;pages&gt;309-322&lt;/pages&gt;&lt;number&gt;4&lt;/number&gt;&lt;contributors&gt;&lt;authors&gt;&lt;author&gt;Grau, Bernardo Cuenca&lt;/author&gt;&lt;author&gt;Horrocks, Ian&lt;/author&gt;&lt;author&gt;Motik, Boris&lt;/author&gt;&lt;author&gt;Parsia, Bijan&lt;/author&gt;&lt;author&gt;Patel-Schneider, Peter&lt;/author&gt;&lt;author&gt;Sattler, Ulrike&lt;/author&gt;&lt;/authors&gt;&lt;/contributors&gt;&lt;added-date format="utc"&gt;1581532985&lt;/added-date&gt;&lt;ref-type name="Journal Article"&gt;17&lt;/ref-type&gt;&lt;dates&gt;&lt;year&gt;2008&lt;/year&gt;&lt;/dates&gt;&lt;rec-number&gt;53&lt;/rec-number&gt;&lt;last-updated-date format="utc"&gt;1581532985&lt;/last-updated-date&gt;&lt;volume&gt;6&lt;/volume&gt;&lt;/record&gt;&lt;/Cite&gt;&lt;/EndNote&gt;</w:instrText>
      </w:r>
      <w:r w:rsidR="001608B3">
        <w:fldChar w:fldCharType="separate"/>
      </w:r>
      <w:r w:rsidR="001608B3">
        <w:rPr>
          <w:noProof/>
        </w:rPr>
        <w:t>[2]</w:t>
      </w:r>
      <w:r w:rsidR="001608B3">
        <w:fldChar w:fldCharType="end"/>
      </w:r>
      <w:r w:rsidR="00677C22">
        <w:t xml:space="preserve">. </w:t>
      </w:r>
      <w:r>
        <w:t xml:space="preserve">This report does not </w:t>
      </w:r>
      <w:r w:rsidR="00403B49">
        <w:t>go into detail addressing the concepts defined in reused</w:t>
      </w:r>
      <w:r w:rsidR="00710B25">
        <w:t xml:space="preserve"> (imported)</w:t>
      </w:r>
      <w:r w:rsidR="00A526A1">
        <w:t>, external</w:t>
      </w:r>
      <w:r w:rsidR="00403B49">
        <w:t xml:space="preserve"> ontologies, except where necessary to describe concepts </w:t>
      </w:r>
      <w:r w:rsidR="005B758E">
        <w:t>introduced</w:t>
      </w:r>
      <w:r w:rsidR="00403B49">
        <w:t xml:space="preserve"> in the </w:t>
      </w:r>
      <w:r w:rsidR="00C049AD">
        <w:t>iCity TPSO</w:t>
      </w:r>
      <w:r w:rsidR="00403B49">
        <w:t>. The reader is referred to the original documentation for these ontologies as required.</w:t>
      </w:r>
    </w:p>
    <w:p w14:paraId="14537964" w14:textId="77777777" w:rsidR="00196B6E" w:rsidRPr="009B6F55" w:rsidRDefault="00196B6E" w:rsidP="00EA354A">
      <w:pPr>
        <w:pStyle w:val="Heading1"/>
      </w:pPr>
      <w:bookmarkStart w:id="34" w:name="_Toc41911353"/>
      <w:r w:rsidRPr="009B6F55">
        <w:t>Role of the Ontology</w:t>
      </w:r>
      <w:bookmarkEnd w:id="34"/>
    </w:p>
    <w:p w14:paraId="4DA72896" w14:textId="1D44A723" w:rsidR="00860FAE" w:rsidRDefault="008750E6" w:rsidP="00EA354A">
      <w:r>
        <w:t>All</w:t>
      </w:r>
      <w:r w:rsidR="007C0DC2">
        <w:t xml:space="preserve"> of t</w:t>
      </w:r>
      <w:r w:rsidR="00DA0EFA">
        <w:t>h</w:t>
      </w:r>
      <w:r w:rsidR="00C92A26">
        <w:t xml:space="preserve">e projects within </w:t>
      </w:r>
      <w:r w:rsidR="00395239">
        <w:t xml:space="preserve">the </w:t>
      </w:r>
      <w:r w:rsidR="00C92A26">
        <w:t>iCity</w:t>
      </w:r>
      <w:r>
        <w:t>-ORF</w:t>
      </w:r>
      <w:r w:rsidR="00C92A26">
        <w:t xml:space="preserve"> </w:t>
      </w:r>
      <w:r w:rsidR="00395239">
        <w:t xml:space="preserve">project </w:t>
      </w:r>
      <w:r w:rsidR="00C92A26">
        <w:t xml:space="preserve">are situated </w:t>
      </w:r>
      <w:r w:rsidR="00DA0EFA">
        <w:t xml:space="preserve">in the urban domain, therefore it is not surprising to find many common concepts between them. </w:t>
      </w:r>
      <w:r w:rsidR="007F3308">
        <w:t>As such, it</w:t>
      </w:r>
      <w:r w:rsidR="00DA0EFA">
        <w:t xml:space="preserve"> stands to reason that some integration between the different applications should be possible. For example, if data is collected about the population, it should be usable by </w:t>
      </w:r>
      <w:r w:rsidR="007F3308">
        <w:t>various</w:t>
      </w:r>
      <w:r w:rsidR="00DA0EFA">
        <w:t xml:space="preserve"> simulations</w:t>
      </w:r>
      <w:r w:rsidR="007F3308">
        <w:t xml:space="preserve"> such as ILUTE </w:t>
      </w:r>
      <w:r w:rsidR="00BF257D">
        <w:fldChar w:fldCharType="begin"/>
      </w:r>
      <w:r w:rsidR="001608B3">
        <w:instrText xml:space="preserve"> ADDIN EN.CITE &lt;EndNote&gt;&lt;Cite&gt;&lt;Author&gt;Miller&lt;/Author&gt;&lt;Year&gt;2001&lt;/Year&gt;&lt;IDText&gt;The integrated land use, transportation, environment (ILUTE) microsimulation modelling system: Description and current status&lt;/IDText&gt;&lt;DisplayText&gt;[3]&lt;/DisplayText&gt;&lt;record&gt;&lt;titles&gt;&lt;title&gt;The integrated land use, transportation, environment (ILUTE) microsimulation modelling system: Description and current status&lt;/title&gt;&lt;secondary-title&gt;Travel behaviour research: The leading edge&lt;/secondary-title&gt;&lt;/titles&gt;&lt;pages&gt;711-724&lt;/pages&gt;&lt;contributors&gt;&lt;authors&gt;&lt;author&gt;Miller, Eric J&lt;/author&gt;&lt;author&gt;Salvini, Paul A&lt;/author&gt;&lt;/authors&gt;&lt;/contributors&gt;&lt;added-date format="utc"&gt;1566238156&lt;/added-date&gt;&lt;ref-type name="Journal Article"&gt;17&lt;/ref-type&gt;&lt;dates&gt;&lt;year&gt;2001&lt;/year&gt;&lt;/dates&gt;&lt;rec-number&gt;37&lt;/rec-number&gt;&lt;last-updated-date format="utc"&gt;1566238156&lt;/last-updated-date&gt;&lt;/record&gt;&lt;/Cite&gt;&lt;/EndNote&gt;</w:instrText>
      </w:r>
      <w:r w:rsidR="00BF257D">
        <w:fldChar w:fldCharType="separate"/>
      </w:r>
      <w:r w:rsidR="001608B3">
        <w:rPr>
          <w:noProof/>
        </w:rPr>
        <w:t>[3]</w:t>
      </w:r>
      <w:r w:rsidR="00BF257D">
        <w:fldChar w:fldCharType="end"/>
      </w:r>
      <w:r w:rsidR="00DA0EFA">
        <w:t xml:space="preserve">, </w:t>
      </w:r>
      <w:r w:rsidR="00395239">
        <w:t>and</w:t>
      </w:r>
      <w:r w:rsidR="00DA0EFA">
        <w:t xml:space="preserve"> also by the projects developing analysis tools, such as the smart parking app</w:t>
      </w:r>
      <w:r w:rsidR="007C0DC2">
        <w:t>lication</w:t>
      </w:r>
      <w:r w:rsidR="00DA0EFA">
        <w:t xml:space="preserve">. </w:t>
      </w:r>
      <w:r w:rsidR="00850F4D">
        <w:t>On the other hand</w:t>
      </w:r>
      <w:r w:rsidR="00DA0EFA">
        <w:t xml:space="preserve">, there is </w:t>
      </w:r>
      <w:r w:rsidR="009F11B5">
        <w:t xml:space="preserve">also </w:t>
      </w:r>
      <w:r w:rsidR="00DA0EFA">
        <w:t>ambiguity in how different concepts are used</w:t>
      </w:r>
      <w:r w:rsidR="003F6A24">
        <w:t>;</w:t>
      </w:r>
      <w:r w:rsidR="00DA0EFA">
        <w:t xml:space="preserve"> the same concept may be defined differently in different applications. This provides a challenge </w:t>
      </w:r>
      <w:r w:rsidR="00FD590F">
        <w:t>not only for integration of the iCity applications, bu</w:t>
      </w:r>
      <w:r w:rsidR="00577F14">
        <w:t xml:space="preserve">t for </w:t>
      </w:r>
      <w:r w:rsidR="00395239">
        <w:t xml:space="preserve">the </w:t>
      </w:r>
      <w:r w:rsidR="00577F14">
        <w:t>shar</w:t>
      </w:r>
      <w:r w:rsidR="00395239">
        <w:t>e</w:t>
      </w:r>
      <w:r w:rsidR="00577F14">
        <w:t>ability</w:t>
      </w:r>
      <w:r w:rsidR="003F6A24">
        <w:t xml:space="preserve"> and reuse</w:t>
      </w:r>
      <w:r w:rsidR="00577F14">
        <w:t xml:space="preserve"> of results: i</w:t>
      </w:r>
      <w:r w:rsidR="00FD590F">
        <w:t xml:space="preserve">f the knowledge generated by </w:t>
      </w:r>
      <w:r w:rsidR="00395239">
        <w:t xml:space="preserve">the </w:t>
      </w:r>
      <w:r w:rsidR="00FD590F">
        <w:t xml:space="preserve">iCity </w:t>
      </w:r>
      <w:r w:rsidR="00395239">
        <w:t xml:space="preserve">projects </w:t>
      </w:r>
      <w:r w:rsidR="00FD590F">
        <w:t xml:space="preserve">is not defined sufficiently, it will be difficult for any other researchers to understand and leverage it. </w:t>
      </w:r>
    </w:p>
    <w:p w14:paraId="2C0844FC" w14:textId="15CD24C0" w:rsidR="00860FAE" w:rsidRDefault="003F6A24" w:rsidP="00EA354A">
      <w:r>
        <w:lastRenderedPageBreak/>
        <w:t xml:space="preserve">The key purpose of the iCity </w:t>
      </w:r>
      <w:r w:rsidR="00395239">
        <w:t>TPSO</w:t>
      </w:r>
      <w:r>
        <w:t xml:space="preserve"> is to address these challenges of data integration and reuse.</w:t>
      </w:r>
      <w:r w:rsidR="00860FAE">
        <w:t xml:space="preserve"> </w:t>
      </w:r>
      <w:r w:rsidR="00663DB9">
        <w:t xml:space="preserve">The iCity </w:t>
      </w:r>
      <w:r w:rsidR="00395239">
        <w:t>TPSO</w:t>
      </w:r>
      <w:r w:rsidR="00663DB9">
        <w:t xml:space="preserve"> provides a common set of terms with which data can be stored and accessed. </w:t>
      </w:r>
      <w:r w:rsidR="00395239">
        <w:t>Ontologies</w:t>
      </w:r>
      <w:r w:rsidR="009F11B5">
        <w:t xml:space="preserve"> </w:t>
      </w:r>
      <w:r w:rsidR="00395239">
        <w:t xml:space="preserve">are able </w:t>
      </w:r>
      <w:r w:rsidR="009F11B5">
        <w:t>resolve any ambiguities and disagreements between terms by defining a common set of concepts that completely captures the domain, with agreed-upon definitions. In the case that two applications attribute a different meaning to the same term, the result will be two distinct terms with distinct, precisely defined meanings. In this way</w:t>
      </w:r>
      <w:r w:rsidR="00395239">
        <w:t>,</w:t>
      </w:r>
      <w:r w:rsidR="009F11B5">
        <w:t xml:space="preserve"> we can recognize these differences and clearly identify the relationships between different concepts. </w:t>
      </w:r>
      <w:r w:rsidR="009D5D8F">
        <w:t xml:space="preserve">The identification of relationships may also serve to uncover synergies between the projects, by illustrating how data from one project may serve to inform the work of another. </w:t>
      </w:r>
      <w:r w:rsidR="009F11B5">
        <w:t xml:space="preserve">The </w:t>
      </w:r>
      <w:r w:rsidR="00395239">
        <w:t>iCity TPSO</w:t>
      </w:r>
      <w:r w:rsidR="009F11B5">
        <w:t xml:space="preserve"> will be used to organize and describe data within the iCity</w:t>
      </w:r>
      <w:r w:rsidR="00395239">
        <w:t>-ORF</w:t>
      </w:r>
      <w:r w:rsidR="009F11B5">
        <w:t xml:space="preserve"> project. </w:t>
      </w:r>
    </w:p>
    <w:p w14:paraId="3886168F" w14:textId="54966701" w:rsidR="004D3B2F" w:rsidRDefault="00C75323" w:rsidP="00EA354A">
      <w:r>
        <w:t>One</w:t>
      </w:r>
      <w:r w:rsidR="009F11B5">
        <w:t xml:space="preserve"> resulting artifact</w:t>
      </w:r>
      <w:r>
        <w:t xml:space="preserve"> of </w:t>
      </w:r>
      <w:r w:rsidR="00A40FF5">
        <w:t>this effort</w:t>
      </w:r>
      <w:r w:rsidR="00663DB9">
        <w:t xml:space="preserve"> will take the form of a triple-store(s)</w:t>
      </w:r>
      <w:r w:rsidR="004D3B2F">
        <w:t>,</w:t>
      </w:r>
      <w:r w:rsidR="00663DB9">
        <w:t xml:space="preserve"> </w:t>
      </w:r>
      <w:r w:rsidR="00A40FF5">
        <w:t xml:space="preserve">often referred to as a </w:t>
      </w:r>
      <w:r w:rsidR="00A40FF5">
        <w:rPr>
          <w:i/>
        </w:rPr>
        <w:t>knowledge base</w:t>
      </w:r>
      <w:r w:rsidR="00A40FF5">
        <w:t xml:space="preserve">, </w:t>
      </w:r>
      <w:r w:rsidR="00663DB9">
        <w:t>cr</w:t>
      </w:r>
      <w:r w:rsidR="004D3B2F">
        <w:t>e</w:t>
      </w:r>
      <w:r w:rsidR="00663DB9">
        <w:t>ated by mapping data from the iCity</w:t>
      </w:r>
      <w:r w:rsidR="00772CE9">
        <w:t>-ORF</w:t>
      </w:r>
      <w:r w:rsidR="00663DB9">
        <w:t xml:space="preserve"> </w:t>
      </w:r>
      <w:r w:rsidR="009F11B5">
        <w:t>applications to the agreed-upon terminology defined in the</w:t>
      </w:r>
      <w:r w:rsidR="00663DB9">
        <w:t xml:space="preserve"> iCity </w:t>
      </w:r>
      <w:r w:rsidR="00A40FF5">
        <w:t>TPSO</w:t>
      </w:r>
      <w:r w:rsidR="00663DB9">
        <w:t xml:space="preserve">. </w:t>
      </w:r>
      <w:r w:rsidR="00860FAE">
        <w:t xml:space="preserve">In future work, an alternative architecture may be explored wherein some or all of the data is maintained in its original location, such as a relational database, and accessed via mappings to the ontology. </w:t>
      </w:r>
      <w:r w:rsidR="004D3B2F">
        <w:t xml:space="preserve">The </w:t>
      </w:r>
      <w:r w:rsidR="002E7622">
        <w:t xml:space="preserve">high-level </w:t>
      </w:r>
      <w:r w:rsidR="004D3B2F">
        <w:t xml:space="preserve">architecture </w:t>
      </w:r>
      <w:r w:rsidR="00BE6A2E">
        <w:t xml:space="preserve">for the ontology’s implementation in the context of the </w:t>
      </w:r>
      <w:r w:rsidR="004D3B2F">
        <w:t>iCity</w:t>
      </w:r>
      <w:r w:rsidR="00772CE9">
        <w:t>-ORF</w:t>
      </w:r>
      <w:r w:rsidR="004D3B2F">
        <w:t xml:space="preserve"> project</w:t>
      </w:r>
      <w:r w:rsidR="00BE7EDE">
        <w:t xml:space="preserve"> </w:t>
      </w:r>
      <w:r w:rsidR="004D3B2F">
        <w:t>is illustrated in</w:t>
      </w:r>
      <w:r w:rsidR="00F367B8">
        <w:t xml:space="preserve"> </w:t>
      </w:r>
      <w:r w:rsidR="00F367B8">
        <w:fldChar w:fldCharType="begin"/>
      </w:r>
      <w:r w:rsidR="00F367B8">
        <w:instrText xml:space="preserve"> REF _Ref520811821 \h </w:instrText>
      </w:r>
      <w:r w:rsidR="00F367B8">
        <w:fldChar w:fldCharType="separate"/>
      </w:r>
      <w:r w:rsidR="005A6FB2">
        <w:t xml:space="preserve">Figure </w:t>
      </w:r>
      <w:r w:rsidR="005A6FB2">
        <w:rPr>
          <w:noProof/>
        </w:rPr>
        <w:t>1</w:t>
      </w:r>
      <w:r w:rsidR="00F367B8">
        <w:fldChar w:fldCharType="end"/>
      </w:r>
      <w:r w:rsidR="004D3B2F">
        <w:t>.</w:t>
      </w:r>
    </w:p>
    <w:p w14:paraId="0B1C365B" w14:textId="3EB02893" w:rsidR="00663DB9" w:rsidRDefault="00860FAE" w:rsidP="00EA354A">
      <w:r>
        <w:t xml:space="preserve">Another </w:t>
      </w:r>
      <w:r w:rsidR="009D5D8F">
        <w:t>intended use</w:t>
      </w:r>
      <w:r>
        <w:t xml:space="preserve"> of the </w:t>
      </w:r>
      <w:r w:rsidR="009D5D8F">
        <w:t>iCity TPSO</w:t>
      </w:r>
      <w:r>
        <w:t xml:space="preserve"> is to support automated reasoning. Owing to the formal logic that the ontology is encoded in, its axioms are capable of supporting data validation and inference of the information stored in the knowledge base.</w:t>
      </w:r>
      <w:r w:rsidR="009D5D8F">
        <w:t xml:space="preserve"> </w:t>
      </w:r>
      <w:r w:rsidR="00BE6A2E">
        <w:t>T</w:t>
      </w:r>
      <w:r w:rsidR="007E02F9">
        <w:t>he precise and formal nature of the ontolog</w:t>
      </w:r>
      <w:r w:rsidR="009D5D8F">
        <w:t xml:space="preserve">ies are able </w:t>
      </w:r>
      <w:r w:rsidR="007E02F9">
        <w:t xml:space="preserve">support the services such as inference and data validation. Based on the definitions, we may be able to infer new information that was not originally part of the knowledge base. Data validation is supported as a result of the consistency-checking mechanism. </w:t>
      </w:r>
      <w:r w:rsidR="009D5D8F">
        <w:t>At the time of this writing, applications focused on automated reasoning with the iCity TPSO have not been explored in detail.</w:t>
      </w:r>
    </w:p>
    <w:p w14:paraId="545E02B2" w14:textId="2F34C612" w:rsidR="007E02F9" w:rsidRDefault="007E02F9" w:rsidP="00EA354A"/>
    <w:p w14:paraId="70A3E61B" w14:textId="1CDDDD51" w:rsidR="00F367B8" w:rsidRDefault="002E7622" w:rsidP="00F367B8">
      <w:pPr>
        <w:keepNext/>
      </w:pPr>
      <w:r w:rsidRPr="002E7622">
        <w:rPr>
          <w:noProof/>
        </w:rPr>
        <w:lastRenderedPageBreak/>
        <w:drawing>
          <wp:inline distT="0" distB="0" distL="0" distR="0" wp14:anchorId="06803F60" wp14:editId="18E6B2C8">
            <wp:extent cx="5943600" cy="2772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72410"/>
                    </a:xfrm>
                    <a:prstGeom prst="rect">
                      <a:avLst/>
                    </a:prstGeom>
                  </pic:spPr>
                </pic:pic>
              </a:graphicData>
            </a:graphic>
          </wp:inline>
        </w:drawing>
      </w:r>
    </w:p>
    <w:p w14:paraId="7FE2FAB9" w14:textId="79FF7DA8" w:rsidR="004A370E" w:rsidRDefault="00F367B8" w:rsidP="00F367B8">
      <w:pPr>
        <w:pStyle w:val="Caption"/>
      </w:pPr>
      <w:bookmarkStart w:id="35" w:name="_Ref520811821"/>
      <w:r>
        <w:t xml:space="preserve">Figure </w:t>
      </w:r>
      <w:r w:rsidR="00FA06BD">
        <w:rPr>
          <w:noProof/>
        </w:rPr>
        <w:fldChar w:fldCharType="begin"/>
      </w:r>
      <w:r w:rsidR="00FA06BD">
        <w:rPr>
          <w:noProof/>
        </w:rPr>
        <w:instrText xml:space="preserve"> SEQ Figure \* ARABIC </w:instrText>
      </w:r>
      <w:r w:rsidR="00FA06BD">
        <w:rPr>
          <w:noProof/>
        </w:rPr>
        <w:fldChar w:fldCharType="separate"/>
      </w:r>
      <w:r w:rsidR="000F4793">
        <w:rPr>
          <w:noProof/>
        </w:rPr>
        <w:t>1</w:t>
      </w:r>
      <w:r w:rsidR="00FA06BD">
        <w:rPr>
          <w:noProof/>
        </w:rPr>
        <w:fldChar w:fldCharType="end"/>
      </w:r>
      <w:bookmarkEnd w:id="35"/>
      <w:r>
        <w:t xml:space="preserve">: iCity Knowledge Base </w:t>
      </w:r>
      <w:r w:rsidR="002E7622">
        <w:t xml:space="preserve">High-Level </w:t>
      </w:r>
      <w:r>
        <w:t>Architecture</w:t>
      </w:r>
    </w:p>
    <w:p w14:paraId="52EB3871" w14:textId="405DCC66" w:rsidR="006A044F" w:rsidRDefault="006A044F" w:rsidP="00EA354A">
      <w:pPr>
        <w:pStyle w:val="Heading1"/>
      </w:pPr>
      <w:bookmarkStart w:id="36" w:name="_Toc41911354"/>
      <w:bookmarkStart w:id="37" w:name="_Ref462673081"/>
      <w:r>
        <w:t xml:space="preserve">Development </w:t>
      </w:r>
      <w:r w:rsidR="00A0372F">
        <w:t>Approach</w:t>
      </w:r>
      <w:bookmarkEnd w:id="36"/>
    </w:p>
    <w:p w14:paraId="4A0B1015" w14:textId="0B600747" w:rsidR="005F7DA5" w:rsidRDefault="00E53C87" w:rsidP="00E53C87">
      <w:pPr>
        <w:rPr>
          <w:lang w:val="en-US" w:bidi="en-US"/>
        </w:rPr>
      </w:pPr>
      <w:r w:rsidRPr="00E53C87">
        <w:rPr>
          <w:lang w:val="en-US" w:bidi="en-US"/>
        </w:rPr>
        <w:t xml:space="preserve">The </w:t>
      </w:r>
      <w:r w:rsidR="006A04CD">
        <w:rPr>
          <w:lang w:val="en-US" w:bidi="en-US"/>
        </w:rPr>
        <w:t xml:space="preserve">ontologies presented in this report </w:t>
      </w:r>
      <w:r w:rsidR="007B59DF">
        <w:rPr>
          <w:lang w:val="en-US" w:bidi="en-US"/>
        </w:rPr>
        <w:t xml:space="preserve">have been developed </w:t>
      </w:r>
      <w:r w:rsidR="00BF61FF">
        <w:rPr>
          <w:lang w:val="en-US" w:bidi="en-US"/>
        </w:rPr>
        <w:t>based on</w:t>
      </w:r>
      <w:r w:rsidR="00493FE1">
        <w:rPr>
          <w:lang w:val="en-US" w:bidi="en-US"/>
        </w:rPr>
        <w:t xml:space="preserve"> the guidelines for ontology development set out by </w:t>
      </w:r>
      <w:r w:rsidR="0004677B">
        <w:rPr>
          <w:lang w:val="en-US" w:bidi="en-US"/>
        </w:rPr>
        <w:t xml:space="preserve">both </w:t>
      </w:r>
      <w:r w:rsidR="006B06D3">
        <w:rPr>
          <w:lang w:val="en-US" w:bidi="en-US"/>
        </w:rPr>
        <w:fldChar w:fldCharType="begin"/>
      </w:r>
      <w:r w:rsidR="001608B3">
        <w:rPr>
          <w:lang w:val="en-US" w:bidi="en-US"/>
        </w:rPr>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6B06D3">
        <w:rPr>
          <w:lang w:val="en-US" w:bidi="en-US"/>
        </w:rPr>
        <w:fldChar w:fldCharType="separate"/>
      </w:r>
      <w:r w:rsidR="001608B3">
        <w:rPr>
          <w:noProof/>
          <w:lang w:val="en-US" w:bidi="en-US"/>
        </w:rPr>
        <w:t>[4]</w:t>
      </w:r>
      <w:r w:rsidR="006B06D3">
        <w:rPr>
          <w:lang w:val="en-US" w:bidi="en-US"/>
        </w:rPr>
        <w:fldChar w:fldCharType="end"/>
      </w:r>
      <w:r w:rsidR="006B06D3">
        <w:rPr>
          <w:lang w:val="en-US" w:bidi="en-US"/>
        </w:rPr>
        <w:t xml:space="preserve"> </w:t>
      </w:r>
      <w:r w:rsidR="0004677B">
        <w:rPr>
          <w:lang w:val="en-US" w:bidi="en-US"/>
        </w:rPr>
        <w:t>and</w:t>
      </w:r>
      <w:r w:rsidR="006B06D3">
        <w:rPr>
          <w:lang w:val="en-US" w:bidi="en-US"/>
        </w:rPr>
        <w:t xml:space="preserve"> </w:t>
      </w:r>
      <w:r w:rsidR="006B06D3">
        <w:rPr>
          <w:lang w:val="en-US" w:bidi="en-US"/>
        </w:rPr>
        <w:fldChar w:fldCharType="begin"/>
      </w:r>
      <w:r w:rsidR="001608B3">
        <w:rPr>
          <w:lang w:val="en-US" w:bidi="en-US"/>
        </w:rPr>
        <w:instrText xml:space="preserve"> ADDIN EN.CITE &lt;EndNote&gt;&lt;Cite&gt;&lt;Author&gt;Uschold&lt;/Author&gt;&lt;Year&gt;1996&lt;/Year&gt;&lt;IDText&gt;Ontologies: Principles, methods and applications&lt;/IDText&gt;&lt;DisplayText&gt;[5]&lt;/DisplayText&gt;&lt;record&gt;&lt;isbn&gt;1469-8005&lt;/isbn&gt;&lt;titles&gt;&lt;title&gt;Ontologies: Principles, methods and applications&lt;/title&gt;&lt;secondary-title&gt;The knowledge engineering review&lt;/secondary-title&gt;&lt;/titles&gt;&lt;pages&gt;93-136&lt;/pages&gt;&lt;number&gt;2&lt;/number&gt;&lt;contributors&gt;&lt;authors&gt;&lt;author&gt;Uschold, Mike&lt;/author&gt;&lt;author&gt;Gruninger, Michael&lt;/author&gt;&lt;/authors&gt;&lt;/contributors&gt;&lt;added-date format="utc"&gt;1569934015&lt;/added-date&gt;&lt;ref-type name="Journal Article"&gt;17&lt;/ref-type&gt;&lt;dates&gt;&lt;year&gt;1996&lt;/year&gt;&lt;/dates&gt;&lt;rec-number&gt;41&lt;/rec-number&gt;&lt;last-updated-date format="utc"&gt;1569934015&lt;/last-updated-date&gt;&lt;volume&gt;11&lt;/volume&gt;&lt;/record&gt;&lt;/Cite&gt;&lt;/EndNote&gt;</w:instrText>
      </w:r>
      <w:r w:rsidR="006B06D3">
        <w:rPr>
          <w:lang w:val="en-US" w:bidi="en-US"/>
        </w:rPr>
        <w:fldChar w:fldCharType="separate"/>
      </w:r>
      <w:r w:rsidR="001608B3">
        <w:rPr>
          <w:noProof/>
          <w:lang w:val="en-US" w:bidi="en-US"/>
        </w:rPr>
        <w:t>[5]</w:t>
      </w:r>
      <w:r w:rsidR="006B06D3">
        <w:rPr>
          <w:lang w:val="en-US" w:bidi="en-US"/>
        </w:rPr>
        <w:fldChar w:fldCharType="end"/>
      </w:r>
      <w:r w:rsidR="00493FE1">
        <w:rPr>
          <w:lang w:val="en-US" w:bidi="en-US"/>
        </w:rPr>
        <w:t>.</w:t>
      </w:r>
      <w:r w:rsidR="00416D5D">
        <w:rPr>
          <w:lang w:val="en-US" w:bidi="en-US"/>
        </w:rPr>
        <w:t xml:space="preserve"> </w:t>
      </w:r>
      <w:r w:rsidR="001C7E03">
        <w:rPr>
          <w:lang w:val="en-US" w:bidi="en-US"/>
        </w:rPr>
        <w:t>This combined approach may be described in terms of</w:t>
      </w:r>
      <w:r w:rsidR="00416D5D">
        <w:rPr>
          <w:lang w:val="en-US" w:bidi="en-US"/>
        </w:rPr>
        <w:t xml:space="preserve"> </w:t>
      </w:r>
      <w:r w:rsidR="00EF3A11">
        <w:rPr>
          <w:lang w:val="en-US" w:bidi="en-US"/>
        </w:rPr>
        <w:t xml:space="preserve">the </w:t>
      </w:r>
      <w:r w:rsidR="001C7E03">
        <w:rPr>
          <w:lang w:val="en-US" w:bidi="en-US"/>
        </w:rPr>
        <w:t xml:space="preserve">following </w:t>
      </w:r>
      <w:r w:rsidR="00EF3A11">
        <w:rPr>
          <w:lang w:val="en-US" w:bidi="en-US"/>
        </w:rPr>
        <w:t xml:space="preserve">six </w:t>
      </w:r>
      <w:r w:rsidR="001C7E03">
        <w:rPr>
          <w:lang w:val="en-US" w:bidi="en-US"/>
        </w:rPr>
        <w:t>activities</w:t>
      </w:r>
      <w:r w:rsidR="00EF3A11">
        <w:rPr>
          <w:lang w:val="en-US" w:bidi="en-US"/>
        </w:rPr>
        <w:t xml:space="preserve">, the outcomes </w:t>
      </w:r>
      <w:r w:rsidR="001C7E03">
        <w:rPr>
          <w:lang w:val="en-US" w:bidi="en-US"/>
        </w:rPr>
        <w:t>of which are outlined in subsequent sections of this report.</w:t>
      </w:r>
    </w:p>
    <w:p w14:paraId="6E1691B7" w14:textId="528561DD" w:rsidR="005F7DA5" w:rsidRDefault="005F7DA5" w:rsidP="007517AF">
      <w:pPr>
        <w:pStyle w:val="ListParagraph"/>
        <w:numPr>
          <w:ilvl w:val="0"/>
          <w:numId w:val="30"/>
        </w:numPr>
      </w:pPr>
      <w:r>
        <w:t>Requirements gather</w:t>
      </w:r>
      <w:r w:rsidR="001C7E03">
        <w:t>: developing a clear understanding of the domain and required scope of the ontology. This activity is facilitated with the identification of motivating scenarios and eventually made more precise with the specification of Competency Questions. Competency Questions are queries that the ontology should be capable of representing and answerin</w:t>
      </w:r>
      <w:r w:rsidR="006B06D3">
        <w:t>g and may be thought of as analogous to functional requirements in Software Engineering.</w:t>
      </w:r>
    </w:p>
    <w:p w14:paraId="41B0D6D5" w14:textId="1AEE4BCA" w:rsidR="005F7DA5" w:rsidRDefault="006B06D3" w:rsidP="007517AF">
      <w:pPr>
        <w:pStyle w:val="ListParagraph"/>
        <w:numPr>
          <w:ilvl w:val="0"/>
          <w:numId w:val="30"/>
        </w:numPr>
      </w:pPr>
      <w:r>
        <w:t xml:space="preserve">Reuse: where possible, ontologies that </w:t>
      </w:r>
      <w:r w:rsidR="00E60348">
        <w:t>are</w:t>
      </w:r>
      <w:r>
        <w:t xml:space="preserve"> suitable for reuse to (partially) satisf</w:t>
      </w:r>
      <w:r w:rsidR="00061215">
        <w:t>y</w:t>
      </w:r>
      <w:r>
        <w:t xml:space="preserve"> the requirements </w:t>
      </w:r>
      <w:r w:rsidR="00061215">
        <w:t>are</w:t>
      </w:r>
      <w:r>
        <w:t xml:space="preserve"> identified. </w:t>
      </w:r>
      <w:r w:rsidR="00061215">
        <w:t>T</w:t>
      </w:r>
      <w:r>
        <w:t>he reuse of existing vocabularies</w:t>
      </w:r>
      <w:r w:rsidR="00061215">
        <w:t xml:space="preserve">, </w:t>
      </w:r>
      <w:r>
        <w:t>as appropriate</w:t>
      </w:r>
      <w:r w:rsidR="00061215">
        <w:t>, is also considered</w:t>
      </w:r>
      <w:r>
        <w:t>.</w:t>
      </w:r>
    </w:p>
    <w:p w14:paraId="7E5DBCB7" w14:textId="38A7B050" w:rsidR="007964B7" w:rsidRDefault="006B06D3" w:rsidP="007517AF">
      <w:pPr>
        <w:pStyle w:val="ListParagraph"/>
        <w:numPr>
          <w:ilvl w:val="0"/>
          <w:numId w:val="30"/>
        </w:numPr>
      </w:pPr>
      <w:r>
        <w:t xml:space="preserve">Ontology Design: the </w:t>
      </w:r>
      <w:r w:rsidR="00061215">
        <w:t xml:space="preserve">identification and </w:t>
      </w:r>
      <w:r>
        <w:t xml:space="preserve">definition of classes, the class hierarchy, and properties </w:t>
      </w:r>
      <w:r w:rsidR="00061215">
        <w:t>is</w:t>
      </w:r>
      <w:r>
        <w:t xml:space="preserve"> tightly linked and iterative, rather than sequential as described by </w:t>
      </w:r>
      <w:r w:rsidR="00DE747E">
        <w:fldChar w:fldCharType="begin"/>
      </w:r>
      <w:r w:rsidR="001608B3">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DE747E">
        <w:fldChar w:fldCharType="separate"/>
      </w:r>
      <w:r w:rsidR="001608B3">
        <w:rPr>
          <w:noProof/>
        </w:rPr>
        <w:t>[4]</w:t>
      </w:r>
      <w:r w:rsidR="00DE747E">
        <w:fldChar w:fldCharType="end"/>
      </w:r>
      <w:r>
        <w:t xml:space="preserve">. These terms </w:t>
      </w:r>
      <w:r w:rsidR="00061215">
        <w:t>are</w:t>
      </w:r>
      <w:r>
        <w:t xml:space="preserve"> identified with a </w:t>
      </w:r>
      <w:r w:rsidR="0013726F">
        <w:t>middle-out</w:t>
      </w:r>
      <w:r>
        <w:t xml:space="preserve"> approach: </w:t>
      </w:r>
      <w:r w:rsidR="0013726F">
        <w:t xml:space="preserve">a compromise between a </w:t>
      </w:r>
      <w:r>
        <w:t xml:space="preserve">bottom-up </w:t>
      </w:r>
      <w:r w:rsidR="0013726F">
        <w:t xml:space="preserve">and </w:t>
      </w:r>
      <w:r w:rsidR="0013726F">
        <w:lastRenderedPageBreak/>
        <w:t>top-down approach to identifying the key terms</w:t>
      </w:r>
      <w:r w:rsidR="00A855CB">
        <w:t xml:space="preserve"> as suggested by </w:t>
      </w:r>
      <w:r w:rsidR="00A855CB">
        <w:fldChar w:fldCharType="begin"/>
      </w:r>
      <w:r w:rsidR="00A855CB">
        <w:instrText xml:space="preserve"> ADDIN EN.CITE &lt;EndNote&gt;&lt;Cite&gt;&lt;Author&gt;Uschold&lt;/Author&gt;&lt;Year&gt;1996&lt;/Year&gt;&lt;IDText&gt;Ontologies: Principles, methods and applications&lt;/IDText&gt;&lt;DisplayText&gt;[5]&lt;/DisplayText&gt;&lt;record&gt;&lt;isbn&gt;1469-8005&lt;/isbn&gt;&lt;titles&gt;&lt;title&gt;Ontologies: Principles, methods and applications&lt;/title&gt;&lt;secondary-title&gt;The knowledge engineering review&lt;/secondary-title&gt;&lt;/titles&gt;&lt;pages&gt;93-136&lt;/pages&gt;&lt;number&gt;2&lt;/number&gt;&lt;contributors&gt;&lt;authors&gt;&lt;author&gt;Uschold, Mike&lt;/author&gt;&lt;author&gt;Gruninger, Michael&lt;/author&gt;&lt;/authors&gt;&lt;/contributors&gt;&lt;added-date format="utc"&gt;1569934015&lt;/added-date&gt;&lt;ref-type name="Journal Article"&gt;17&lt;/ref-type&gt;&lt;dates&gt;&lt;year&gt;1996&lt;/year&gt;&lt;/dates&gt;&lt;rec-number&gt;41&lt;/rec-number&gt;&lt;last-updated-date format="utc"&gt;1569934015&lt;/last-updated-date&gt;&lt;volume&gt;11&lt;/volume&gt;&lt;/record&gt;&lt;/Cite&gt;&lt;/EndNote&gt;</w:instrText>
      </w:r>
      <w:r w:rsidR="00A855CB">
        <w:fldChar w:fldCharType="separate"/>
      </w:r>
      <w:r w:rsidR="00A855CB">
        <w:rPr>
          <w:noProof/>
        </w:rPr>
        <w:t>[5]</w:t>
      </w:r>
      <w:r w:rsidR="00A855CB">
        <w:fldChar w:fldCharType="end"/>
      </w:r>
      <w:r>
        <w:t>. The r</w:t>
      </w:r>
      <w:r w:rsidR="007964B7">
        <w:t>eference to “facets” and “slots”</w:t>
      </w:r>
      <w:r>
        <w:t xml:space="preserve"> </w:t>
      </w:r>
      <w:r w:rsidR="00DE747E">
        <w:t>by</w:t>
      </w:r>
      <w:r>
        <w:t xml:space="preserve"> </w:t>
      </w:r>
      <w:r w:rsidR="00DE747E">
        <w:fldChar w:fldCharType="begin"/>
      </w:r>
      <w:r w:rsidR="001608B3">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DE747E">
        <w:fldChar w:fldCharType="separate"/>
      </w:r>
      <w:r w:rsidR="001608B3">
        <w:rPr>
          <w:noProof/>
        </w:rPr>
        <w:t>[4]</w:t>
      </w:r>
      <w:r w:rsidR="00DE747E">
        <w:fldChar w:fldCharType="end"/>
      </w:r>
      <w:r w:rsidR="00DE747E">
        <w:t xml:space="preserve"> </w:t>
      </w:r>
      <w:r w:rsidR="00061215">
        <w:t>may</w:t>
      </w:r>
      <w:r>
        <w:t xml:space="preserve"> be interpreted as the task of</w:t>
      </w:r>
      <w:r w:rsidR="007964B7">
        <w:t xml:space="preserve"> defining axioms </w:t>
      </w:r>
      <w:r w:rsidR="00C51464">
        <w:t>that relate the classes and properties with one-another</w:t>
      </w:r>
      <w:r w:rsidR="00061215">
        <w:t>, (primarily subsumption and equivalence, but also pertaining to object property characteristics)</w:t>
      </w:r>
      <w:r w:rsidR="00C51464">
        <w:t>.</w:t>
      </w:r>
    </w:p>
    <w:p w14:paraId="21E627BB" w14:textId="5D74AAD3" w:rsidR="00370319" w:rsidRDefault="00370319" w:rsidP="007517AF">
      <w:pPr>
        <w:pStyle w:val="ListParagraph"/>
        <w:numPr>
          <w:ilvl w:val="0"/>
          <w:numId w:val="30"/>
        </w:numPr>
      </w:pPr>
      <w:bookmarkStart w:id="38" w:name="_Ref21706188"/>
      <w:bookmarkStart w:id="39" w:name="_Ref21707177"/>
      <w:bookmarkStart w:id="40" w:name="_Ref22799845"/>
      <w:r>
        <w:t xml:space="preserve">Evaluation: the task of evaluation is an important step that </w:t>
      </w:r>
      <w:r w:rsidR="00146C3E">
        <w:t>is</w:t>
      </w:r>
      <w:r>
        <w:t xml:space="preserve"> addressed in several ways in this project:</w:t>
      </w:r>
    </w:p>
    <w:p w14:paraId="158EE529" w14:textId="6BCE4766" w:rsidR="00370319" w:rsidRDefault="00370319" w:rsidP="007517AF">
      <w:pPr>
        <w:pStyle w:val="ListParagraph"/>
        <w:numPr>
          <w:ilvl w:val="1"/>
          <w:numId w:val="30"/>
        </w:numPr>
      </w:pPr>
      <w:r w:rsidRPr="00091950">
        <w:rPr>
          <w:i/>
        </w:rPr>
        <w:t>Consistency</w:t>
      </w:r>
      <w:r>
        <w:t xml:space="preserve">: </w:t>
      </w:r>
      <w:r w:rsidR="00DE7368">
        <w:t>T</w:t>
      </w:r>
      <w:r>
        <w:t xml:space="preserve">he ontologies shall be classified </w:t>
      </w:r>
      <w:r w:rsidR="00DE7368">
        <w:t xml:space="preserve">using an automated reasoner </w:t>
      </w:r>
      <w:r>
        <w:t xml:space="preserve">to demonstrate consistency of the definitions and absence of unsatisfiable classes. </w:t>
      </w:r>
    </w:p>
    <w:p w14:paraId="25FA2086" w14:textId="77777777" w:rsidR="00370319" w:rsidRDefault="00370319" w:rsidP="007517AF">
      <w:pPr>
        <w:pStyle w:val="ListParagraph"/>
        <w:numPr>
          <w:ilvl w:val="1"/>
          <w:numId w:val="30"/>
        </w:numPr>
      </w:pPr>
      <w:r>
        <w:rPr>
          <w:i/>
        </w:rPr>
        <w:t>Competency:</w:t>
      </w:r>
      <w:r>
        <w:t xml:space="preserve"> The ontologies shall be assessed against the Competency Questions specified in the Requirements stage.</w:t>
      </w:r>
    </w:p>
    <w:p w14:paraId="07BE8B3A" w14:textId="68D66EB9" w:rsidR="00370319" w:rsidRPr="005F7DA5" w:rsidRDefault="00370319" w:rsidP="00E53F9D">
      <w:pPr>
        <w:pStyle w:val="ListParagraph"/>
        <w:numPr>
          <w:ilvl w:val="0"/>
          <w:numId w:val="30"/>
        </w:numPr>
      </w:pPr>
      <w:r w:rsidRPr="00E53F9D">
        <w:t>Application:</w:t>
      </w:r>
      <w:r>
        <w:rPr>
          <w:i/>
        </w:rPr>
        <w:t xml:space="preserve"> </w:t>
      </w:r>
      <w:r>
        <w:t xml:space="preserve">The ontology </w:t>
      </w:r>
      <w:r w:rsidR="00147350">
        <w:t>will</w:t>
      </w:r>
      <w:r>
        <w:t xml:space="preserve"> be applied in a variety of case studies to serve as a concrete demonstration of its viability as a solution for several of the motivating scenarios.</w:t>
      </w:r>
      <w:r w:rsidR="000A327F">
        <w:t xml:space="preserve"> A key aspect in all applications </w:t>
      </w:r>
      <w:r w:rsidR="00147350">
        <w:t>is</w:t>
      </w:r>
      <w:r w:rsidR="000A327F">
        <w:t xml:space="preserve"> the definition of instances</w:t>
      </w:r>
      <w:r w:rsidR="00A178EE">
        <w:t xml:space="preserve"> via the ontology</w:t>
      </w:r>
      <w:r w:rsidR="000A327F">
        <w:t xml:space="preserve">. This </w:t>
      </w:r>
      <w:r w:rsidR="00A178EE">
        <w:t>will be</w:t>
      </w:r>
      <w:r w:rsidR="000A327F">
        <w:t xml:space="preserve"> accomplished with the specification (and materialization) of R2RML mappings from existing data sources to the ontology. These mappings illustrate the adequacy of the ontology to capture data from relevant sources. Th</w:t>
      </w:r>
      <w:r w:rsidR="00610E67">
        <w:t>e</w:t>
      </w:r>
      <w:r w:rsidR="000A327F">
        <w:t xml:space="preserve"> process</w:t>
      </w:r>
      <w:r w:rsidR="00E53F9D">
        <w:t>es involved</w:t>
      </w:r>
      <w:r w:rsidR="000A327F">
        <w:t xml:space="preserve"> </w:t>
      </w:r>
      <w:r w:rsidR="00E53F9D">
        <w:t xml:space="preserve">are </w:t>
      </w:r>
      <w:r w:rsidR="000A327F">
        <w:t>described in greater detail later in the report.</w:t>
      </w:r>
      <w:r>
        <w:t xml:space="preserve"> </w:t>
      </w:r>
    </w:p>
    <w:p w14:paraId="157488CD" w14:textId="77B10EE0" w:rsidR="00EF379A" w:rsidRDefault="00EF379A" w:rsidP="00DE747E">
      <w:pPr>
        <w:pStyle w:val="Heading1"/>
      </w:pPr>
      <w:bookmarkStart w:id="41" w:name="_Toc41911355"/>
      <w:r>
        <w:t>Requirements</w:t>
      </w:r>
      <w:bookmarkEnd w:id="38"/>
      <w:bookmarkEnd w:id="39"/>
      <w:bookmarkEnd w:id="40"/>
      <w:bookmarkEnd w:id="41"/>
    </w:p>
    <w:p w14:paraId="2026B50B" w14:textId="7CB644D8" w:rsidR="0028054A" w:rsidRDefault="00EF3A11" w:rsidP="00E53C87">
      <w:pPr>
        <w:rPr>
          <w:lang w:val="en-US" w:bidi="en-US"/>
        </w:rPr>
      </w:pPr>
      <w:r>
        <w:rPr>
          <w:lang w:val="en-US" w:bidi="en-US"/>
        </w:rPr>
        <w:t xml:space="preserve">In </w:t>
      </w:r>
      <w:r w:rsidR="004E69C9">
        <w:rPr>
          <w:lang w:val="en-US" w:bidi="en-US"/>
        </w:rPr>
        <w:t xml:space="preserve">order </w:t>
      </w:r>
      <w:r>
        <w:rPr>
          <w:lang w:val="en-US" w:bidi="en-US"/>
        </w:rPr>
        <w:t xml:space="preserve">to clarify the domain and scope of an ontology for transportation planning, </w:t>
      </w:r>
      <w:r w:rsidR="00184455">
        <w:rPr>
          <w:lang w:val="en-US" w:bidi="en-US"/>
        </w:rPr>
        <w:t>interviews were conducted and relevant documents were reviewed to reveal</w:t>
      </w:r>
      <w:r w:rsidR="0028054A">
        <w:rPr>
          <w:lang w:val="en-US" w:bidi="en-US"/>
        </w:rPr>
        <w:t xml:space="preserve"> </w:t>
      </w:r>
      <w:r w:rsidR="00414B5E">
        <w:rPr>
          <w:lang w:val="en-US" w:bidi="en-US"/>
        </w:rPr>
        <w:t xml:space="preserve">required </w:t>
      </w:r>
      <w:r w:rsidR="00B94D2C">
        <w:rPr>
          <w:lang w:val="en-US" w:bidi="en-US"/>
        </w:rPr>
        <w:t xml:space="preserve">competency </w:t>
      </w:r>
      <w:r w:rsidR="00414B5E">
        <w:rPr>
          <w:lang w:val="en-US" w:bidi="en-US"/>
        </w:rPr>
        <w:t xml:space="preserve">areas </w:t>
      </w:r>
      <w:r w:rsidR="00B94D2C">
        <w:rPr>
          <w:lang w:val="en-US" w:bidi="en-US"/>
        </w:rPr>
        <w:t xml:space="preserve">in </w:t>
      </w:r>
      <w:r w:rsidR="0028054A">
        <w:rPr>
          <w:lang w:val="en-US" w:bidi="en-US"/>
        </w:rPr>
        <w:t>two key knowledge categories</w:t>
      </w:r>
      <w:r w:rsidR="004E69C9">
        <w:rPr>
          <w:lang w:val="en-US" w:bidi="en-US"/>
        </w:rPr>
        <w:t>: urban system characteristics and urban system behaviour</w:t>
      </w:r>
      <w:r w:rsidR="00B94D2C">
        <w:rPr>
          <w:lang w:val="en-US" w:bidi="en-US"/>
        </w:rPr>
        <w:t>,</w:t>
      </w:r>
      <w:r w:rsidR="004E69C9">
        <w:rPr>
          <w:lang w:val="en-US" w:bidi="en-US"/>
        </w:rPr>
        <w:t xml:space="preserve"> as</w:t>
      </w:r>
      <w:r w:rsidR="00B94D2C">
        <w:rPr>
          <w:lang w:val="en-US" w:bidi="en-US"/>
        </w:rPr>
        <w:t xml:space="preserve"> outlined in </w:t>
      </w:r>
      <w:r w:rsidR="00B94D2C">
        <w:rPr>
          <w:lang w:val="en-US" w:bidi="en-US"/>
        </w:rPr>
        <w:fldChar w:fldCharType="begin"/>
      </w:r>
      <w:r w:rsidR="00B94D2C">
        <w:rPr>
          <w:lang w:val="en-US" w:bidi="en-US"/>
        </w:rPr>
        <w:instrText xml:space="preserve"> REF _Ref19780482 \h </w:instrText>
      </w:r>
      <w:r w:rsidR="00B94D2C">
        <w:rPr>
          <w:lang w:val="en-US" w:bidi="en-US"/>
        </w:rPr>
      </w:r>
      <w:r w:rsidR="00B94D2C">
        <w:rPr>
          <w:lang w:val="en-US" w:bidi="en-US"/>
        </w:rPr>
        <w:fldChar w:fldCharType="separate"/>
      </w:r>
      <w:r w:rsidR="005A6FB2">
        <w:t xml:space="preserve">Table </w:t>
      </w:r>
      <w:r w:rsidR="005A6FB2">
        <w:rPr>
          <w:noProof/>
        </w:rPr>
        <w:t>1</w:t>
      </w:r>
      <w:r w:rsidR="00B94D2C">
        <w:rPr>
          <w:lang w:val="en-US" w:bidi="en-US"/>
        </w:rPr>
        <w:fldChar w:fldCharType="end"/>
      </w:r>
      <w:r w:rsidR="00B94D2C">
        <w:rPr>
          <w:lang w:val="en-US" w:bidi="en-US"/>
        </w:rPr>
        <w:t>. The concepts identified in this effort would eventually form many of the individual ontologies that the iCity TPSO is built from.</w:t>
      </w:r>
    </w:p>
    <w:p w14:paraId="4C840756" w14:textId="2B178334" w:rsidR="00B94D2C" w:rsidRDefault="00B94D2C" w:rsidP="00B94D2C">
      <w:pPr>
        <w:pStyle w:val="Caption"/>
        <w:keepNext/>
      </w:pPr>
      <w:bookmarkStart w:id="42" w:name="_Ref19780482"/>
      <w:r>
        <w:lastRenderedPageBreak/>
        <w:t xml:space="preserve">Table </w:t>
      </w:r>
      <w:fldSimple w:instr=" SEQ Table \* ARABIC ">
        <w:r w:rsidR="0096166B">
          <w:rPr>
            <w:noProof/>
          </w:rPr>
          <w:t>1</w:t>
        </w:r>
      </w:fldSimple>
      <w:bookmarkEnd w:id="42"/>
      <w:r>
        <w:t>: Key competency requirements.</w:t>
      </w:r>
    </w:p>
    <w:tbl>
      <w:tblPr>
        <w:tblStyle w:val="TableGrid"/>
        <w:tblW w:w="0" w:type="auto"/>
        <w:tblCellMar>
          <w:top w:w="28" w:type="dxa"/>
          <w:bottom w:w="28" w:type="dxa"/>
        </w:tblCellMar>
        <w:tblLook w:val="04A0" w:firstRow="1" w:lastRow="0" w:firstColumn="1" w:lastColumn="0" w:noHBand="0" w:noVBand="1"/>
      </w:tblPr>
      <w:tblGrid>
        <w:gridCol w:w="3296"/>
        <w:gridCol w:w="6054"/>
      </w:tblGrid>
      <w:tr w:rsidR="00B94D2C" w14:paraId="0FF80575" w14:textId="77777777" w:rsidTr="00D51DB1">
        <w:tc>
          <w:tcPr>
            <w:tcW w:w="3296" w:type="dxa"/>
          </w:tcPr>
          <w:p w14:paraId="677422AD" w14:textId="77777777" w:rsidR="00B94D2C" w:rsidRDefault="00B94D2C" w:rsidP="00CA60C0">
            <w:pPr>
              <w:pStyle w:val="NoSpacing"/>
              <w:framePr w:wrap="around"/>
            </w:pPr>
            <w:r>
              <w:t>Knowledge Category</w:t>
            </w:r>
          </w:p>
        </w:tc>
        <w:tc>
          <w:tcPr>
            <w:tcW w:w="6054" w:type="dxa"/>
          </w:tcPr>
          <w:p w14:paraId="6D6327BA" w14:textId="29458D8A" w:rsidR="00B94D2C" w:rsidRDefault="00B94D2C" w:rsidP="00CA60C0">
            <w:pPr>
              <w:pStyle w:val="NoSpacing"/>
              <w:framePr w:wrap="around"/>
            </w:pPr>
            <w:r>
              <w:t xml:space="preserve">Competency </w:t>
            </w:r>
            <w:r w:rsidR="00414B5E">
              <w:t>Areas</w:t>
            </w:r>
          </w:p>
        </w:tc>
      </w:tr>
      <w:tr w:rsidR="00B94D2C" w:rsidRPr="00C5720F" w14:paraId="392226FA" w14:textId="77777777" w:rsidTr="00D51DB1">
        <w:tc>
          <w:tcPr>
            <w:tcW w:w="3296" w:type="dxa"/>
          </w:tcPr>
          <w:p w14:paraId="38F608C9" w14:textId="77777777" w:rsidR="00B94D2C" w:rsidRPr="00C5720F" w:rsidRDefault="00B94D2C" w:rsidP="00CA60C0">
            <w:pPr>
              <w:pStyle w:val="NoSpacing"/>
              <w:framePr w:wrap="around"/>
            </w:pPr>
            <w:r>
              <w:t>Urban System Characteristics</w:t>
            </w:r>
          </w:p>
        </w:tc>
        <w:tc>
          <w:tcPr>
            <w:tcW w:w="6054" w:type="dxa"/>
          </w:tcPr>
          <w:p w14:paraId="51BBD219" w14:textId="2647A9BE" w:rsidR="00B94D2C" w:rsidRDefault="00B94D2C" w:rsidP="00CA60C0">
            <w:pPr>
              <w:pStyle w:val="NoSpacing"/>
              <w:framePr w:wrap="around"/>
            </w:pPr>
            <w:r>
              <w:t>Population</w:t>
            </w:r>
          </w:p>
          <w:p w14:paraId="2D77E313" w14:textId="77777777" w:rsidR="00B94D2C" w:rsidRDefault="00B94D2C" w:rsidP="00CA60C0">
            <w:pPr>
              <w:pStyle w:val="NoSpacing"/>
              <w:framePr w:wrap="around"/>
            </w:pPr>
            <w:r>
              <w:t>People</w:t>
            </w:r>
          </w:p>
          <w:p w14:paraId="6B4F0925" w14:textId="77777777" w:rsidR="00B94D2C" w:rsidRDefault="00B94D2C" w:rsidP="00CA60C0">
            <w:pPr>
              <w:pStyle w:val="NoSpacing"/>
              <w:framePr w:wrap="around"/>
            </w:pPr>
            <w:r>
              <w:t>Households</w:t>
            </w:r>
          </w:p>
          <w:p w14:paraId="521EC7F4" w14:textId="77777777" w:rsidR="00B94D2C" w:rsidRDefault="00B94D2C" w:rsidP="00CA60C0">
            <w:pPr>
              <w:pStyle w:val="NoSpacing"/>
              <w:framePr w:wrap="around"/>
            </w:pPr>
            <w:r>
              <w:t>Jobs</w:t>
            </w:r>
          </w:p>
          <w:p w14:paraId="01E9AAB2" w14:textId="77777777" w:rsidR="00B94D2C" w:rsidRDefault="00B94D2C" w:rsidP="00CA60C0">
            <w:pPr>
              <w:pStyle w:val="NoSpacing"/>
              <w:framePr w:wrap="around"/>
            </w:pPr>
            <w:r>
              <w:t>Schedules</w:t>
            </w:r>
          </w:p>
          <w:p w14:paraId="7C4613FA" w14:textId="77777777" w:rsidR="00B94D2C" w:rsidRDefault="00B94D2C" w:rsidP="00CA60C0">
            <w:pPr>
              <w:pStyle w:val="NoSpacing"/>
              <w:framePr w:wrap="around"/>
            </w:pPr>
            <w:r>
              <w:t>Means of travel</w:t>
            </w:r>
          </w:p>
          <w:p w14:paraId="27794932" w14:textId="77777777" w:rsidR="00B94D2C" w:rsidRDefault="00B94D2C" w:rsidP="00CA60C0">
            <w:pPr>
              <w:pStyle w:val="NoSpacing"/>
              <w:framePr w:wrap="around"/>
            </w:pPr>
            <w:r>
              <w:t>Land Use</w:t>
            </w:r>
          </w:p>
          <w:p w14:paraId="72F9D8CE" w14:textId="77777777" w:rsidR="00B94D2C" w:rsidRDefault="00B94D2C" w:rsidP="00CA60C0">
            <w:pPr>
              <w:pStyle w:val="NoSpacing"/>
              <w:framePr w:wrap="around"/>
            </w:pPr>
            <w:r>
              <w:t>Types of land use</w:t>
            </w:r>
          </w:p>
          <w:p w14:paraId="75FF4846" w14:textId="77777777" w:rsidR="00B94D2C" w:rsidRDefault="00B94D2C" w:rsidP="00CA60C0">
            <w:pPr>
              <w:pStyle w:val="NoSpacing"/>
              <w:framePr w:wrap="around"/>
            </w:pPr>
            <w:r>
              <w:t>Occupied space</w:t>
            </w:r>
          </w:p>
          <w:p w14:paraId="5D84A5EE" w14:textId="77777777" w:rsidR="00B94D2C" w:rsidRDefault="00B94D2C" w:rsidP="00CA60C0">
            <w:pPr>
              <w:pStyle w:val="NoSpacing"/>
              <w:framePr w:wrap="around"/>
            </w:pPr>
            <w:r>
              <w:t>Transportation</w:t>
            </w:r>
          </w:p>
          <w:p w14:paraId="44DE8915" w14:textId="77777777" w:rsidR="00B94D2C" w:rsidRDefault="00B94D2C" w:rsidP="00CA60C0">
            <w:pPr>
              <w:pStyle w:val="NoSpacing"/>
              <w:framePr w:wrap="around"/>
            </w:pPr>
            <w:r>
              <w:t>Road networks</w:t>
            </w:r>
          </w:p>
          <w:p w14:paraId="283DBA81" w14:textId="77777777" w:rsidR="00B94D2C" w:rsidRDefault="00B94D2C" w:rsidP="00CA60C0">
            <w:pPr>
              <w:pStyle w:val="NoSpacing"/>
              <w:framePr w:wrap="around"/>
            </w:pPr>
            <w:r>
              <w:t>Transit networks</w:t>
            </w:r>
          </w:p>
          <w:p w14:paraId="6328B277" w14:textId="77777777" w:rsidR="00B94D2C" w:rsidRDefault="00B94D2C" w:rsidP="00CA60C0">
            <w:pPr>
              <w:pStyle w:val="NoSpacing"/>
              <w:framePr w:wrap="around"/>
            </w:pPr>
            <w:r>
              <w:t>Transportation modes and characteristics of (e.g. access points)</w:t>
            </w:r>
          </w:p>
          <w:p w14:paraId="2B5363A3" w14:textId="77777777" w:rsidR="00B94D2C" w:rsidRPr="00C5720F" w:rsidRDefault="00B94D2C" w:rsidP="00CA60C0">
            <w:pPr>
              <w:pStyle w:val="NoSpacing"/>
              <w:framePr w:wrap="around"/>
            </w:pPr>
            <w:r>
              <w:t xml:space="preserve">Transportation vehicles and characteristics (e.g. capacity, speed, accessible routes/networks) </w:t>
            </w:r>
          </w:p>
        </w:tc>
      </w:tr>
      <w:tr w:rsidR="00B94D2C" w:rsidRPr="00875D9F" w14:paraId="6EF88305" w14:textId="77777777" w:rsidTr="00D51DB1">
        <w:tc>
          <w:tcPr>
            <w:tcW w:w="3296" w:type="dxa"/>
          </w:tcPr>
          <w:p w14:paraId="6E3E1896" w14:textId="77777777" w:rsidR="00B94D2C" w:rsidRDefault="00B94D2C" w:rsidP="00CA60C0">
            <w:pPr>
              <w:pStyle w:val="NoSpacing"/>
              <w:framePr w:wrap="around"/>
            </w:pPr>
            <w:r>
              <w:t>Urban System Behaviour</w:t>
            </w:r>
          </w:p>
        </w:tc>
        <w:tc>
          <w:tcPr>
            <w:tcW w:w="6054" w:type="dxa"/>
          </w:tcPr>
          <w:p w14:paraId="5F42358A" w14:textId="77777777" w:rsidR="00B94D2C" w:rsidRPr="002E7B4F" w:rsidRDefault="00B94D2C" w:rsidP="00CA60C0">
            <w:pPr>
              <w:pStyle w:val="NoSpacing"/>
              <w:framePr w:wrap="around"/>
            </w:pPr>
            <w:r w:rsidRPr="002E7B4F">
              <w:t xml:space="preserve">Demographic Update: </w:t>
            </w:r>
            <w:r>
              <w:t>changes to population (people, household structures)</w:t>
            </w:r>
          </w:p>
          <w:p w14:paraId="0A0CE380" w14:textId="77777777" w:rsidR="00B94D2C" w:rsidRPr="002E7B4F" w:rsidRDefault="00B94D2C" w:rsidP="00CA60C0">
            <w:pPr>
              <w:pStyle w:val="NoSpacing"/>
              <w:framePr w:wrap="around"/>
            </w:pPr>
            <w:r w:rsidRPr="002E7B4F">
              <w:t>Labour Market</w:t>
            </w:r>
            <w:r>
              <w:t>: changes to job situations</w:t>
            </w:r>
          </w:p>
          <w:p w14:paraId="2B805C59" w14:textId="77777777" w:rsidR="00B94D2C" w:rsidRDefault="00B94D2C" w:rsidP="00CA60C0">
            <w:pPr>
              <w:pStyle w:val="NoSpacing"/>
              <w:framePr w:wrap="around"/>
            </w:pPr>
            <w:r w:rsidRPr="002E7B4F">
              <w:t>Housing Market</w:t>
            </w:r>
            <w:r>
              <w:t>: changes to housing situations</w:t>
            </w:r>
          </w:p>
          <w:p w14:paraId="76639AAB" w14:textId="77777777" w:rsidR="00B94D2C" w:rsidRPr="002E7B4F" w:rsidRDefault="00B94D2C" w:rsidP="00CA60C0">
            <w:pPr>
              <w:pStyle w:val="NoSpacing"/>
              <w:framePr w:wrap="around"/>
            </w:pPr>
            <w:r w:rsidRPr="002E7B4F">
              <w:t>Auto Ownership</w:t>
            </w:r>
            <w:r>
              <w:t>: changes to auto ownership</w:t>
            </w:r>
          </w:p>
          <w:p w14:paraId="6631983E" w14:textId="77777777" w:rsidR="00B94D2C" w:rsidRDefault="00B94D2C" w:rsidP="00CA60C0">
            <w:pPr>
              <w:pStyle w:val="NoSpacing"/>
              <w:framePr w:wrap="around"/>
            </w:pPr>
            <w:r>
              <w:t>Activity-Based Daily Travel: activity schedules and associated travel</w:t>
            </w:r>
          </w:p>
          <w:p w14:paraId="17AA61C3" w14:textId="77777777" w:rsidR="00B94D2C" w:rsidRDefault="00B94D2C" w:rsidP="00CA60C0">
            <w:pPr>
              <w:pStyle w:val="NoSpacing"/>
              <w:framePr w:wrap="around"/>
            </w:pPr>
            <w:r w:rsidRPr="002E7B4F">
              <w:t>Transportation Emissions &amp; Dispersed Pollution Concentrations</w:t>
            </w:r>
          </w:p>
          <w:p w14:paraId="7E752424" w14:textId="77777777" w:rsidR="00B94D2C" w:rsidRPr="00875D9F" w:rsidRDefault="00B94D2C" w:rsidP="00CA60C0">
            <w:pPr>
              <w:pStyle w:val="NoSpacing"/>
              <w:framePr w:wrap="around"/>
            </w:pPr>
            <w:r>
              <w:t>Transportation events: scheduled trips, failures, scheduled maintenance</w:t>
            </w:r>
          </w:p>
        </w:tc>
      </w:tr>
    </w:tbl>
    <w:p w14:paraId="7EFF4248" w14:textId="155E71D0" w:rsidR="00C13323" w:rsidRDefault="001546EB" w:rsidP="001546EB">
      <w:r>
        <w:t xml:space="preserve">Delving deeper into the requirements for </w:t>
      </w:r>
      <w:r w:rsidR="0025356D">
        <w:t xml:space="preserve">each research group, </w:t>
      </w:r>
      <w:r w:rsidR="00EF3A11">
        <w:t xml:space="preserve">several motivating scenarios were identified. </w:t>
      </w:r>
      <w:r w:rsidR="00184455">
        <w:t>For each scenario, relevant data sets and competency questions were identified. T</w:t>
      </w:r>
      <w:r w:rsidR="0025356D">
        <w:t>he identification of relevan</w:t>
      </w:r>
      <w:r w:rsidR="00184455">
        <w:t>t</w:t>
      </w:r>
      <w:r w:rsidR="0025356D">
        <w:t xml:space="preserve"> data sets served as a</w:t>
      </w:r>
      <w:r w:rsidR="00184455">
        <w:t xml:space="preserve"> particularly</w:t>
      </w:r>
      <w:r w:rsidR="0025356D">
        <w:t xml:space="preserve"> useful source of requirements. </w:t>
      </w:r>
      <w:r w:rsidR="0025356D" w:rsidRPr="00AF66EC">
        <w:t xml:space="preserve">Since data collection is a major task in transportation planning, </w:t>
      </w:r>
      <w:r w:rsidR="00184455">
        <w:t xml:space="preserve">the datasets provided </w:t>
      </w:r>
      <w:r w:rsidR="004E69C9">
        <w:t>concrete evidence to</w:t>
      </w:r>
      <w:r w:rsidR="00184455">
        <w:t xml:space="preserve"> </w:t>
      </w:r>
      <w:r w:rsidR="004E69C9">
        <w:t>drive</w:t>
      </w:r>
      <w:r w:rsidR="00184455">
        <w:t xml:space="preserve"> the required scope and level of detail. The resulting ontology could then be assessed in terms of its ability to represent </w:t>
      </w:r>
      <w:r w:rsidR="006F4CAA">
        <w:t>the competency questions as well as</w:t>
      </w:r>
      <w:r w:rsidR="004E69C9">
        <w:t xml:space="preserve"> to capture</w:t>
      </w:r>
      <w:r w:rsidR="006F4CAA">
        <w:t xml:space="preserve"> </w:t>
      </w:r>
      <w:r w:rsidR="00184455">
        <w:t>the information in the datasets</w:t>
      </w:r>
      <w:r w:rsidR="0025356D" w:rsidRPr="00AF66EC">
        <w:t>.</w:t>
      </w:r>
      <w:r w:rsidR="00AF66EC" w:rsidRPr="00AF66EC">
        <w:t xml:space="preserve"> </w:t>
      </w:r>
    </w:p>
    <w:p w14:paraId="219EB034" w14:textId="0C016CEB" w:rsidR="00C13323" w:rsidRDefault="00D3778D" w:rsidP="00D3778D">
      <w:pPr>
        <w:pStyle w:val="Heading3"/>
      </w:pPr>
      <w:bookmarkStart w:id="43" w:name="_Toc41911356"/>
      <w:r>
        <w:t>B</w:t>
      </w:r>
      <w:r w:rsidR="00C13323">
        <w:t>eyond motivating scenarios</w:t>
      </w:r>
      <w:bookmarkEnd w:id="43"/>
    </w:p>
    <w:p w14:paraId="30FC42E0" w14:textId="23F4F384" w:rsidR="00C13323" w:rsidRPr="00C13323" w:rsidRDefault="00C13323" w:rsidP="00D9096C">
      <w:r>
        <w:t xml:space="preserve">The motivating scenarios provide precise, testable requirements and opportunities to apply the ontology in practice. </w:t>
      </w:r>
      <w:r w:rsidR="00B76DF7">
        <w:t>Nevertheless</w:t>
      </w:r>
      <w:r>
        <w:t>,</w:t>
      </w:r>
      <w:r w:rsidR="00B76DF7">
        <w:t xml:space="preserve"> it should be noted that the</w:t>
      </w:r>
      <w:r>
        <w:t xml:space="preserve"> scope of the resulting ontology extends considerably beyond the requirements dictated by the motivating scenarios. This broader scope results from the interviews conducted with subject-matter experts, </w:t>
      </w:r>
      <w:r w:rsidR="006D4EE6">
        <w:t>along with</w:t>
      </w:r>
      <w:r>
        <w:t xml:space="preserve"> sample data </w:t>
      </w:r>
      <w:r>
        <w:lastRenderedPageBreak/>
        <w:t xml:space="preserve">that was provided at </w:t>
      </w:r>
      <w:r w:rsidR="006D4EE6">
        <w:t xml:space="preserve">earlier </w:t>
      </w:r>
      <w:r>
        <w:t>stage</w:t>
      </w:r>
      <w:r w:rsidR="006D4EE6">
        <w:t>s in development</w:t>
      </w:r>
      <w:r>
        <w:t xml:space="preserve">. </w:t>
      </w:r>
      <w:r w:rsidR="00D9096C">
        <w:t xml:space="preserve">The motivating scenarios that were explored in greater detail were selected based on pragmatic criteria such as data availability, the stage of the various research projects. </w:t>
      </w:r>
      <w:r w:rsidR="002532B4">
        <w:t>There</w:t>
      </w:r>
      <w:r w:rsidR="00D9096C">
        <w:t xml:space="preserve"> exist many additional motivating scenarios, both within and beyond the iCity-ORF project</w:t>
      </w:r>
      <w:r w:rsidR="006D4EE6">
        <w:t>,</w:t>
      </w:r>
      <w:r w:rsidR="00D9096C">
        <w:t xml:space="preserve"> that th</w:t>
      </w:r>
      <w:r w:rsidR="006D4EE6">
        <w:t xml:space="preserve">e iCity TPSO </w:t>
      </w:r>
      <w:r w:rsidR="00DA4D7B">
        <w:t>is intended to</w:t>
      </w:r>
      <w:r w:rsidR="00D9096C">
        <w:t xml:space="preserve"> support. </w:t>
      </w:r>
      <w:r w:rsidR="006D4EE6">
        <w:t>These</w:t>
      </w:r>
      <w:r w:rsidR="00D9096C">
        <w:t xml:space="preserve"> should be explored in future work.</w:t>
      </w:r>
    </w:p>
    <w:p w14:paraId="37F9BE91" w14:textId="0CEA5C58" w:rsidR="006F4CAA" w:rsidRDefault="006F4CAA" w:rsidP="00566BCC">
      <w:pPr>
        <w:pStyle w:val="Heading2"/>
      </w:pPr>
      <w:bookmarkStart w:id="44" w:name="_Ref31179355"/>
      <w:bookmarkStart w:id="45" w:name="_Ref31179364"/>
      <w:bookmarkStart w:id="46" w:name="_Toc41911357"/>
      <w:r>
        <w:t>Motivating Scenario</w:t>
      </w:r>
      <w:r w:rsidR="006B41BB">
        <w:t>: Land Use and Transportation Simulation</w:t>
      </w:r>
      <w:bookmarkEnd w:id="44"/>
      <w:bookmarkEnd w:id="45"/>
      <w:bookmarkEnd w:id="46"/>
    </w:p>
    <w:p w14:paraId="7A89335C" w14:textId="185F0639" w:rsidR="00566BCC" w:rsidRDefault="00EA4B3F" w:rsidP="00566BCC">
      <w:pPr>
        <w:rPr>
          <w:lang w:val="en-US" w:bidi="en-US"/>
        </w:rPr>
      </w:pPr>
      <w:r>
        <w:rPr>
          <w:lang w:val="en-US" w:bidi="en-US"/>
        </w:rPr>
        <w:t xml:space="preserve">Reviewing the results of large-scale simulations, such as those generated by the </w:t>
      </w:r>
      <w:r w:rsidR="005C1290">
        <w:rPr>
          <w:lang w:val="en-US" w:bidi="en-US"/>
        </w:rPr>
        <w:t>Integrated Land Use, Transportation, Environment (</w:t>
      </w:r>
      <w:r>
        <w:rPr>
          <w:lang w:val="en-US" w:bidi="en-US"/>
        </w:rPr>
        <w:t>ILUTE</w:t>
      </w:r>
      <w:r w:rsidR="005C1290">
        <w:rPr>
          <w:lang w:val="en-US" w:bidi="en-US"/>
        </w:rPr>
        <w:t>)</w:t>
      </w:r>
      <w:r w:rsidR="00B03A04">
        <w:rPr>
          <w:lang w:val="en-US" w:bidi="en-US"/>
        </w:rPr>
        <w:t xml:space="preserve"> </w:t>
      </w:r>
      <w:r w:rsidR="00B03A04" w:rsidRPr="00B03A04">
        <w:rPr>
          <w:lang w:val="en-US" w:bidi="en-US"/>
        </w:rPr>
        <w:fldChar w:fldCharType="begin"/>
      </w:r>
      <w:r w:rsidR="001608B3">
        <w:rPr>
          <w:lang w:val="en-US" w:bidi="en-US"/>
        </w:rPr>
        <w:instrText xml:space="preserve"> ADDIN EN.CITE &lt;EndNote&gt;&lt;Cite&gt;&lt;Author&gt;Miller&lt;/Author&gt;&lt;Year&gt;2001&lt;/Year&gt;&lt;IDText&gt;The integrated land use, transportation, environment (ILUTE) microsimulation modelling system: Description and current status&lt;/IDText&gt;&lt;DisplayText&gt;[3]&lt;/DisplayText&gt;&lt;record&gt;&lt;titles&gt;&lt;title&gt;The integrated land use, transportation, environment (ILUTE) microsimulation modelling system: Description and current status&lt;/title&gt;&lt;secondary-title&gt;Travel behaviour research: The leading edge&lt;/secondary-title&gt;&lt;/titles&gt;&lt;pages&gt;711-724&lt;/pages&gt;&lt;contributors&gt;&lt;authors&gt;&lt;author&gt;Miller, Eric J&lt;/author&gt;&lt;author&gt;Salvini, Paul A&lt;/author&gt;&lt;/authors&gt;&lt;/contributors&gt;&lt;added-date format="utc"&gt;1566238156&lt;/added-date&gt;&lt;ref-type name="Journal Article"&gt;17&lt;/ref-type&gt;&lt;dates&gt;&lt;year&gt;2001&lt;/year&gt;&lt;/dates&gt;&lt;rec-number&gt;37&lt;/rec-number&gt;&lt;last-updated-date format="utc"&gt;1566238156&lt;/last-updated-date&gt;&lt;/record&gt;&lt;/Cite&gt;&lt;/EndNote&gt;</w:instrText>
      </w:r>
      <w:r w:rsidR="00B03A04" w:rsidRPr="00B03A04">
        <w:rPr>
          <w:lang w:val="en-US" w:bidi="en-US"/>
        </w:rPr>
        <w:fldChar w:fldCharType="separate"/>
      </w:r>
      <w:r w:rsidR="001608B3">
        <w:rPr>
          <w:noProof/>
          <w:lang w:val="en-US" w:bidi="en-US"/>
        </w:rPr>
        <w:t>[3]</w:t>
      </w:r>
      <w:r w:rsidR="00B03A04" w:rsidRPr="00B03A04">
        <w:rPr>
          <w:lang w:val="en-US" w:bidi="en-US"/>
        </w:rPr>
        <w:fldChar w:fldCharType="end"/>
      </w:r>
      <w:r>
        <w:rPr>
          <w:lang w:val="en-US" w:bidi="en-US"/>
        </w:rPr>
        <w:t xml:space="preserve"> and </w:t>
      </w:r>
      <w:r w:rsidR="005C1290">
        <w:rPr>
          <w:lang w:val="en-US" w:bidi="en-US"/>
        </w:rPr>
        <w:t>the Travel Activity Scheduler for Household Agents (</w:t>
      </w:r>
      <w:r>
        <w:rPr>
          <w:lang w:val="en-US" w:bidi="en-US"/>
        </w:rPr>
        <w:t>TASHA</w:t>
      </w:r>
      <w:r w:rsidR="005C1290">
        <w:rPr>
          <w:lang w:val="en-US" w:bidi="en-US"/>
        </w:rPr>
        <w:t>/GTAModel)</w:t>
      </w:r>
      <w:r>
        <w:rPr>
          <w:lang w:val="en-US" w:bidi="en-US"/>
        </w:rPr>
        <w:t xml:space="preserve"> </w:t>
      </w:r>
      <w:r w:rsidR="009E5CF6">
        <w:rPr>
          <w:lang w:val="en-US" w:bidi="en-US"/>
        </w:rPr>
        <w:fldChar w:fldCharType="begin"/>
      </w:r>
      <w:r w:rsidR="001608B3">
        <w:rPr>
          <w:lang w:val="en-US" w:bidi="en-US"/>
        </w:rPr>
        <w:instrText xml:space="preserve"> ADDIN EN.CITE &lt;EndNote&gt;&lt;Cite&gt;&lt;Author&gt;Miller&lt;/Author&gt;&lt;Year&gt;2015&lt;/Year&gt;&lt;IDText&gt;Implementation of a “next generation” activity-based travel demand model: the Toronto case&lt;/IDText&gt;&lt;DisplayText&gt;[6]&lt;/DisplayText&gt;&lt;record&gt;&lt;titles&gt;&lt;title&gt;Implementation of a “next generation” activity-based travel demand model: the Toronto case&lt;/title&gt;&lt;secondary-title&gt;Presentation at the Travel Demand Modelling and Traffic Simulation Session of the 2015 Conference of the Transportation Association of Canada&lt;/secondary-title&gt;&lt;/titles&gt;&lt;contributors&gt;&lt;authors&gt;&lt;author&gt;Miller, Eric J&lt;/author&gt;&lt;author&gt;Vaughan, James&lt;/author&gt;&lt;author&gt;King, David&lt;/author&gt;&lt;author&gt;Austin, Matthew&lt;/author&gt;&lt;/authors&gt;&lt;/contributors&gt;&lt;added-date format="utc"&gt;1581528848&lt;/added-date&gt;&lt;ref-type name="Conference Proceeding"&gt;10&lt;/ref-type&gt;&lt;dates&gt;&lt;year&gt;2015&lt;/year&gt;&lt;/dates&gt;&lt;rec-number&gt;43&lt;/rec-number&gt;&lt;last-updated-date format="utc"&gt;1581528848&lt;/last-updated-date&gt;&lt;/record&gt;&lt;/Cite&gt;&lt;/EndNote&gt;</w:instrText>
      </w:r>
      <w:r w:rsidR="009E5CF6">
        <w:rPr>
          <w:lang w:val="en-US" w:bidi="en-US"/>
        </w:rPr>
        <w:fldChar w:fldCharType="separate"/>
      </w:r>
      <w:r w:rsidR="001608B3">
        <w:rPr>
          <w:noProof/>
          <w:lang w:val="en-US" w:bidi="en-US"/>
        </w:rPr>
        <w:t>[6]</w:t>
      </w:r>
      <w:r w:rsidR="009E5CF6">
        <w:rPr>
          <w:lang w:val="en-US" w:bidi="en-US"/>
        </w:rPr>
        <w:fldChar w:fldCharType="end"/>
      </w:r>
      <w:r>
        <w:rPr>
          <w:lang w:val="en-US" w:bidi="en-US"/>
        </w:rPr>
        <w:t xml:space="preserve"> models, can be challenging. The ontology can be used to capture </w:t>
      </w:r>
      <w:r w:rsidR="005C1290">
        <w:rPr>
          <w:lang w:val="en-US" w:bidi="en-US"/>
        </w:rPr>
        <w:t>models and simulation</w:t>
      </w:r>
      <w:r>
        <w:rPr>
          <w:lang w:val="en-US" w:bidi="en-US"/>
        </w:rPr>
        <w:t xml:space="preserve"> output and support question-answering to explore the results. Maintaining the data that serves as input to these simulations also poses a challenge for researchers. The ontology may be used to capture and relate historical data to improve access for researchers.</w:t>
      </w:r>
      <w:r w:rsidR="005C1290">
        <w:rPr>
          <w:lang w:val="en-US" w:bidi="en-US"/>
        </w:rPr>
        <w:t xml:space="preserve"> With this motivation in mind, the following set of queries regarding the results of land use and transportation simulations was identified:</w:t>
      </w:r>
    </w:p>
    <w:p w14:paraId="7622F0F7" w14:textId="77777777" w:rsidR="00025FD3" w:rsidRDefault="00025FD3" w:rsidP="00025FD3">
      <w:pPr>
        <w:ind w:left="720" w:hanging="360"/>
      </w:pPr>
      <w:r>
        <w:t xml:space="preserve">CQ1-1: What trips originated from/ended in a given zone? </w:t>
      </w:r>
    </w:p>
    <w:p w14:paraId="6C7C544D" w14:textId="260A27E7" w:rsidR="00025FD3" w:rsidRDefault="00025FD3" w:rsidP="00025FD3">
      <w:pPr>
        <w:ind w:left="720" w:hanging="360"/>
      </w:pPr>
      <w:r>
        <w:t>CQ1-2: What is the occupation breakdown of the t</w:t>
      </w:r>
      <w:r w:rsidR="00D513A9">
        <w:t xml:space="preserve">ravelers </w:t>
      </w:r>
      <w:r>
        <w:t>whose trips originated/ended in a given zone?</w:t>
      </w:r>
    </w:p>
    <w:p w14:paraId="60E2F6B9" w14:textId="29B45995" w:rsidR="00025FD3" w:rsidRDefault="00025FD3" w:rsidP="00025FD3">
      <w:pPr>
        <w:ind w:left="720" w:hanging="360"/>
      </w:pPr>
      <w:r>
        <w:t>CQ1-3: What were the purposes of the trips that originated/ended in a given zone?</w:t>
      </w:r>
    </w:p>
    <w:p w14:paraId="30AE97CF" w14:textId="7947C09C" w:rsidR="00025FD3" w:rsidRDefault="00025FD3" w:rsidP="00025FD3">
      <w:pPr>
        <w:ind w:left="720" w:hanging="360"/>
      </w:pPr>
      <w:r>
        <w:t>CQ1-4: In a particular time period, how many trips originated/ended in a given zone?</w:t>
      </w:r>
    </w:p>
    <w:p w14:paraId="323FB083" w14:textId="3908A524" w:rsidR="00D513A9" w:rsidRDefault="00025FD3" w:rsidP="00025FD3">
      <w:pPr>
        <w:ind w:left="720" w:hanging="360"/>
      </w:pPr>
      <w:r>
        <w:t>CQ1-5: What were the transportation mode(s) taken by trips that originated/ended in a given zone?</w:t>
      </w:r>
    </w:p>
    <w:p w14:paraId="1BB4262E" w14:textId="626D564B" w:rsidR="00025FD3" w:rsidRDefault="00025FD3" w:rsidP="00025FD3">
      <w:pPr>
        <w:ind w:left="720" w:hanging="360"/>
      </w:pPr>
      <w:r>
        <w:t>CQ1-6: Who are the members of a particular household?</w:t>
      </w:r>
    </w:p>
    <w:p w14:paraId="17947562" w14:textId="0885F46B" w:rsidR="00025FD3" w:rsidRDefault="00025FD3" w:rsidP="00025FD3">
      <w:pPr>
        <w:ind w:left="720" w:hanging="360"/>
      </w:pPr>
      <w:r>
        <w:t>CQ1-7: What trips were performed, by which members of a particular household?</w:t>
      </w:r>
    </w:p>
    <w:p w14:paraId="15FE65BF" w14:textId="27A0E4CA" w:rsidR="00025FD3" w:rsidRDefault="00025FD3" w:rsidP="00025FD3">
      <w:pPr>
        <w:ind w:left="720" w:hanging="360"/>
      </w:pPr>
      <w:r>
        <w:t>CQ1-8: What were the purposes of the trips performed by members of a particular household?</w:t>
      </w:r>
    </w:p>
    <w:p w14:paraId="6275E5D8" w14:textId="0A59091C" w:rsidR="00025FD3" w:rsidRDefault="00025FD3" w:rsidP="00025FD3">
      <w:pPr>
        <w:ind w:left="720" w:hanging="360"/>
      </w:pPr>
      <w:r>
        <w:t>CQ1-9: What is the age, sex, and occupation of the traveler who performed a particular trip?</w:t>
      </w:r>
    </w:p>
    <w:p w14:paraId="1A202DD7" w14:textId="4B5C8E31" w:rsidR="00D513A9" w:rsidRPr="00F12B42" w:rsidRDefault="00025FD3" w:rsidP="00F12B42">
      <w:pPr>
        <w:ind w:left="720" w:hanging="360"/>
      </w:pPr>
      <w:r>
        <w:lastRenderedPageBreak/>
        <w:t>CQ1-10: What land use classification is associated with a particular parcel?</w:t>
      </w:r>
    </w:p>
    <w:p w14:paraId="053B1DE2" w14:textId="6A2F0E61" w:rsidR="006B41BB" w:rsidRDefault="006B41BB" w:rsidP="006B41BB">
      <w:pPr>
        <w:pStyle w:val="Heading2"/>
      </w:pPr>
      <w:bookmarkStart w:id="47" w:name="_Ref31180594"/>
      <w:bookmarkStart w:id="48" w:name="_Toc41911358"/>
      <w:r>
        <w:t>Motivating Scenario: Transit Research</w:t>
      </w:r>
      <w:bookmarkEnd w:id="47"/>
      <w:bookmarkEnd w:id="48"/>
    </w:p>
    <w:p w14:paraId="48C46738" w14:textId="1FA41AAF" w:rsidR="009F5D64" w:rsidRDefault="00C22F47" w:rsidP="00C22F47">
      <w:pPr>
        <w:rPr>
          <w:lang w:val="en-US" w:bidi="en-US"/>
        </w:rPr>
      </w:pPr>
      <w:r>
        <w:rPr>
          <w:lang w:val="en-US" w:bidi="en-US"/>
        </w:rPr>
        <w:t xml:space="preserve">Transit research </w:t>
      </w:r>
      <w:r w:rsidR="00561056">
        <w:rPr>
          <w:lang w:val="en-US" w:bidi="en-US"/>
        </w:rPr>
        <w:t xml:space="preserve">activities often involve collecting, integrating, </w:t>
      </w:r>
      <w:r w:rsidR="00C43159">
        <w:rPr>
          <w:lang w:val="en-US" w:bidi="en-US"/>
        </w:rPr>
        <w:t xml:space="preserve">and analyzing </w:t>
      </w:r>
      <w:r w:rsidR="00561056">
        <w:rPr>
          <w:lang w:val="en-US" w:bidi="en-US"/>
        </w:rPr>
        <w:t>data from various sources. For example, researchers may need to combine data from various parts of the transit system to assess how some failure event, for example on a streetcar line, may impact nearby bus routes. Even assessing data about a single transit route may require the integration of various datasets, such as data describing the route itself, data describing the actual behavior of vehicles on the route, data on the vehicle’s characteristics, and perhaps contextual information such as ridership. The ontology may be employed to facilitate the integration of transit</w:t>
      </w:r>
      <w:r w:rsidR="00C43159">
        <w:rPr>
          <w:lang w:val="en-US" w:bidi="en-US"/>
        </w:rPr>
        <w:t xml:space="preserve"> data</w:t>
      </w:r>
      <w:r w:rsidR="00561056">
        <w:rPr>
          <w:lang w:val="en-US" w:bidi="en-US"/>
        </w:rPr>
        <w:t xml:space="preserve">, thereby supporting easier access to information of interest. </w:t>
      </w:r>
    </w:p>
    <w:p w14:paraId="3DEDC272" w14:textId="4951E143" w:rsidR="009F5D64" w:rsidRDefault="00561056" w:rsidP="00C22F47">
      <w:pPr>
        <w:rPr>
          <w:lang w:val="en-US" w:bidi="en-US"/>
        </w:rPr>
      </w:pPr>
      <w:r>
        <w:rPr>
          <w:lang w:val="en-US" w:bidi="en-US"/>
        </w:rPr>
        <w:t xml:space="preserve">In the iCity-ORF project, </w:t>
      </w:r>
      <w:r w:rsidR="00C43159">
        <w:rPr>
          <w:lang w:val="en-US" w:bidi="en-US"/>
        </w:rPr>
        <w:t>one of the</w:t>
      </w:r>
      <w:r>
        <w:rPr>
          <w:lang w:val="en-US" w:bidi="en-US"/>
        </w:rPr>
        <w:t xml:space="preserve"> areas of transit research </w:t>
      </w:r>
      <w:r w:rsidR="00C43159">
        <w:rPr>
          <w:lang w:val="en-US" w:bidi="en-US"/>
        </w:rPr>
        <w:t>was to support the development of strategies for</w:t>
      </w:r>
      <w:r>
        <w:rPr>
          <w:lang w:val="en-US" w:bidi="en-US"/>
        </w:rPr>
        <w:t xml:space="preserve"> </w:t>
      </w:r>
      <w:r w:rsidR="009F5D64">
        <w:rPr>
          <w:lang w:val="en-US" w:bidi="en-US"/>
        </w:rPr>
        <w:t xml:space="preserve">transit resilience (so-called “bus bridging” where buses are re-routed to serve as shuttle buses in order to delays on the subway lines). As an initial step toward supporting these research areas, we elected to focus on supporting </w:t>
      </w:r>
      <w:r w:rsidR="00C43159">
        <w:rPr>
          <w:lang w:val="en-US" w:bidi="en-US"/>
        </w:rPr>
        <w:t>this</w:t>
      </w:r>
      <w:r w:rsidR="009F5D64">
        <w:rPr>
          <w:lang w:val="en-US" w:bidi="en-US"/>
        </w:rPr>
        <w:t xml:space="preserve"> project. This required support for queries to detect buses that had been re-routed as shuttle buses. This information could then be used to further analyze </w:t>
      </w:r>
      <w:r w:rsidR="00C43159">
        <w:rPr>
          <w:lang w:val="en-US" w:bidi="en-US"/>
        </w:rPr>
        <w:t>a given</w:t>
      </w:r>
      <w:r w:rsidR="009F5D64">
        <w:rPr>
          <w:lang w:val="en-US" w:bidi="en-US"/>
        </w:rPr>
        <w:t xml:space="preserve"> bus bridging strategy and assess its impact on the network.</w:t>
      </w:r>
    </w:p>
    <w:p w14:paraId="5B99F54C" w14:textId="77777777" w:rsidR="009F5D64" w:rsidRPr="007F75FD" w:rsidRDefault="009F5D64" w:rsidP="007F75FD">
      <w:pPr>
        <w:ind w:left="720" w:hanging="360"/>
      </w:pPr>
      <w:r w:rsidRPr="007F75FD">
        <w:t>CQ2-1: What date and time has a subway incident occurred?</w:t>
      </w:r>
    </w:p>
    <w:p w14:paraId="2A4796D3" w14:textId="4A635E2C" w:rsidR="00C22F47" w:rsidRPr="007F75FD" w:rsidRDefault="009F5D64" w:rsidP="007F75FD">
      <w:pPr>
        <w:ind w:left="720" w:hanging="360"/>
      </w:pPr>
      <w:r w:rsidRPr="007F75FD">
        <w:t xml:space="preserve">CQ2-2: What are the locations of </w:t>
      </w:r>
      <w:r w:rsidR="00245172">
        <w:t>vehicles</w:t>
      </w:r>
      <w:r w:rsidRPr="007F75FD">
        <w:t xml:space="preserve"> </w:t>
      </w:r>
      <w:r w:rsidR="00AF6398">
        <w:t>on a particular route</w:t>
      </w:r>
      <w:r w:rsidRPr="007F75FD">
        <w:t xml:space="preserve"> after the occurrence of a subway incident?</w:t>
      </w:r>
    </w:p>
    <w:p w14:paraId="215192A6" w14:textId="5109C5B5" w:rsidR="009F5D64" w:rsidRPr="00C22F47" w:rsidRDefault="009F5D64" w:rsidP="007F75FD">
      <w:pPr>
        <w:ind w:left="720" w:hanging="360"/>
        <w:rPr>
          <w:lang w:val="en-US" w:bidi="en-US"/>
        </w:rPr>
      </w:pPr>
      <w:r w:rsidRPr="007F75FD">
        <w:t>CQ2-3: Are any buses located more than a certain distance from their assigned route at a given</w:t>
      </w:r>
      <w:r>
        <w:rPr>
          <w:lang w:val="en-US" w:bidi="en-US"/>
        </w:rPr>
        <w:t xml:space="preserve"> point in time?</w:t>
      </w:r>
    </w:p>
    <w:p w14:paraId="06A2BD81" w14:textId="38960639" w:rsidR="006B41BB" w:rsidRDefault="006B41BB" w:rsidP="006B41BB">
      <w:pPr>
        <w:pStyle w:val="Heading2"/>
      </w:pPr>
      <w:bookmarkStart w:id="49" w:name="_Toc41911359"/>
      <w:r>
        <w:t>Motivating Scenario: Smart Parking Applications</w:t>
      </w:r>
      <w:bookmarkEnd w:id="49"/>
    </w:p>
    <w:p w14:paraId="600DA5E9" w14:textId="750CA3CC" w:rsidR="006B41BB" w:rsidRDefault="00950AE6" w:rsidP="006B41BB">
      <w:pPr>
        <w:rPr>
          <w:lang w:val="en-US" w:bidi="en-US"/>
        </w:rPr>
      </w:pPr>
      <w:r>
        <w:rPr>
          <w:lang w:val="en-US" w:bidi="en-US"/>
        </w:rPr>
        <w:t xml:space="preserve">Through </w:t>
      </w:r>
      <w:r w:rsidR="00C76514">
        <w:rPr>
          <w:lang w:val="en-US" w:bidi="en-US"/>
        </w:rPr>
        <w:t xml:space="preserve">a tripartite research agreement on transportation and smart cities, a motivating scenario </w:t>
      </w:r>
      <w:r w:rsidR="0043363D">
        <w:rPr>
          <w:lang w:val="en-US" w:bidi="en-US"/>
        </w:rPr>
        <w:t xml:space="preserve">beyond the context of the iCity-ORF project, </w:t>
      </w:r>
      <w:r w:rsidR="00C76514">
        <w:rPr>
          <w:lang w:val="en-US" w:bidi="en-US"/>
        </w:rPr>
        <w:t>for the Chinese University of Hong Kong (CUHK)</w:t>
      </w:r>
      <w:r w:rsidR="0043363D">
        <w:rPr>
          <w:lang w:val="en-US" w:bidi="en-US"/>
        </w:rPr>
        <w:t>,</w:t>
      </w:r>
      <w:r w:rsidR="00C76514">
        <w:rPr>
          <w:lang w:val="en-US" w:bidi="en-US"/>
        </w:rPr>
        <w:t xml:space="preserve"> was identified. Researchers at the CUHK have been investigating the potential for smart parking applications, especially in the context of electric vehicles. </w:t>
      </w:r>
      <w:r w:rsidR="004E56DE">
        <w:rPr>
          <w:lang w:val="en-US" w:bidi="en-US"/>
        </w:rPr>
        <w:t xml:space="preserve">Providing </w:t>
      </w:r>
      <w:r w:rsidR="00BF1751">
        <w:rPr>
          <w:lang w:val="en-US" w:bidi="en-US"/>
        </w:rPr>
        <w:t xml:space="preserve">parking information to drivers, whether real-time or static, is useful in helping them to locate a suitable parking spot. </w:t>
      </w:r>
      <w:r w:rsidR="008D7FC4">
        <w:rPr>
          <w:lang w:val="en-US" w:bidi="en-US"/>
        </w:rPr>
        <w:lastRenderedPageBreak/>
        <w:t xml:space="preserve">The question of suitability is complicated for drivers of electric vehicles, as they may require a parking location with access to a particular type of charger. Researchers at the CUHK </w:t>
      </w:r>
      <w:r w:rsidR="0043363D">
        <w:rPr>
          <w:lang w:val="en-US" w:bidi="en-US"/>
        </w:rPr>
        <w:t>have been</w:t>
      </w:r>
      <w:r w:rsidR="008D7FC4">
        <w:rPr>
          <w:lang w:val="en-US" w:bidi="en-US"/>
        </w:rPr>
        <w:t xml:space="preserve"> investigating the potential for such smart parking applications, and identified an opportunity to use ontologies to facilitate the access and integration of the required data.</w:t>
      </w:r>
      <w:r w:rsidR="00F86A2E">
        <w:rPr>
          <w:lang w:val="en-US" w:bidi="en-US"/>
        </w:rPr>
        <w:t xml:space="preserve"> Based on the envisioned use cases and the currently available data, the following set of competency questions was identified:</w:t>
      </w:r>
    </w:p>
    <w:p w14:paraId="5BAE8DF7" w14:textId="33F2B6C8" w:rsidR="007F75FD" w:rsidRDefault="00F86A2E" w:rsidP="007F75FD">
      <w:pPr>
        <w:ind w:left="720" w:hanging="360"/>
      </w:pPr>
      <w:r>
        <w:rPr>
          <w:lang w:val="en-US" w:bidi="en-US"/>
        </w:rPr>
        <w:t>CQ</w:t>
      </w:r>
      <w:r w:rsidR="001216A3">
        <w:rPr>
          <w:lang w:val="en-US" w:bidi="en-US"/>
        </w:rPr>
        <w:t>3</w:t>
      </w:r>
      <w:r>
        <w:rPr>
          <w:lang w:val="en-US" w:bidi="en-US"/>
        </w:rPr>
        <w:t>-1</w:t>
      </w:r>
      <w:r w:rsidR="007F75FD">
        <w:rPr>
          <w:lang w:val="en-US" w:bidi="en-US"/>
        </w:rPr>
        <w:t xml:space="preserve"> </w:t>
      </w:r>
      <w:r w:rsidR="007F75FD">
        <w:t xml:space="preserve">What is the address of </w:t>
      </w:r>
      <w:r w:rsidR="0043363D">
        <w:t xml:space="preserve">a particular </w:t>
      </w:r>
      <w:r w:rsidR="007F75FD">
        <w:t>parking lot?</w:t>
      </w:r>
    </w:p>
    <w:p w14:paraId="5289258E" w14:textId="6B0EDAF4" w:rsidR="007F75FD" w:rsidRDefault="007F75FD" w:rsidP="007F75FD">
      <w:pPr>
        <w:ind w:left="720" w:hanging="360"/>
      </w:pPr>
      <w:r>
        <w:t>CQ</w:t>
      </w:r>
      <w:r w:rsidR="001216A3">
        <w:t>3</w:t>
      </w:r>
      <w:r>
        <w:t xml:space="preserve">-2 What is the capacity of </w:t>
      </w:r>
      <w:r w:rsidR="0043363D">
        <w:t xml:space="preserve">a particular </w:t>
      </w:r>
      <w:r>
        <w:t>parking lot?</w:t>
      </w:r>
    </w:p>
    <w:p w14:paraId="048B117E" w14:textId="6C4BB1E4" w:rsidR="007F75FD" w:rsidRDefault="007F75FD" w:rsidP="007F75FD">
      <w:pPr>
        <w:ind w:left="720" w:hanging="360"/>
      </w:pPr>
      <w:r>
        <w:t>CQ</w:t>
      </w:r>
      <w:r w:rsidR="001216A3">
        <w:t>3</w:t>
      </w:r>
      <w:r>
        <w:t xml:space="preserve">-3 Is </w:t>
      </w:r>
      <w:r w:rsidR="0043363D">
        <w:t>some parking lot</w:t>
      </w:r>
      <w:r>
        <w:t xml:space="preserve"> accessible by disabled people, and if so how many parking </w:t>
      </w:r>
      <w:r w:rsidR="00001DAE">
        <w:t>sp</w:t>
      </w:r>
      <w:r>
        <w:t>ots are for disabled vehicles?</w:t>
      </w:r>
    </w:p>
    <w:p w14:paraId="13F6216A" w14:textId="7483B4EB" w:rsidR="007F75FD" w:rsidRDefault="007F75FD" w:rsidP="007F75FD">
      <w:pPr>
        <w:ind w:left="720" w:hanging="360"/>
      </w:pPr>
      <w:r>
        <w:t>CQ</w:t>
      </w:r>
      <w:r w:rsidR="001216A3">
        <w:t>3</w:t>
      </w:r>
      <w:r>
        <w:t>-4 Is there a height limit for vehicles</w:t>
      </w:r>
      <w:r w:rsidR="001216A3">
        <w:t xml:space="preserve"> for a </w:t>
      </w:r>
      <w:r w:rsidR="0043363D">
        <w:t xml:space="preserve">particular </w:t>
      </w:r>
      <w:r w:rsidR="001216A3">
        <w:t>parking lot?</w:t>
      </w:r>
    </w:p>
    <w:p w14:paraId="104FC2C4" w14:textId="1E80EA39" w:rsidR="001216A3" w:rsidRDefault="001216A3" w:rsidP="007F75FD">
      <w:pPr>
        <w:ind w:left="720" w:hanging="360"/>
      </w:pPr>
      <w:r>
        <w:t xml:space="preserve">CQ3-5 What are the geographic coordinates for </w:t>
      </w:r>
      <w:r w:rsidR="0043363D">
        <w:t xml:space="preserve">a particular </w:t>
      </w:r>
      <w:r>
        <w:t>parking lot?</w:t>
      </w:r>
    </w:p>
    <w:p w14:paraId="0CDD31C6" w14:textId="0EB240DB" w:rsidR="00F86A2E" w:rsidRDefault="001216A3" w:rsidP="001216A3">
      <w:pPr>
        <w:ind w:left="720" w:hanging="360"/>
      </w:pPr>
      <w:r>
        <w:t>CQ3-6 What building is a particular parking lot located in?</w:t>
      </w:r>
    </w:p>
    <w:p w14:paraId="3807E766" w14:textId="221EDE33" w:rsidR="00F86A2E" w:rsidRDefault="001216A3" w:rsidP="001216A3">
      <w:pPr>
        <w:ind w:left="720" w:hanging="360"/>
      </w:pPr>
      <w:r>
        <w:t>CQ3-7 Is a particular parking lot open to the public at a given time?</w:t>
      </w:r>
    </w:p>
    <w:p w14:paraId="140A951B" w14:textId="48769FD3" w:rsidR="001216A3" w:rsidRDefault="001216A3" w:rsidP="001216A3">
      <w:pPr>
        <w:ind w:left="720" w:hanging="360"/>
      </w:pPr>
      <w:r>
        <w:t>CQ3-8 How much does it cost to park in a particular parking lot?</w:t>
      </w:r>
    </w:p>
    <w:p w14:paraId="09DE4888" w14:textId="56F4CA1D" w:rsidR="001216A3" w:rsidRDefault="001216A3" w:rsidP="001216A3">
      <w:pPr>
        <w:ind w:left="720" w:hanging="360"/>
      </w:pPr>
      <w:r>
        <w:t>CQ3-9 What types of payment are accepted at a particular parking lot?</w:t>
      </w:r>
    </w:p>
    <w:p w14:paraId="7A15C28F" w14:textId="32345E3A" w:rsidR="001216A3" w:rsidRDefault="001216A3" w:rsidP="001216A3">
      <w:pPr>
        <w:ind w:left="720" w:hanging="360"/>
      </w:pPr>
      <w:r>
        <w:t>CQ3-10 How many parking spots are designated for electric vehicles in a particular parking lot?</w:t>
      </w:r>
    </w:p>
    <w:p w14:paraId="4E174525" w14:textId="4DA0059D" w:rsidR="00F86A2E" w:rsidRPr="001216A3" w:rsidRDefault="001216A3" w:rsidP="001216A3">
      <w:pPr>
        <w:ind w:left="720" w:hanging="360"/>
      </w:pPr>
      <w:r>
        <w:t>CQ3-11 What types of electric vehicle chargers are available in a particular parking lot?</w:t>
      </w:r>
    </w:p>
    <w:p w14:paraId="16DE635D" w14:textId="4D27890E" w:rsidR="006B41BB" w:rsidRDefault="006B41BB" w:rsidP="006B41BB">
      <w:pPr>
        <w:pStyle w:val="Heading2"/>
      </w:pPr>
      <w:bookmarkStart w:id="50" w:name="_Ref31185680"/>
      <w:bookmarkStart w:id="51" w:name="_Toc41911360"/>
      <w:r>
        <w:t xml:space="preserve">Motivating Scenario: </w:t>
      </w:r>
      <w:r w:rsidR="002358F6">
        <w:t xml:space="preserve">ATIS via </w:t>
      </w:r>
      <w:r w:rsidR="000D2B4D">
        <w:t>ITSoS</w:t>
      </w:r>
      <w:bookmarkEnd w:id="50"/>
      <w:bookmarkEnd w:id="51"/>
    </w:p>
    <w:p w14:paraId="45779DB1" w14:textId="77777777" w:rsidR="005D20D1" w:rsidRDefault="005D20D1" w:rsidP="005D20D1">
      <w:pPr>
        <w:rPr>
          <w:rFonts w:asciiTheme="majorBidi" w:hAnsiTheme="majorBidi" w:cstheme="majorBidi"/>
        </w:rPr>
      </w:pPr>
      <w:r w:rsidRPr="009A7486">
        <w:rPr>
          <w:rFonts w:asciiTheme="majorBidi" w:hAnsiTheme="majorBidi" w:cstheme="majorBidi"/>
        </w:rPr>
        <w:t xml:space="preserve">The tremendous amount and diversity of data generated by ITS (Intelligent Transportation Systems) has become an important source for its services and applications. Travelling from one place to another often involves different information from different ITS services. Unfortunately, the multiplicity of ITS and their complexity has produced a body of heterogeneous data that cannot easily </w:t>
      </w:r>
      <w:r>
        <w:rPr>
          <w:rFonts w:asciiTheme="majorBidi" w:hAnsiTheme="majorBidi" w:cstheme="majorBidi"/>
        </w:rPr>
        <w:t xml:space="preserve">be </w:t>
      </w:r>
      <w:r w:rsidRPr="009A7486">
        <w:rPr>
          <w:rFonts w:asciiTheme="majorBidi" w:hAnsiTheme="majorBidi" w:cstheme="majorBidi"/>
        </w:rPr>
        <w:t>integrated.  Data from different sources must be analyzed, classified and re-organized into a homogenous format to make it universally applicable</w:t>
      </w:r>
      <w:r>
        <w:rPr>
          <w:rFonts w:asciiTheme="majorBidi" w:hAnsiTheme="majorBidi" w:cstheme="majorBidi"/>
        </w:rPr>
        <w:t>.</w:t>
      </w:r>
    </w:p>
    <w:p w14:paraId="37BD296E" w14:textId="319C10D4" w:rsidR="005D20D1" w:rsidRDefault="005D20D1" w:rsidP="005D20D1">
      <w:pPr>
        <w:rPr>
          <w:rFonts w:asciiTheme="majorBidi" w:hAnsiTheme="majorBidi" w:cstheme="majorBidi"/>
        </w:rPr>
      </w:pPr>
      <w:r w:rsidRPr="009A7486">
        <w:rPr>
          <w:rFonts w:asciiTheme="majorBidi" w:hAnsiTheme="majorBidi" w:cstheme="majorBidi"/>
        </w:rPr>
        <w:lastRenderedPageBreak/>
        <w:t xml:space="preserve">Many institutions and companies have developed ICT solutions to close the gap and manage data integration and representation by using well-known industrial protocols likes GTFS. Nevertheless, </w:t>
      </w:r>
      <w:r>
        <w:rPr>
          <w:rFonts w:asciiTheme="majorBidi" w:hAnsiTheme="majorBidi" w:cstheme="majorBidi"/>
        </w:rPr>
        <w:t xml:space="preserve">these solutions lack a formal semantics; </w:t>
      </w:r>
      <w:r w:rsidRPr="009A7486">
        <w:rPr>
          <w:rFonts w:asciiTheme="majorBidi" w:hAnsiTheme="majorBidi" w:cstheme="majorBidi"/>
        </w:rPr>
        <w:t>there is no common standard across systems to manage and exchange data and information.</w:t>
      </w:r>
    </w:p>
    <w:p w14:paraId="737CD403" w14:textId="2421B901" w:rsidR="006B41BB" w:rsidRDefault="0040617A" w:rsidP="006B41BB">
      <w:pPr>
        <w:rPr>
          <w:lang w:val="en-US" w:bidi="en-US"/>
        </w:rPr>
      </w:pPr>
      <w:r>
        <w:rPr>
          <w:lang w:val="en-US" w:bidi="en-US"/>
        </w:rPr>
        <w:t xml:space="preserve">ITS tools require integration of many heterogeneous data sources. Adaptability is challenging for traditional ITS frameworks due to the overhead to integrate new and changing data sources. </w:t>
      </w:r>
      <w:r w:rsidR="000D2B4D">
        <w:rPr>
          <w:rFonts w:asciiTheme="majorBidi" w:hAnsiTheme="majorBidi" w:cstheme="majorBidi"/>
        </w:rPr>
        <w:t>To address this challenge, an architecture</w:t>
      </w:r>
      <w:r w:rsidR="000D2B4D" w:rsidRPr="009A7486">
        <w:rPr>
          <w:rFonts w:asciiTheme="majorBidi" w:hAnsiTheme="majorBidi" w:cstheme="majorBidi"/>
        </w:rPr>
        <w:t xml:space="preserve"> </w:t>
      </w:r>
      <w:r w:rsidR="000D2B4D">
        <w:rPr>
          <w:rFonts w:asciiTheme="majorBidi" w:hAnsiTheme="majorBidi" w:cstheme="majorBidi"/>
        </w:rPr>
        <w:t xml:space="preserve">has been </w:t>
      </w:r>
      <w:r w:rsidR="000D2B4D" w:rsidRPr="009A7486">
        <w:rPr>
          <w:rFonts w:asciiTheme="majorBidi" w:hAnsiTheme="majorBidi" w:cstheme="majorBidi"/>
        </w:rPr>
        <w:t xml:space="preserve">designed to </w:t>
      </w:r>
      <w:r w:rsidR="000D2B4D">
        <w:rPr>
          <w:rFonts w:asciiTheme="majorBidi" w:hAnsiTheme="majorBidi" w:cstheme="majorBidi"/>
        </w:rPr>
        <w:t>support</w:t>
      </w:r>
      <w:r w:rsidR="000D2B4D" w:rsidRPr="009A7486">
        <w:rPr>
          <w:rFonts w:asciiTheme="majorBidi" w:hAnsiTheme="majorBidi" w:cstheme="majorBidi"/>
        </w:rPr>
        <w:t xml:space="preserve"> scalable and </w:t>
      </w:r>
      <w:r w:rsidR="000D2B4D">
        <w:rPr>
          <w:rFonts w:asciiTheme="majorBidi" w:hAnsiTheme="majorBidi" w:cstheme="majorBidi"/>
        </w:rPr>
        <w:t xml:space="preserve">extensible ITS applications </w:t>
      </w:r>
      <w:r w:rsidR="000D2B4D" w:rsidRPr="009A7486">
        <w:rPr>
          <w:rFonts w:asciiTheme="majorBidi" w:hAnsiTheme="majorBidi" w:cstheme="majorBidi"/>
        </w:rPr>
        <w:t xml:space="preserve">using </w:t>
      </w:r>
      <w:r w:rsidR="000D2B4D">
        <w:rPr>
          <w:rFonts w:asciiTheme="majorBidi" w:hAnsiTheme="majorBidi" w:cstheme="majorBidi"/>
        </w:rPr>
        <w:t>a</w:t>
      </w:r>
      <w:r w:rsidR="000D2B4D" w:rsidRPr="009A7486">
        <w:rPr>
          <w:rFonts w:asciiTheme="majorBidi" w:hAnsiTheme="majorBidi" w:cstheme="majorBidi"/>
        </w:rPr>
        <w:t xml:space="preserve"> semantic representation and integration. </w:t>
      </w:r>
      <w:r>
        <w:rPr>
          <w:lang w:val="en-US" w:bidi="en-US"/>
        </w:rPr>
        <w:t xml:space="preserve">The </w:t>
      </w:r>
      <w:r w:rsidR="000D2B4D">
        <w:rPr>
          <w:lang w:val="en-US" w:bidi="en-US"/>
        </w:rPr>
        <w:t>ITSoS</w:t>
      </w:r>
      <w:r>
        <w:rPr>
          <w:lang w:val="en-US" w:bidi="en-US"/>
        </w:rPr>
        <w:t xml:space="preserve"> </w:t>
      </w:r>
      <w:r w:rsidR="002358F6">
        <w:rPr>
          <w:lang w:val="en-US" w:bidi="en-US"/>
        </w:rPr>
        <w:t>architecture</w:t>
      </w:r>
      <w:r w:rsidR="003E24B8">
        <w:rPr>
          <w:lang w:val="en-US" w:bidi="en-US"/>
        </w:rPr>
        <w:t>, originally</w:t>
      </w:r>
      <w:r w:rsidR="002358F6">
        <w:rPr>
          <w:lang w:val="en-US" w:bidi="en-US"/>
        </w:rPr>
        <w:t xml:space="preserve"> proposed </w:t>
      </w:r>
      <w:r w:rsidR="008C0849">
        <w:rPr>
          <w:lang w:val="en-US" w:bidi="en-US"/>
        </w:rPr>
        <w:t xml:space="preserve">by </w:t>
      </w:r>
      <w:r w:rsidR="009E5CF6">
        <w:rPr>
          <w:lang w:val="en-US" w:bidi="en-US"/>
        </w:rPr>
        <w:fldChar w:fldCharType="begin"/>
      </w:r>
      <w:r w:rsidR="001608B3">
        <w:rPr>
          <w:lang w:val="en-US" w:bidi="en-US"/>
        </w:rPr>
        <w:instrText xml:space="preserve"> ADDIN EN.CITE &lt;EndNote&gt;&lt;Cite&gt;&lt;Author&gt;Elshenawy&lt;/Author&gt;&lt;Year&gt;2018&lt;/Year&gt;&lt;IDText&gt;Towards a service-oriented cyber–physical systems of systems for smart city mobility applications&lt;/IDText&gt;&lt;DisplayText&gt;[7]&lt;/DisplayText&gt;&lt;record&gt;&lt;isbn&gt;0167-739X&lt;/isbn&gt;&lt;titles&gt;&lt;title&gt;Towards a service-oriented cyber–physical systems of systems for smart city mobility applications&lt;/title&gt;&lt;secondary-title&gt;Future Generation Computer Systems&lt;/secondary-title&gt;&lt;/titles&gt;&lt;pages&gt;575-587&lt;/pages&gt;&lt;contributors&gt;&lt;authors&gt;&lt;author&gt;Elshenawy, Mohamed&lt;/author&gt;&lt;author&gt;Abdulhai, Baher&lt;/author&gt;&lt;author&gt;El-Darieby, Mohamed&lt;/author&gt;&lt;/authors&gt;&lt;/contributors&gt;&lt;added-date format="utc"&gt;1581528965&lt;/added-date&gt;&lt;ref-type name="Journal Article"&gt;17&lt;/ref-type&gt;&lt;dates&gt;&lt;year&gt;2018&lt;/year&gt;&lt;/dates&gt;&lt;rec-number&gt;44&lt;/rec-number&gt;&lt;last-updated-date format="utc"&gt;1581528965&lt;/last-updated-date&gt;&lt;volume&gt;79&lt;/volume&gt;&lt;/record&gt;&lt;/Cite&gt;&lt;/EndNote&gt;</w:instrText>
      </w:r>
      <w:r w:rsidR="009E5CF6">
        <w:rPr>
          <w:lang w:val="en-US" w:bidi="en-US"/>
        </w:rPr>
        <w:fldChar w:fldCharType="separate"/>
      </w:r>
      <w:r w:rsidR="001608B3">
        <w:rPr>
          <w:noProof/>
          <w:lang w:val="en-US" w:bidi="en-US"/>
        </w:rPr>
        <w:t>[7]</w:t>
      </w:r>
      <w:r w:rsidR="009E5CF6">
        <w:rPr>
          <w:lang w:val="en-US" w:bidi="en-US"/>
        </w:rPr>
        <w:fldChar w:fldCharType="end"/>
      </w:r>
      <w:r w:rsidR="003E24B8">
        <w:rPr>
          <w:lang w:val="en-US" w:bidi="en-US"/>
        </w:rPr>
        <w:t>, is intended to</w:t>
      </w:r>
      <w:r w:rsidR="002358F6">
        <w:rPr>
          <w:lang w:val="en-US" w:bidi="en-US"/>
        </w:rPr>
        <w:t xml:space="preserve"> leverage the ontology to support data integration. In general, the range of queries required to support </w:t>
      </w:r>
      <w:r w:rsidR="000D2B4D">
        <w:rPr>
          <w:lang w:val="en-US" w:bidi="en-US"/>
        </w:rPr>
        <w:t>an implementation of the</w:t>
      </w:r>
      <w:r w:rsidR="002358F6">
        <w:rPr>
          <w:lang w:val="en-US" w:bidi="en-US"/>
        </w:rPr>
        <w:t xml:space="preserve"> </w:t>
      </w:r>
      <w:r w:rsidR="000D2B4D">
        <w:rPr>
          <w:lang w:val="en-US" w:bidi="en-US"/>
        </w:rPr>
        <w:t>ITSoS</w:t>
      </w:r>
      <w:r w:rsidR="002358F6">
        <w:rPr>
          <w:lang w:val="en-US" w:bidi="en-US"/>
        </w:rPr>
        <w:t xml:space="preserve"> architecture will vary greatly as a function of the ITS application(s) to be supported. In the iCity-ORF project (1.2), the </w:t>
      </w:r>
      <w:r w:rsidR="000D2B4D">
        <w:rPr>
          <w:lang w:val="en-US" w:bidi="en-US"/>
        </w:rPr>
        <w:t>ITSoS</w:t>
      </w:r>
      <w:r w:rsidR="002358F6">
        <w:rPr>
          <w:lang w:val="en-US" w:bidi="en-US"/>
        </w:rPr>
        <w:t xml:space="preserve"> architecture was demonstrated by way of the Advanced Traveler Information System (ATIS). To support this implementation, the iCity ontology </w:t>
      </w:r>
      <w:r w:rsidR="000D2B4D">
        <w:rPr>
          <w:lang w:val="en-US" w:bidi="en-US"/>
        </w:rPr>
        <w:t>was required to</w:t>
      </w:r>
      <w:r w:rsidR="009D1641">
        <w:rPr>
          <w:lang w:val="en-US" w:bidi="en-US"/>
        </w:rPr>
        <w:t xml:space="preserve"> </w:t>
      </w:r>
      <w:r w:rsidR="003E24B8">
        <w:rPr>
          <w:lang w:val="en-US" w:bidi="en-US"/>
        </w:rPr>
        <w:t>captur</w:t>
      </w:r>
      <w:r w:rsidR="000D2B4D">
        <w:rPr>
          <w:lang w:val="en-US" w:bidi="en-US"/>
        </w:rPr>
        <w:t>e</w:t>
      </w:r>
      <w:r w:rsidR="003E24B8">
        <w:rPr>
          <w:lang w:val="en-US" w:bidi="en-US"/>
        </w:rPr>
        <w:t xml:space="preserve"> data and formulat</w:t>
      </w:r>
      <w:r w:rsidR="000D2B4D">
        <w:rPr>
          <w:lang w:val="en-US" w:bidi="en-US"/>
        </w:rPr>
        <w:t>e</w:t>
      </w:r>
      <w:r w:rsidR="002358F6">
        <w:rPr>
          <w:lang w:val="en-US" w:bidi="en-US"/>
        </w:rPr>
        <w:t xml:space="preserve"> competency questions regarding the traffic status</w:t>
      </w:r>
      <w:r w:rsidR="009052F6">
        <w:rPr>
          <w:lang w:val="en-US" w:bidi="en-US"/>
        </w:rPr>
        <w:t xml:space="preserve"> data</w:t>
      </w:r>
      <w:r w:rsidR="002358F6">
        <w:rPr>
          <w:lang w:val="en-US" w:bidi="en-US"/>
        </w:rPr>
        <w:t xml:space="preserve"> on various road segments in the transportation network</w:t>
      </w:r>
      <w:r w:rsidR="000D2B4D">
        <w:rPr>
          <w:lang w:val="en-US" w:bidi="en-US"/>
        </w:rPr>
        <w:t>, as outlined below</w:t>
      </w:r>
      <w:r w:rsidR="002358F6">
        <w:rPr>
          <w:lang w:val="en-US" w:bidi="en-US"/>
        </w:rPr>
        <w:t>.</w:t>
      </w:r>
      <w:r w:rsidR="00345187">
        <w:rPr>
          <w:lang w:val="en-US" w:bidi="en-US"/>
        </w:rPr>
        <w:t xml:space="preserve"> </w:t>
      </w:r>
    </w:p>
    <w:p w14:paraId="1D71AA90" w14:textId="0152C28A" w:rsidR="002358F6" w:rsidRPr="001216A3" w:rsidRDefault="002358F6" w:rsidP="001216A3">
      <w:pPr>
        <w:ind w:left="720" w:hanging="360"/>
      </w:pPr>
      <w:r w:rsidRPr="001216A3">
        <w:t>CQ</w:t>
      </w:r>
      <w:r w:rsidR="00893232">
        <w:t>4</w:t>
      </w:r>
      <w:r w:rsidR="00F86A2E" w:rsidRPr="001216A3">
        <w:t>-</w:t>
      </w:r>
      <w:r w:rsidRPr="001216A3">
        <w:t xml:space="preserve">1: What </w:t>
      </w:r>
      <w:r w:rsidR="009052F6">
        <w:t xml:space="preserve">are the averages of the </w:t>
      </w:r>
      <w:r w:rsidRPr="001216A3">
        <w:t>TTI_Max value</w:t>
      </w:r>
      <w:r w:rsidR="009052F6">
        <w:t>s that</w:t>
      </w:r>
      <w:r w:rsidRPr="001216A3">
        <w:t xml:space="preserve"> have been observed </w:t>
      </w:r>
      <w:r w:rsidR="009052F6">
        <w:t>over some period of time</w:t>
      </w:r>
      <w:r w:rsidRPr="001216A3">
        <w:t>?</w:t>
      </w:r>
    </w:p>
    <w:p w14:paraId="7483BF22" w14:textId="13DFAD7A" w:rsidR="002358F6" w:rsidRPr="001216A3" w:rsidRDefault="002358F6" w:rsidP="001216A3">
      <w:pPr>
        <w:ind w:left="720" w:hanging="360"/>
      </w:pPr>
      <w:r w:rsidRPr="001216A3">
        <w:t>CQ</w:t>
      </w:r>
      <w:r w:rsidR="00893232">
        <w:t>4</w:t>
      </w:r>
      <w:r w:rsidRPr="001216A3">
        <w:t xml:space="preserve">-2: What </w:t>
      </w:r>
      <w:r w:rsidR="009052F6">
        <w:t xml:space="preserve">are the averages of the </w:t>
      </w:r>
      <w:r w:rsidRPr="001216A3">
        <w:t>TTI_Max value</w:t>
      </w:r>
      <w:r w:rsidR="009052F6">
        <w:t>s that have been observed</w:t>
      </w:r>
      <w:r w:rsidRPr="001216A3">
        <w:t xml:space="preserve"> at some location?</w:t>
      </w:r>
    </w:p>
    <w:p w14:paraId="137884DE" w14:textId="38F85F39" w:rsidR="002358F6" w:rsidRPr="001216A3" w:rsidRDefault="002358F6" w:rsidP="001216A3">
      <w:pPr>
        <w:ind w:left="720" w:hanging="360"/>
      </w:pPr>
      <w:r w:rsidRPr="001216A3">
        <w:t>CQ</w:t>
      </w:r>
      <w:r w:rsidR="00893232">
        <w:t>4</w:t>
      </w:r>
      <w:r w:rsidRPr="001216A3">
        <w:t xml:space="preserve">-3: </w:t>
      </w:r>
      <w:r w:rsidR="00345187" w:rsidRPr="001216A3">
        <w:t xml:space="preserve">What </w:t>
      </w:r>
      <w:r w:rsidR="009052F6">
        <w:t>are the averages of</w:t>
      </w:r>
      <w:r w:rsidR="00345187" w:rsidRPr="001216A3">
        <w:t xml:space="preserve"> the TTI_Max value</w:t>
      </w:r>
      <w:r w:rsidR="009052F6">
        <w:t>s that have been observed</w:t>
      </w:r>
      <w:r w:rsidR="00345187" w:rsidRPr="001216A3">
        <w:t xml:space="preserve"> at some location, </w:t>
      </w:r>
      <w:r w:rsidR="009052F6">
        <w:t>over</w:t>
      </w:r>
      <w:r w:rsidR="00345187" w:rsidRPr="001216A3">
        <w:t xml:space="preserve"> some </w:t>
      </w:r>
      <w:r w:rsidR="009052F6">
        <w:t>period of time</w:t>
      </w:r>
      <w:r w:rsidR="00345187" w:rsidRPr="001216A3">
        <w:t>?</w:t>
      </w:r>
    </w:p>
    <w:p w14:paraId="7C92A3D9" w14:textId="41CF5B29" w:rsidR="00DC2B92" w:rsidRPr="005D20D1" w:rsidRDefault="003E24B8" w:rsidP="00F86A2E">
      <w:pPr>
        <w:rPr>
          <w:lang w:val="en-US" w:bidi="en-US"/>
        </w:rPr>
      </w:pPr>
      <w:r>
        <w:rPr>
          <w:lang w:val="en-US" w:bidi="en-US"/>
        </w:rPr>
        <w:t>In the questions above</w:t>
      </w:r>
      <w:r w:rsidR="00345187">
        <w:rPr>
          <w:lang w:val="en-US" w:bidi="en-US"/>
        </w:rPr>
        <w:t xml:space="preserve"> TTI_Max refers to the Maximum Transportation Travel Index</w:t>
      </w:r>
      <w:r w:rsidR="0043630C">
        <w:rPr>
          <w:lang w:val="en-US" w:bidi="en-US"/>
        </w:rPr>
        <w:t>; TTI_M</w:t>
      </w:r>
      <w:r w:rsidR="008C0849">
        <w:rPr>
          <w:lang w:val="en-US" w:bidi="en-US"/>
        </w:rPr>
        <w:t>a</w:t>
      </w:r>
      <w:r w:rsidR="0043630C">
        <w:rPr>
          <w:lang w:val="en-US" w:bidi="en-US"/>
        </w:rPr>
        <w:t xml:space="preserve">x is </w:t>
      </w:r>
      <w:r w:rsidR="00345187">
        <w:rPr>
          <w:lang w:val="en-US" w:bidi="en-US"/>
        </w:rPr>
        <w:t xml:space="preserve">a measurement used to indicate traffic conditions by way of a comparison of the observed rate of travel to the maximum throughput speed on a road segment. </w:t>
      </w:r>
      <w:r w:rsidR="003035AB">
        <w:rPr>
          <w:lang w:val="en-US" w:bidi="en-US"/>
        </w:rPr>
        <w:t>The questions were specified with respect to the average value</w:t>
      </w:r>
      <w:r w:rsidR="00974D4E">
        <w:rPr>
          <w:lang w:val="en-US" w:bidi="en-US"/>
        </w:rPr>
        <w:t xml:space="preserve"> because at the time of this work the ATIS application was restricted to work with loop detector readings that had been aggregated over road segments and ten-minute intervals in time.</w:t>
      </w:r>
    </w:p>
    <w:p w14:paraId="4C92A85C" w14:textId="03FBB92E" w:rsidR="00852D36" w:rsidRDefault="00852D36" w:rsidP="00852D36">
      <w:pPr>
        <w:pStyle w:val="Heading2"/>
      </w:pPr>
      <w:bookmarkStart w:id="52" w:name="_Ref31271825"/>
      <w:bookmarkStart w:id="53" w:name="_Toc41911361"/>
      <w:r>
        <w:lastRenderedPageBreak/>
        <w:t>Motivating Scenario: ArcGIS Query Support</w:t>
      </w:r>
      <w:bookmarkEnd w:id="52"/>
      <w:bookmarkEnd w:id="53"/>
    </w:p>
    <w:p w14:paraId="38C131DD" w14:textId="320BA05E" w:rsidR="00770369" w:rsidRDefault="00852D36" w:rsidP="00BB356A">
      <w:pPr>
        <w:rPr>
          <w:lang w:val="en-US" w:bidi="en-US"/>
        </w:rPr>
      </w:pPr>
      <w:r>
        <w:rPr>
          <w:lang w:val="en-US" w:bidi="en-US"/>
        </w:rPr>
        <w:t xml:space="preserve">ESRI Canada provides </w:t>
      </w:r>
      <w:r w:rsidR="00AD4AFA">
        <w:rPr>
          <w:lang w:val="en-US" w:bidi="en-US"/>
        </w:rPr>
        <w:t>geospatial information system (GIS) solutions</w:t>
      </w:r>
      <w:r w:rsidR="0007577F">
        <w:rPr>
          <w:lang w:val="en-US" w:bidi="en-US"/>
        </w:rPr>
        <w:t xml:space="preserve"> used for transportation research, urban planning, and a variety of other applications. </w:t>
      </w:r>
      <w:r>
        <w:rPr>
          <w:lang w:val="en-US" w:bidi="en-US"/>
        </w:rPr>
        <w:t>The</w:t>
      </w:r>
      <w:r w:rsidR="00770369">
        <w:rPr>
          <w:lang w:val="en-US" w:bidi="en-US"/>
        </w:rPr>
        <w:t>se tools</w:t>
      </w:r>
      <w:r>
        <w:rPr>
          <w:lang w:val="en-US" w:bidi="en-US"/>
        </w:rPr>
        <w:t xml:space="preserve"> provide </w:t>
      </w:r>
      <w:r w:rsidR="0007577F">
        <w:rPr>
          <w:lang w:val="en-US" w:bidi="en-US"/>
        </w:rPr>
        <w:t xml:space="preserve">users with </w:t>
      </w:r>
      <w:r>
        <w:rPr>
          <w:lang w:val="en-US" w:bidi="en-US"/>
        </w:rPr>
        <w:t xml:space="preserve">a wealth of data and powerful tools for visualization and analysis. </w:t>
      </w:r>
      <w:r w:rsidR="00770369">
        <w:rPr>
          <w:lang w:val="en-US" w:bidi="en-US"/>
        </w:rPr>
        <w:t>Despite this,</w:t>
      </w:r>
      <w:r>
        <w:rPr>
          <w:lang w:val="en-US" w:bidi="en-US"/>
        </w:rPr>
        <w:t xml:space="preserve"> query formulation and revision can be challenging, in particular for less experienced users. These difficulties may be </w:t>
      </w:r>
      <w:r w:rsidR="00BA3358">
        <w:rPr>
          <w:lang w:val="en-US" w:bidi="en-US"/>
        </w:rPr>
        <w:t>remedied</w:t>
      </w:r>
      <w:r>
        <w:rPr>
          <w:lang w:val="en-US" w:bidi="en-US"/>
        </w:rPr>
        <w:t xml:space="preserve"> with use of an ontology to formalize the terms of interest and provide a single interface with which complex queries may be formulated. </w:t>
      </w:r>
      <w:r w:rsidR="005652CE">
        <w:rPr>
          <w:lang w:val="en-US" w:bidi="en-US"/>
        </w:rPr>
        <w:t xml:space="preserve">Streamlined access to the geospatial data in ArcGIS will support </w:t>
      </w:r>
      <w:r w:rsidR="00453048">
        <w:rPr>
          <w:lang w:val="en-US" w:bidi="en-US"/>
        </w:rPr>
        <w:t>a variety of use cases</w:t>
      </w:r>
      <w:r w:rsidR="005652CE">
        <w:rPr>
          <w:lang w:val="en-US" w:bidi="en-US"/>
        </w:rPr>
        <w:t xml:space="preserve">, and may be particularly valuable for ongoing work </w:t>
      </w:r>
      <w:r w:rsidR="00453048">
        <w:rPr>
          <w:lang w:val="en-US" w:bidi="en-US"/>
        </w:rPr>
        <w:t>towards</w:t>
      </w:r>
      <w:r w:rsidR="005652CE">
        <w:rPr>
          <w:lang w:val="en-US" w:bidi="en-US"/>
        </w:rPr>
        <w:t xml:space="preserve"> NextGen-911 services. </w:t>
      </w:r>
    </w:p>
    <w:p w14:paraId="12C2A1E2" w14:textId="174834D2" w:rsidR="00BB356A" w:rsidRDefault="00770369" w:rsidP="00BB356A">
      <w:pPr>
        <w:rPr>
          <w:highlight w:val="yellow"/>
          <w:lang w:val="en-US" w:bidi="en-US"/>
        </w:rPr>
      </w:pPr>
      <w:r>
        <w:rPr>
          <w:lang w:val="en-US" w:bidi="en-US"/>
        </w:rPr>
        <w:t xml:space="preserve">The same ontology developed to provide query support </w:t>
      </w:r>
      <w:r w:rsidR="00755319">
        <w:rPr>
          <w:lang w:val="en-US" w:bidi="en-US"/>
        </w:rPr>
        <w:t>may also</w:t>
      </w:r>
      <w:r>
        <w:rPr>
          <w:lang w:val="en-US" w:bidi="en-US"/>
        </w:rPr>
        <w:t xml:space="preserve"> </w:t>
      </w:r>
      <w:r w:rsidR="00852D36">
        <w:rPr>
          <w:lang w:val="en-US" w:bidi="en-US"/>
        </w:rPr>
        <w:t>serve as a specification of recent standardization effort</w:t>
      </w:r>
      <w:r w:rsidR="00745549">
        <w:rPr>
          <w:lang w:val="en-US" w:bidi="en-US"/>
        </w:rPr>
        <w:t xml:space="preserve">s by the </w:t>
      </w:r>
      <w:r w:rsidR="00DC4079">
        <w:rPr>
          <w:lang w:val="en-US" w:bidi="en-US"/>
        </w:rPr>
        <w:t xml:space="preserve">Canadian Transportation Infostructure </w:t>
      </w:r>
      <w:r w:rsidR="003974CD">
        <w:rPr>
          <w:lang w:val="en-US" w:bidi="en-US"/>
        </w:rPr>
        <w:t>Initiative</w:t>
      </w:r>
      <w:r w:rsidR="00BB356A">
        <w:rPr>
          <w:lang w:val="en-US" w:bidi="en-US"/>
        </w:rPr>
        <w:t xml:space="preserve"> (CTII</w:t>
      </w:r>
      <w:r>
        <w:rPr>
          <w:lang w:val="en-US" w:bidi="en-US"/>
        </w:rPr>
        <w:t>)</w:t>
      </w:r>
      <w:r w:rsidR="00755319">
        <w:rPr>
          <w:rStyle w:val="FootnoteReference"/>
          <w:lang w:val="en-US" w:bidi="en-US"/>
        </w:rPr>
        <w:footnoteReference w:id="1"/>
      </w:r>
      <w:r w:rsidR="00852D36">
        <w:rPr>
          <w:lang w:val="en-US" w:bidi="en-US"/>
        </w:rPr>
        <w:t>.</w:t>
      </w:r>
      <w:r w:rsidR="00BB356A">
        <w:rPr>
          <w:lang w:val="en-US" w:bidi="en-US"/>
        </w:rPr>
        <w:t xml:space="preserve"> The CTII is currently working to develop a Community Map of Canada</w:t>
      </w:r>
      <w:r w:rsidR="00755319">
        <w:rPr>
          <w:rStyle w:val="FootnoteReference"/>
          <w:lang w:val="en-US" w:bidi="en-US"/>
        </w:rPr>
        <w:footnoteReference w:id="2"/>
      </w:r>
      <w:r w:rsidR="00BB356A">
        <w:rPr>
          <w:lang w:val="en-US" w:bidi="en-US"/>
        </w:rPr>
        <w:t xml:space="preserve"> – a complete and accurate base</w:t>
      </w:r>
      <w:r w:rsidR="005A6FFD">
        <w:rPr>
          <w:lang w:val="en-US" w:bidi="en-US"/>
        </w:rPr>
        <w:t xml:space="preserve"> </w:t>
      </w:r>
      <w:r w:rsidR="00BB356A">
        <w:rPr>
          <w:lang w:val="en-US" w:bidi="en-US"/>
        </w:rPr>
        <w:t>map of Canada that is created by integrating data from various municipalities and other regions. Central to this initiative is the GeoFoundation Exchange (GFX)</w:t>
      </w:r>
      <w:r w:rsidR="00755319">
        <w:rPr>
          <w:rStyle w:val="FootnoteReference"/>
          <w:lang w:val="en-US" w:bidi="en-US"/>
        </w:rPr>
        <w:footnoteReference w:id="3"/>
      </w:r>
      <w:r w:rsidR="00BB356A">
        <w:rPr>
          <w:lang w:val="en-US" w:bidi="en-US"/>
        </w:rPr>
        <w:t>, an effort to collect, unify, and publish base</w:t>
      </w:r>
      <w:r w:rsidR="005A6FFD">
        <w:rPr>
          <w:lang w:val="en-US" w:bidi="en-US"/>
        </w:rPr>
        <w:t xml:space="preserve"> </w:t>
      </w:r>
      <w:r w:rsidR="00BB356A">
        <w:rPr>
          <w:lang w:val="en-US" w:bidi="en-US"/>
        </w:rPr>
        <w:t>map data.</w:t>
      </w:r>
      <w:r>
        <w:rPr>
          <w:lang w:val="en-US" w:bidi="en-US"/>
        </w:rPr>
        <w:t xml:space="preserve"> Beyond this, there may be opportunities to employ the ontology for automated reasoning services such as classification or validation.</w:t>
      </w:r>
    </w:p>
    <w:p w14:paraId="57A6ED4E" w14:textId="643A5E73" w:rsidR="001A169D" w:rsidRDefault="001A169D" w:rsidP="00BB356A">
      <w:pPr>
        <w:rPr>
          <w:lang w:val="en-US" w:bidi="en-US"/>
        </w:rPr>
      </w:pPr>
      <w:r>
        <w:rPr>
          <w:lang w:val="en-US" w:bidi="en-US"/>
        </w:rPr>
        <w:t xml:space="preserve">An initial set of CQs was identified to explore the </w:t>
      </w:r>
      <w:r w:rsidR="00770369">
        <w:rPr>
          <w:lang w:val="en-US" w:bidi="en-US"/>
        </w:rPr>
        <w:t>use of the ontology for query support</w:t>
      </w:r>
      <w:r>
        <w:rPr>
          <w:lang w:val="en-US" w:bidi="en-US"/>
        </w:rPr>
        <w:t xml:space="preserve">. These CQs </w:t>
      </w:r>
      <w:r w:rsidR="00BB356A">
        <w:rPr>
          <w:lang w:val="en-US" w:bidi="en-US"/>
        </w:rPr>
        <w:t xml:space="preserve">are example queries requiring the combination of multiple </w:t>
      </w:r>
      <w:r>
        <w:rPr>
          <w:lang w:val="en-US" w:bidi="en-US"/>
        </w:rPr>
        <w:t xml:space="preserve">GFX datasets </w:t>
      </w:r>
      <w:r w:rsidR="00BB356A">
        <w:rPr>
          <w:lang w:val="en-US" w:bidi="en-US"/>
        </w:rPr>
        <w:t xml:space="preserve">to retrieve the required information. They are derived from </w:t>
      </w:r>
      <w:r>
        <w:rPr>
          <w:lang w:val="en-US" w:bidi="en-US"/>
        </w:rPr>
        <w:t xml:space="preserve">a prototype </w:t>
      </w:r>
      <w:r w:rsidR="00BB356A">
        <w:rPr>
          <w:lang w:val="en-US" w:bidi="en-US"/>
        </w:rPr>
        <w:t xml:space="preserve">application that requires </w:t>
      </w:r>
      <w:r>
        <w:rPr>
          <w:lang w:val="en-US" w:bidi="en-US"/>
        </w:rPr>
        <w:t>contextual information about a particular route.</w:t>
      </w:r>
    </w:p>
    <w:p w14:paraId="314CFF9A" w14:textId="02A43188" w:rsidR="00893232" w:rsidRDefault="00893232" w:rsidP="00574D94">
      <w:pPr>
        <w:ind w:firstLine="432"/>
        <w:rPr>
          <w:lang w:val="en-US" w:bidi="en-US"/>
        </w:rPr>
      </w:pPr>
      <w:r>
        <w:rPr>
          <w:lang w:val="en-US" w:bidi="en-US"/>
        </w:rPr>
        <w:t>CQ5-1:</w:t>
      </w:r>
      <w:r w:rsidR="00574D94">
        <w:rPr>
          <w:lang w:val="en-US" w:bidi="en-US"/>
        </w:rPr>
        <w:t xml:space="preserve"> </w:t>
      </w:r>
      <w:r w:rsidR="001A169D">
        <w:rPr>
          <w:lang w:val="en-US" w:bidi="en-US"/>
        </w:rPr>
        <w:t>What neighbourhood(s) does a particular route go through?</w:t>
      </w:r>
    </w:p>
    <w:p w14:paraId="700CE0FB" w14:textId="1AEB936C" w:rsidR="00B978C9" w:rsidRDefault="00B978C9" w:rsidP="00574D94">
      <w:pPr>
        <w:ind w:firstLine="432"/>
        <w:rPr>
          <w:lang w:val="en-US" w:bidi="en-US"/>
        </w:rPr>
      </w:pPr>
      <w:r>
        <w:rPr>
          <w:lang w:val="en-US" w:bidi="en-US"/>
        </w:rPr>
        <w:t xml:space="preserve">CQ5-2: </w:t>
      </w:r>
      <w:r w:rsidR="00EE5F04">
        <w:rPr>
          <w:lang w:val="en-US" w:bidi="en-US"/>
        </w:rPr>
        <w:t>What types of land use does a particular route go through?</w:t>
      </w:r>
    </w:p>
    <w:p w14:paraId="5A83497C" w14:textId="0F41162D" w:rsidR="00EE5F04" w:rsidRDefault="00EE5F04" w:rsidP="00574D94">
      <w:pPr>
        <w:ind w:firstLine="432"/>
        <w:rPr>
          <w:lang w:val="en-US" w:bidi="en-US"/>
        </w:rPr>
      </w:pPr>
      <w:r>
        <w:rPr>
          <w:lang w:val="en-US" w:bidi="en-US"/>
        </w:rPr>
        <w:t>CQ5-3: What types of land cover does a particular route go through?</w:t>
      </w:r>
    </w:p>
    <w:p w14:paraId="4EFC7A2A" w14:textId="3A30FAF2" w:rsidR="00EE5F04" w:rsidRDefault="00EE5F04" w:rsidP="00574D94">
      <w:pPr>
        <w:ind w:firstLine="432"/>
        <w:rPr>
          <w:lang w:val="en-US" w:bidi="en-US"/>
        </w:rPr>
      </w:pPr>
      <w:r>
        <w:rPr>
          <w:lang w:val="en-US" w:bidi="en-US"/>
        </w:rPr>
        <w:lastRenderedPageBreak/>
        <w:t>CQ5-4: What points of interest does a particular route pass by?</w:t>
      </w:r>
    </w:p>
    <w:p w14:paraId="0417F8C0" w14:textId="1BAF8B2F" w:rsidR="00EE5F04" w:rsidRDefault="00EE5F04" w:rsidP="00574D94">
      <w:pPr>
        <w:ind w:firstLine="432"/>
        <w:rPr>
          <w:lang w:val="en-US" w:bidi="en-US"/>
        </w:rPr>
      </w:pPr>
      <w:r>
        <w:rPr>
          <w:lang w:val="en-US" w:bidi="en-US"/>
        </w:rPr>
        <w:t>CQ5-5: What types of road does a particular route travel on?</w:t>
      </w:r>
    </w:p>
    <w:p w14:paraId="387B3B27" w14:textId="23FAE184" w:rsidR="00EE5F04" w:rsidRDefault="00EE5F04" w:rsidP="00574D94">
      <w:pPr>
        <w:ind w:firstLine="432"/>
        <w:rPr>
          <w:lang w:val="en-US" w:bidi="en-US"/>
        </w:rPr>
      </w:pPr>
      <w:r>
        <w:rPr>
          <w:lang w:val="en-US" w:bidi="en-US"/>
        </w:rPr>
        <w:t>CQ5-6: What (if any) parts of a route travel on a road segment that is above grade?</w:t>
      </w:r>
    </w:p>
    <w:p w14:paraId="08E10F8C" w14:textId="547D5262" w:rsidR="001A169D" w:rsidRPr="00852D36" w:rsidRDefault="00EE5F04" w:rsidP="00133C73">
      <w:pPr>
        <w:ind w:firstLine="432"/>
        <w:rPr>
          <w:lang w:val="en-US" w:bidi="en-US"/>
        </w:rPr>
      </w:pPr>
      <w:r>
        <w:rPr>
          <w:lang w:val="en-US" w:bidi="en-US"/>
        </w:rPr>
        <w:t>CQ5-7: What (if any) parts of a route travel on a road segment that is below grade?</w:t>
      </w:r>
    </w:p>
    <w:p w14:paraId="7A55DEC6" w14:textId="5D85489D" w:rsidR="00196B6E" w:rsidRDefault="00BE32A6" w:rsidP="00EA354A">
      <w:pPr>
        <w:pStyle w:val="Heading1"/>
      </w:pPr>
      <w:bookmarkStart w:id="54" w:name="_Toc41911362"/>
      <w:bookmarkEnd w:id="37"/>
      <w:r>
        <w:t>The iCity Transportation Planning Suite of Ontologies</w:t>
      </w:r>
      <w:bookmarkEnd w:id="54"/>
    </w:p>
    <w:p w14:paraId="4B504099" w14:textId="6C34C1E0" w:rsidR="00890347" w:rsidRPr="00105569" w:rsidRDefault="00654012" w:rsidP="00EA354A">
      <w:r w:rsidRPr="00105569">
        <w:t xml:space="preserve">In </w:t>
      </w:r>
      <w:r w:rsidR="001816C2">
        <w:t xml:space="preserve">our analysis of the requirements for an ontology for </w:t>
      </w:r>
      <w:r w:rsidRPr="00105569">
        <w:t xml:space="preserve">the </w:t>
      </w:r>
      <w:r w:rsidR="00680235" w:rsidRPr="00105569">
        <w:t>urban system</w:t>
      </w:r>
      <w:r w:rsidRPr="00105569">
        <w:t>, we recognize</w:t>
      </w:r>
      <w:r w:rsidR="00433B71">
        <w:t>d</w:t>
      </w:r>
      <w:r w:rsidRPr="00105569">
        <w:t xml:space="preserve"> the following key concepts</w:t>
      </w:r>
      <w:r w:rsidR="00CC7784" w:rsidRPr="00105569">
        <w:t xml:space="preserve"> that must be defined</w:t>
      </w:r>
      <w:r w:rsidRPr="00105569">
        <w:t>:</w:t>
      </w:r>
    </w:p>
    <w:p w14:paraId="60CB125C" w14:textId="77777777" w:rsidR="00512299" w:rsidRPr="00105569" w:rsidRDefault="00512299" w:rsidP="009E4A69">
      <w:pPr>
        <w:pStyle w:val="ListParagraph"/>
      </w:pPr>
      <w:r w:rsidRPr="00105569">
        <w:t>Person</w:t>
      </w:r>
    </w:p>
    <w:p w14:paraId="698C3906" w14:textId="77777777" w:rsidR="00512299" w:rsidRPr="00105569" w:rsidRDefault="00512299" w:rsidP="009E4A69">
      <w:pPr>
        <w:pStyle w:val="ListParagraph"/>
      </w:pPr>
      <w:r w:rsidRPr="00105569">
        <w:t>Organization</w:t>
      </w:r>
    </w:p>
    <w:p w14:paraId="437480B5" w14:textId="77777777" w:rsidR="00B849EF" w:rsidRPr="00105569" w:rsidRDefault="00B849EF" w:rsidP="009E4A69">
      <w:pPr>
        <w:pStyle w:val="ListParagraph"/>
      </w:pPr>
      <w:r w:rsidRPr="00105569">
        <w:t>Household</w:t>
      </w:r>
    </w:p>
    <w:p w14:paraId="677A7E50" w14:textId="77777777" w:rsidR="00512299" w:rsidRPr="00105569" w:rsidRDefault="00512299" w:rsidP="009E4A69">
      <w:pPr>
        <w:pStyle w:val="ListParagraph"/>
      </w:pPr>
      <w:r w:rsidRPr="00105569">
        <w:t>Building</w:t>
      </w:r>
    </w:p>
    <w:p w14:paraId="614CA5BE" w14:textId="77777777" w:rsidR="00512299" w:rsidRPr="00105569" w:rsidRDefault="00512299" w:rsidP="009E4A69">
      <w:pPr>
        <w:pStyle w:val="ListParagraph"/>
      </w:pPr>
      <w:r w:rsidRPr="00105569">
        <w:t>Parking</w:t>
      </w:r>
    </w:p>
    <w:p w14:paraId="547F4C54" w14:textId="77777777" w:rsidR="00B849EF" w:rsidRPr="00105569" w:rsidRDefault="00B849EF" w:rsidP="009E4A69">
      <w:pPr>
        <w:pStyle w:val="ListParagraph"/>
      </w:pPr>
      <w:r w:rsidRPr="00105569">
        <w:t>Vehicle</w:t>
      </w:r>
    </w:p>
    <w:p w14:paraId="32A01858" w14:textId="77777777" w:rsidR="00B849EF" w:rsidRPr="00105569" w:rsidRDefault="00B849EF" w:rsidP="009E4A69">
      <w:pPr>
        <w:pStyle w:val="ListParagraph"/>
      </w:pPr>
      <w:r w:rsidRPr="00105569">
        <w:t>Transportation Networks</w:t>
      </w:r>
    </w:p>
    <w:p w14:paraId="42D2BC0A" w14:textId="2B680382" w:rsidR="00512299" w:rsidRPr="00105569" w:rsidRDefault="00E31A2A" w:rsidP="009E4A69">
      <w:pPr>
        <w:pStyle w:val="ListParagraph"/>
      </w:pPr>
      <w:r>
        <w:t xml:space="preserve">Public </w:t>
      </w:r>
      <w:r w:rsidR="00512299" w:rsidRPr="00105569">
        <w:t>Transit</w:t>
      </w:r>
    </w:p>
    <w:p w14:paraId="29849DD5" w14:textId="77777777" w:rsidR="00512299" w:rsidRPr="00105569" w:rsidRDefault="00B849EF" w:rsidP="009E4A69">
      <w:pPr>
        <w:pStyle w:val="ListParagraph"/>
      </w:pPr>
      <w:r w:rsidRPr="00105569">
        <w:t>Land Use</w:t>
      </w:r>
    </w:p>
    <w:p w14:paraId="5FA7B1D2" w14:textId="77777777" w:rsidR="00B849EF" w:rsidRPr="00105569" w:rsidRDefault="00B849EF" w:rsidP="009E4A69">
      <w:pPr>
        <w:pStyle w:val="ListParagraph"/>
      </w:pPr>
      <w:r w:rsidRPr="00105569">
        <w:t>Travel</w:t>
      </w:r>
    </w:p>
    <w:p w14:paraId="4856159E" w14:textId="133AEC29" w:rsidR="001214EE" w:rsidRPr="001214EE" w:rsidRDefault="00654012" w:rsidP="001214EE">
      <w:r>
        <w:t>The semantics of each of these concepts will be defined by a</w:t>
      </w:r>
      <w:r w:rsidR="001816C2">
        <w:t xml:space="preserve"> distinct</w:t>
      </w:r>
      <w:r>
        <w:t xml:space="preserve"> ontology. </w:t>
      </w:r>
      <w:r w:rsidR="001816C2">
        <w:t>Each</w:t>
      </w:r>
      <w:r>
        <w:t xml:space="preserve"> ontolog</w:t>
      </w:r>
      <w:r w:rsidR="001816C2">
        <w:t xml:space="preserve">y </w:t>
      </w:r>
      <w:r w:rsidR="005D4E06">
        <w:t>will</w:t>
      </w:r>
      <w:r>
        <w:t xml:space="preserve"> then be </w:t>
      </w:r>
      <w:r w:rsidR="001816C2">
        <w:t>composed to create</w:t>
      </w:r>
      <w:r w:rsidR="00680235">
        <w:t xml:space="preserve"> the iCity </w:t>
      </w:r>
      <w:r w:rsidR="001816C2">
        <w:t xml:space="preserve">TPSO, </w:t>
      </w:r>
      <w:r w:rsidR="00680235">
        <w:t>to</w:t>
      </w:r>
      <w:r>
        <w:t xml:space="preserve"> define the urban system and its behaviour</w:t>
      </w:r>
      <w:r w:rsidR="001816C2">
        <w:t>:</w:t>
      </w:r>
      <w:r>
        <w:t xml:space="preserve"> its population, land use, transportation infrastructure, and the travel that occurs within it. This representation may then be extended</w:t>
      </w:r>
      <w:r w:rsidR="001816C2">
        <w:t xml:space="preserve"> as required</w:t>
      </w:r>
      <w:r>
        <w:t xml:space="preserve"> to capture the individual applications</w:t>
      </w:r>
      <w:r w:rsidR="001816C2">
        <w:t>,</w:t>
      </w:r>
      <w:r>
        <w:t xml:space="preserve"> so that they may be integrated with one another and sufficiently well-defined so as to be shareable and reproducible with the research community.</w:t>
      </w:r>
      <w:r w:rsidR="00BA1ACD">
        <w:t xml:space="preserve"> </w:t>
      </w:r>
      <w:r w:rsidR="001816C2">
        <w:t>In addition to these domain-specific ontologies, a set of f</w:t>
      </w:r>
      <w:r w:rsidR="009226EE">
        <w:t xml:space="preserve">oundational </w:t>
      </w:r>
      <w:r w:rsidR="001816C2">
        <w:t>o</w:t>
      </w:r>
      <w:r w:rsidR="009226EE">
        <w:t xml:space="preserve">ntologies </w:t>
      </w:r>
      <w:r w:rsidR="002918B6">
        <w:t xml:space="preserve">will be also required in order to </w:t>
      </w:r>
      <w:r w:rsidR="00520123">
        <w:t>define core concepts that apply acr</w:t>
      </w:r>
      <w:r w:rsidR="002918B6">
        <w:t>oss t</w:t>
      </w:r>
      <w:r w:rsidR="009226EE">
        <w:t>he transportation domain. The</w:t>
      </w:r>
      <w:r w:rsidR="002918B6">
        <w:t>s</w:t>
      </w:r>
      <w:r w:rsidR="009226EE">
        <w:t>e will be</w:t>
      </w:r>
      <w:r w:rsidR="002918B6">
        <w:t xml:space="preserve"> introduced first, followed by the presentation of </w:t>
      </w:r>
      <w:r w:rsidR="00CC6B8B">
        <w:t xml:space="preserve">each </w:t>
      </w:r>
      <w:r w:rsidR="001816C2">
        <w:t>domain-specific</w:t>
      </w:r>
      <w:r w:rsidR="00CC6B8B">
        <w:t xml:space="preserve"> ontology in more detail</w:t>
      </w:r>
      <w:r w:rsidR="002918B6">
        <w:t>.</w:t>
      </w:r>
      <w:r w:rsidR="00547C0F">
        <w:t xml:space="preserve"> </w:t>
      </w:r>
      <w:r w:rsidR="003D53CD">
        <w:t xml:space="preserve">Conceptually, the ontologies can be stratified into three levels of abstraction, as depicted in </w:t>
      </w:r>
      <w:r w:rsidR="003D53CD">
        <w:fldChar w:fldCharType="begin"/>
      </w:r>
      <w:r w:rsidR="003D53CD">
        <w:instrText xml:space="preserve"> REF _Ref37337017 \h </w:instrText>
      </w:r>
      <w:r w:rsidR="001214EE">
        <w:instrText xml:space="preserve"> \* MERGEFORMAT </w:instrText>
      </w:r>
      <w:r w:rsidR="003D53CD">
        <w:fldChar w:fldCharType="separate"/>
      </w:r>
      <w:r w:rsidR="003D53CD">
        <w:t xml:space="preserve">Figure </w:t>
      </w:r>
      <w:r w:rsidR="003D53CD">
        <w:rPr>
          <w:noProof/>
        </w:rPr>
        <w:t>2</w:t>
      </w:r>
      <w:r w:rsidR="003D53CD">
        <w:fldChar w:fldCharType="end"/>
      </w:r>
      <w:r w:rsidR="003D53CD">
        <w:t>.</w:t>
      </w:r>
      <w:r w:rsidR="001214EE">
        <w:t xml:space="preserve"> T</w:t>
      </w:r>
      <w:r w:rsidR="001214EE" w:rsidRPr="001214EE">
        <w:t xml:space="preserve">he Foundation Level covers very general concepts </w:t>
      </w:r>
      <w:r w:rsidR="001214EE" w:rsidRPr="001214EE">
        <w:lastRenderedPageBreak/>
        <w:t>such as Time, Location, and Activity. The City Level covers concepts that are general to cities and span all services such as Households, Services, Residents. The Service Level spans concepts commonly associated with a particular service</w:t>
      </w:r>
      <w:r w:rsidR="00A1451D">
        <w:t xml:space="preserve"> (i.e. transportation planning)</w:t>
      </w:r>
      <w:r w:rsidR="001214EE" w:rsidRPr="001214EE">
        <w:t xml:space="preserve"> but still shared with other services, such as Vehicles and Transportation network.</w:t>
      </w:r>
    </w:p>
    <w:p w14:paraId="62C30242" w14:textId="25349A0B" w:rsidR="00161997" w:rsidRDefault="00161997" w:rsidP="00EA354A"/>
    <w:p w14:paraId="34DF6158" w14:textId="77777777" w:rsidR="003D53CD" w:rsidRDefault="00C32EA4" w:rsidP="003D53CD">
      <w:pPr>
        <w:keepNext/>
      </w:pPr>
      <w:r w:rsidRPr="00C32EA4">
        <w:rPr>
          <w:noProof/>
        </w:rPr>
        <w:drawing>
          <wp:inline distT="0" distB="0" distL="0" distR="0" wp14:anchorId="045C7F83" wp14:editId="36CA257F">
            <wp:extent cx="4273236" cy="27183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366" t="18685" r="10733"/>
                    <a:stretch/>
                  </pic:blipFill>
                  <pic:spPr bwMode="auto">
                    <a:xfrm>
                      <a:off x="0" y="0"/>
                      <a:ext cx="4273548" cy="2718586"/>
                    </a:xfrm>
                    <a:prstGeom prst="rect">
                      <a:avLst/>
                    </a:prstGeom>
                    <a:ln>
                      <a:noFill/>
                    </a:ln>
                    <a:extLst>
                      <a:ext uri="{53640926-AAD7-44D8-BBD7-CCE9431645EC}">
                        <a14:shadowObscured xmlns:a14="http://schemas.microsoft.com/office/drawing/2010/main"/>
                      </a:ext>
                    </a:extLst>
                  </pic:spPr>
                </pic:pic>
              </a:graphicData>
            </a:graphic>
          </wp:inline>
        </w:drawing>
      </w:r>
    </w:p>
    <w:p w14:paraId="04DA7B84" w14:textId="7479C8DD" w:rsidR="00C32EA4" w:rsidRDefault="003D53CD" w:rsidP="003D53CD">
      <w:pPr>
        <w:pStyle w:val="Caption"/>
      </w:pPr>
      <w:bookmarkStart w:id="55" w:name="_Ref37337017"/>
      <w:r>
        <w:t xml:space="preserve">Figure </w:t>
      </w:r>
      <w:fldSimple w:instr=" SEQ Figure \* ARABIC ">
        <w:r w:rsidR="000F4793">
          <w:rPr>
            <w:noProof/>
          </w:rPr>
          <w:t>2</w:t>
        </w:r>
      </w:fldSimple>
      <w:bookmarkEnd w:id="55"/>
      <w:r>
        <w:t>: Levels of the iCity TPSO</w:t>
      </w:r>
    </w:p>
    <w:p w14:paraId="24A15A3A" w14:textId="576A4A46" w:rsidR="00A742A8" w:rsidRDefault="00A742A8" w:rsidP="00510412">
      <w:pPr>
        <w:pStyle w:val="Heading2"/>
      </w:pPr>
      <w:bookmarkStart w:id="56" w:name="_Toc41911363"/>
      <w:bookmarkStart w:id="57" w:name="_Ref35947125"/>
      <w:r>
        <w:t>Namespaces</w:t>
      </w:r>
      <w:bookmarkEnd w:id="56"/>
    </w:p>
    <w:p w14:paraId="73F3BAAA" w14:textId="297DAA3F" w:rsidR="00552724" w:rsidRPr="00552724" w:rsidRDefault="00A742A8" w:rsidP="00552724">
      <w:pPr>
        <w:rPr>
          <w:lang w:val="en-US" w:bidi="en-US"/>
        </w:rPr>
      </w:pPr>
      <w:r>
        <w:rPr>
          <w:lang w:val="en-US" w:bidi="en-US"/>
        </w:rPr>
        <w:t>The following namespace</w:t>
      </w:r>
      <w:r w:rsidR="00552724">
        <w:rPr>
          <w:lang w:val="en-US" w:bidi="en-US"/>
        </w:rPr>
        <w:t xml:space="preserve"> prefixes</w:t>
      </w:r>
      <w:r>
        <w:rPr>
          <w:lang w:val="en-US" w:bidi="en-US"/>
        </w:rPr>
        <w:t xml:space="preserve"> </w:t>
      </w:r>
      <w:r w:rsidR="00552724">
        <w:rPr>
          <w:lang w:val="en-US" w:bidi="en-US"/>
        </w:rPr>
        <w:t>are</w:t>
      </w:r>
      <w:r>
        <w:rPr>
          <w:lang w:val="en-US" w:bidi="en-US"/>
        </w:rPr>
        <w:t xml:space="preserve"> used to support shorthand reference of terms throughout the presentation of the ontologies</w:t>
      </w:r>
      <w:r w:rsidR="00552724">
        <w:rPr>
          <w:lang w:val="en-US" w:bidi="en-US"/>
        </w:rPr>
        <w:t xml:space="preserve"> in this document:</w:t>
      </w:r>
    </w:p>
    <w:p w14:paraId="684D06DD" w14:textId="77777777" w:rsidR="00552724" w:rsidRPr="00552724" w:rsidRDefault="00552724" w:rsidP="00552724">
      <w:pPr>
        <w:numPr>
          <w:ilvl w:val="0"/>
          <w:numId w:val="84"/>
        </w:numPr>
        <w:rPr>
          <w:lang w:val="en-US" w:bidi="en-US"/>
        </w:rPr>
      </w:pPr>
      <w:r w:rsidRPr="00552724">
        <w:rPr>
          <w:lang w:val="en-US" w:bidi="en-US"/>
        </w:rPr>
        <w:t>owl: http://www.w3.org/2002/07/owl#</w:t>
      </w:r>
    </w:p>
    <w:p w14:paraId="6E0D36E8" w14:textId="77777777" w:rsidR="00552724" w:rsidRPr="00552724" w:rsidRDefault="00552724" w:rsidP="00552724">
      <w:pPr>
        <w:numPr>
          <w:ilvl w:val="0"/>
          <w:numId w:val="84"/>
        </w:numPr>
        <w:rPr>
          <w:lang w:val="en-US" w:bidi="en-US"/>
        </w:rPr>
      </w:pPr>
      <w:r w:rsidRPr="00552724">
        <w:rPr>
          <w:lang w:val="en-US" w:bidi="en-US"/>
        </w:rPr>
        <w:t>rdf: http://www.w3.org/1999/02/22-rdf-syntax-ns#</w:t>
      </w:r>
    </w:p>
    <w:p w14:paraId="0C004E55" w14:textId="77777777" w:rsidR="00552724" w:rsidRPr="00552724" w:rsidRDefault="00552724" w:rsidP="00552724">
      <w:pPr>
        <w:numPr>
          <w:ilvl w:val="0"/>
          <w:numId w:val="84"/>
        </w:numPr>
        <w:rPr>
          <w:lang w:val="en-US" w:bidi="en-US"/>
        </w:rPr>
      </w:pPr>
      <w:r w:rsidRPr="00552724">
        <w:rPr>
          <w:lang w:val="en-US" w:bidi="en-US"/>
        </w:rPr>
        <w:t>rdfs: http://www.w3.org/2000/01/rdf-schema#</w:t>
      </w:r>
    </w:p>
    <w:p w14:paraId="02C9C3A9" w14:textId="77777777" w:rsidR="00552724" w:rsidRPr="00552724" w:rsidRDefault="00552724" w:rsidP="00552724">
      <w:pPr>
        <w:numPr>
          <w:ilvl w:val="0"/>
          <w:numId w:val="84"/>
        </w:numPr>
        <w:rPr>
          <w:lang w:val="en-US" w:bidi="en-US"/>
        </w:rPr>
      </w:pPr>
      <w:r w:rsidRPr="00552724">
        <w:rPr>
          <w:lang w:val="en-US" w:bidi="en-US"/>
        </w:rPr>
        <w:t>xsd: http://www.w3.org/2001/XMLSchema#</w:t>
      </w:r>
    </w:p>
    <w:p w14:paraId="1163E764" w14:textId="77777777" w:rsidR="00552724" w:rsidRPr="00552724" w:rsidRDefault="00552724" w:rsidP="00552724">
      <w:pPr>
        <w:numPr>
          <w:ilvl w:val="0"/>
          <w:numId w:val="84"/>
        </w:numPr>
        <w:rPr>
          <w:lang w:val="en-US" w:bidi="en-US"/>
        </w:rPr>
      </w:pPr>
      <w:r w:rsidRPr="00552724">
        <w:rPr>
          <w:lang w:val="en-US" w:bidi="en-US"/>
        </w:rPr>
        <w:t>geo: http://www.opengis.net/ont/geosparql#</w:t>
      </w:r>
    </w:p>
    <w:p w14:paraId="40B09543" w14:textId="77777777" w:rsidR="00552724" w:rsidRPr="00552724" w:rsidRDefault="00552724" w:rsidP="00552724">
      <w:pPr>
        <w:numPr>
          <w:ilvl w:val="0"/>
          <w:numId w:val="84"/>
        </w:numPr>
        <w:rPr>
          <w:lang w:val="en-US" w:bidi="en-US"/>
        </w:rPr>
      </w:pPr>
      <w:r w:rsidRPr="00552724">
        <w:rPr>
          <w:lang w:val="en-US" w:bidi="en-US"/>
        </w:rPr>
        <w:t>partwhole: http://ontology.eil.utoronto.ca/cdm/Mereology/</w:t>
      </w:r>
    </w:p>
    <w:p w14:paraId="515B0315" w14:textId="77777777" w:rsidR="00552724" w:rsidRPr="00552724" w:rsidRDefault="00552724" w:rsidP="00552724">
      <w:pPr>
        <w:numPr>
          <w:ilvl w:val="0"/>
          <w:numId w:val="84"/>
        </w:numPr>
        <w:rPr>
          <w:lang w:val="en-US" w:bidi="en-US"/>
        </w:rPr>
      </w:pPr>
      <w:r w:rsidRPr="00552724">
        <w:rPr>
          <w:lang w:val="en-US" w:bidi="en-US"/>
        </w:rPr>
        <w:t>time: http://www.w3.org/2006/time#</w:t>
      </w:r>
    </w:p>
    <w:p w14:paraId="2B920B01" w14:textId="77777777" w:rsidR="00552724" w:rsidRPr="00552724" w:rsidRDefault="00552724" w:rsidP="00552724">
      <w:pPr>
        <w:numPr>
          <w:ilvl w:val="0"/>
          <w:numId w:val="84"/>
        </w:numPr>
        <w:rPr>
          <w:lang w:val="en-US" w:bidi="en-US"/>
        </w:rPr>
      </w:pPr>
      <w:r w:rsidRPr="00552724">
        <w:rPr>
          <w:lang w:val="en-US" w:bidi="en-US"/>
        </w:rPr>
        <w:lastRenderedPageBreak/>
        <w:t>change: http://ontology.eil.utoronto.ca/cdm/Change/</w:t>
      </w:r>
    </w:p>
    <w:p w14:paraId="1CBCFF0E" w14:textId="77777777" w:rsidR="00552724" w:rsidRPr="00552724" w:rsidRDefault="00552724" w:rsidP="00552724">
      <w:pPr>
        <w:numPr>
          <w:ilvl w:val="0"/>
          <w:numId w:val="84"/>
        </w:numPr>
        <w:rPr>
          <w:lang w:val="en-US" w:bidi="en-US"/>
        </w:rPr>
      </w:pPr>
      <w:r w:rsidRPr="00552724">
        <w:rPr>
          <w:lang w:val="en-US" w:bidi="en-US"/>
        </w:rPr>
        <w:t>activity: http://ontology.eil.utoronto.ca/cdm/Activity/</w:t>
      </w:r>
    </w:p>
    <w:p w14:paraId="19917FD3" w14:textId="77777777" w:rsidR="00552724" w:rsidRPr="00552724" w:rsidRDefault="00552724" w:rsidP="00552724">
      <w:pPr>
        <w:numPr>
          <w:ilvl w:val="0"/>
          <w:numId w:val="84"/>
        </w:numPr>
        <w:rPr>
          <w:lang w:val="en-US" w:bidi="en-US"/>
        </w:rPr>
      </w:pPr>
      <w:r w:rsidRPr="00552724">
        <w:rPr>
          <w:lang w:val="en-US" w:bidi="en-US"/>
        </w:rPr>
        <w:t>iso21972: http://ontology.eil.utoronto.ca/ISO21972/iso21972#</w:t>
      </w:r>
    </w:p>
    <w:p w14:paraId="7DE17CEB" w14:textId="77777777" w:rsidR="00552724" w:rsidRPr="00552724" w:rsidRDefault="00552724" w:rsidP="00552724">
      <w:pPr>
        <w:numPr>
          <w:ilvl w:val="0"/>
          <w:numId w:val="84"/>
        </w:numPr>
        <w:rPr>
          <w:lang w:val="en-US" w:bidi="en-US"/>
        </w:rPr>
      </w:pPr>
      <w:r w:rsidRPr="00552724">
        <w:rPr>
          <w:lang w:val="en-US" w:bidi="en-US"/>
        </w:rPr>
        <w:t>loc: http://ontology.eil.utoronto.ca/cdm/SpatialLoc/</w:t>
      </w:r>
    </w:p>
    <w:p w14:paraId="4E823736" w14:textId="77777777" w:rsidR="00552724" w:rsidRPr="00552724" w:rsidRDefault="00552724" w:rsidP="00552724">
      <w:pPr>
        <w:numPr>
          <w:ilvl w:val="0"/>
          <w:numId w:val="84"/>
        </w:numPr>
        <w:rPr>
          <w:lang w:val="en-US" w:bidi="en-US"/>
        </w:rPr>
      </w:pPr>
      <w:r w:rsidRPr="00552724">
        <w:rPr>
          <w:lang w:val="en-US" w:bidi="en-US"/>
        </w:rPr>
        <w:t>schema: http://schema.org/</w:t>
      </w:r>
    </w:p>
    <w:p w14:paraId="748CE58F" w14:textId="77777777" w:rsidR="00552724" w:rsidRPr="00552724" w:rsidRDefault="00552724" w:rsidP="00552724">
      <w:pPr>
        <w:numPr>
          <w:ilvl w:val="0"/>
          <w:numId w:val="84"/>
        </w:numPr>
        <w:rPr>
          <w:lang w:val="en-US" w:bidi="en-US"/>
        </w:rPr>
      </w:pPr>
      <w:r w:rsidRPr="00552724">
        <w:rPr>
          <w:lang w:val="en-US" w:bidi="en-US"/>
        </w:rPr>
        <w:t>om: http://ontology.eil.utoronto.ca/cdm/OM/</w:t>
      </w:r>
    </w:p>
    <w:p w14:paraId="5C4FA213" w14:textId="77777777" w:rsidR="00552724" w:rsidRPr="00552724" w:rsidRDefault="00552724" w:rsidP="00552724">
      <w:pPr>
        <w:numPr>
          <w:ilvl w:val="0"/>
          <w:numId w:val="84"/>
        </w:numPr>
        <w:rPr>
          <w:lang w:val="en-US" w:bidi="en-US"/>
        </w:rPr>
      </w:pPr>
      <w:r w:rsidRPr="00552724">
        <w:rPr>
          <w:lang w:val="en-US" w:bidi="en-US"/>
        </w:rPr>
        <w:t>lbcs: http://ontology.eil.utoronto.ca/icity/LBCSv2/</w:t>
      </w:r>
    </w:p>
    <w:p w14:paraId="760987F1" w14:textId="77777777" w:rsidR="00552724" w:rsidRPr="00552724" w:rsidRDefault="00552724" w:rsidP="00552724">
      <w:pPr>
        <w:numPr>
          <w:ilvl w:val="0"/>
          <w:numId w:val="84"/>
        </w:numPr>
        <w:rPr>
          <w:lang w:val="en-US" w:bidi="en-US"/>
        </w:rPr>
      </w:pPr>
      <w:r w:rsidRPr="00552724">
        <w:rPr>
          <w:lang w:val="en-US" w:bidi="en-US"/>
        </w:rPr>
        <w:t>person: http://ontology.eil.utoronto.ca/cdm/Person/</w:t>
      </w:r>
    </w:p>
    <w:p w14:paraId="66B12EF8" w14:textId="77777777" w:rsidR="00552724" w:rsidRPr="00552724" w:rsidRDefault="00552724" w:rsidP="00552724">
      <w:pPr>
        <w:numPr>
          <w:ilvl w:val="0"/>
          <w:numId w:val="84"/>
        </w:numPr>
        <w:rPr>
          <w:lang w:val="en-US" w:bidi="en-US"/>
        </w:rPr>
      </w:pPr>
      <w:r w:rsidRPr="00552724">
        <w:rPr>
          <w:lang w:val="en-US" w:bidi="en-US"/>
        </w:rPr>
        <w:t>building: http://ontology.eil.utoronto.ca/cdm/Building/</w:t>
      </w:r>
    </w:p>
    <w:p w14:paraId="3663DB34" w14:textId="77777777" w:rsidR="00552724" w:rsidRPr="00552724" w:rsidRDefault="00552724" w:rsidP="00552724">
      <w:pPr>
        <w:numPr>
          <w:ilvl w:val="0"/>
          <w:numId w:val="84"/>
        </w:numPr>
        <w:rPr>
          <w:lang w:val="en-US" w:bidi="en-US"/>
        </w:rPr>
      </w:pPr>
      <w:r w:rsidRPr="00552724">
        <w:rPr>
          <w:lang w:val="en-US" w:bidi="en-US"/>
        </w:rPr>
        <w:t xml:space="preserve">cci-shelter: http://ontology.eil.utoronto.ca/GCI/Shelters/GCI-Shelters.owl# </w:t>
      </w:r>
    </w:p>
    <w:p w14:paraId="2FDD1E14" w14:textId="77777777" w:rsidR="00552724" w:rsidRPr="00552724" w:rsidRDefault="00552724" w:rsidP="00552724">
      <w:pPr>
        <w:numPr>
          <w:ilvl w:val="0"/>
          <w:numId w:val="84"/>
        </w:numPr>
        <w:rPr>
          <w:lang w:val="en-US" w:bidi="en-US"/>
        </w:rPr>
      </w:pPr>
      <w:r w:rsidRPr="00552724">
        <w:rPr>
          <w:lang w:val="en-US" w:bidi="en-US"/>
        </w:rPr>
        <w:t>tove: http://ontology.eil.utoronto.ca/organization.owl#</w:t>
      </w:r>
    </w:p>
    <w:p w14:paraId="50D7A3FB" w14:textId="77777777" w:rsidR="00552724" w:rsidRPr="00552724" w:rsidRDefault="00552724" w:rsidP="00552724">
      <w:pPr>
        <w:numPr>
          <w:ilvl w:val="0"/>
          <w:numId w:val="84"/>
        </w:numPr>
        <w:rPr>
          <w:lang w:val="en-US" w:bidi="en-US"/>
        </w:rPr>
      </w:pPr>
      <w:r w:rsidRPr="00552724">
        <w:rPr>
          <w:lang w:val="en-US" w:bidi="en-US"/>
        </w:rPr>
        <w:t>resource: http://ontology.eil.utoronto.ca/cdm/Resource/</w:t>
      </w:r>
    </w:p>
    <w:p w14:paraId="302ADBD1" w14:textId="74030F28" w:rsidR="00552724" w:rsidRPr="00552724" w:rsidRDefault="00552724" w:rsidP="00A742A8">
      <w:pPr>
        <w:numPr>
          <w:ilvl w:val="0"/>
          <w:numId w:val="84"/>
        </w:numPr>
        <w:rPr>
          <w:lang w:val="en-US" w:bidi="en-US"/>
        </w:rPr>
      </w:pPr>
      <w:r w:rsidRPr="00552724">
        <w:rPr>
          <w:lang w:val="en-US" w:bidi="en-US"/>
        </w:rPr>
        <w:t>rec: http://ontology.eil.utoronto.ca/cdm/RecurringEvent/</w:t>
      </w:r>
    </w:p>
    <w:p w14:paraId="4B3315A8" w14:textId="3A7138EB" w:rsidR="00510412" w:rsidRDefault="00510412" w:rsidP="00510412">
      <w:pPr>
        <w:pStyle w:val="Heading2"/>
      </w:pPr>
      <w:bookmarkStart w:id="58" w:name="_Toc41911364"/>
      <w:r>
        <w:t>Pragmatic Design Practices</w:t>
      </w:r>
      <w:bookmarkEnd w:id="57"/>
      <w:bookmarkEnd w:id="58"/>
    </w:p>
    <w:p w14:paraId="01D2B523" w14:textId="3DCE9D31" w:rsidR="00510412" w:rsidRDefault="00510412" w:rsidP="00510412">
      <w:r>
        <w:rPr>
          <w:lang w:val="en-US" w:bidi="en-US"/>
        </w:rPr>
        <w:t xml:space="preserve">Before presenting the ontologies, we summarize and explain </w:t>
      </w:r>
      <w:r w:rsidR="00A742A8">
        <w:rPr>
          <w:lang w:val="en-US" w:bidi="en-US"/>
        </w:rPr>
        <w:t xml:space="preserve">some of </w:t>
      </w:r>
      <w:r>
        <w:rPr>
          <w:lang w:val="en-US" w:bidi="en-US"/>
        </w:rPr>
        <w:t xml:space="preserve">the pragmatic </w:t>
      </w:r>
      <w:r w:rsidR="00A742A8">
        <w:rPr>
          <w:lang w:val="en-US" w:bidi="en-US"/>
        </w:rPr>
        <w:t xml:space="preserve">(as opposed to pertaining to the formal logic) </w:t>
      </w:r>
      <w:r>
        <w:rPr>
          <w:lang w:val="en-US" w:bidi="en-US"/>
        </w:rPr>
        <w:t xml:space="preserve">design practices that were adopted in the creation of the ontologies. These practices do not pertain to the semantic definitions, but rather are adopted to address practical concerns regarding the organization and maintenance of the ontologies. </w:t>
      </w:r>
    </w:p>
    <w:p w14:paraId="0B7BB0CC" w14:textId="073C380C" w:rsidR="00510412" w:rsidRDefault="00510412" w:rsidP="00510412">
      <w:pPr>
        <w:pStyle w:val="ListParagraph"/>
        <w:numPr>
          <w:ilvl w:val="0"/>
          <w:numId w:val="10"/>
        </w:numPr>
      </w:pPr>
      <w:r w:rsidRPr="00E80D3C">
        <w:t>Organizational terms</w:t>
      </w:r>
      <w:r>
        <w:t xml:space="preserve"> f</w:t>
      </w:r>
      <w:r w:rsidRPr="00E80D3C">
        <w:t>or reuse</w:t>
      </w:r>
      <w:r>
        <w:t>d</w:t>
      </w:r>
      <w:r w:rsidRPr="00E80D3C">
        <w:t xml:space="preserve"> (import</w:t>
      </w:r>
      <w:r>
        <w:t>ed</w:t>
      </w:r>
      <w:r w:rsidRPr="00E80D3C">
        <w:t xml:space="preserve">) </w:t>
      </w:r>
      <w:r>
        <w:t>ontologies</w:t>
      </w:r>
      <w:r w:rsidR="00505099">
        <w:t>, including those from external sources</w:t>
      </w:r>
      <w:r>
        <w:t xml:space="preserve">: </w:t>
      </w:r>
      <w:r w:rsidR="002D6874">
        <w:t>Tn many instances it is desirable to collect terms according to the ontology that defines them. While IRIs typically serve to identify the origin of a term, in cases where an ontology’s structure is reasonably complex with numerous imported ontologies it is cumbersome to rely on IRIs for this purpose. To address this, for each ontology we define ‘organizational’ t</w:t>
      </w:r>
      <w:r w:rsidR="0072475D">
        <w:t>erms. For example, in the activity ontology all classes are defined as subclasses of a</w:t>
      </w:r>
      <w:r w:rsidR="00FE798C">
        <w:t>n</w:t>
      </w:r>
      <w:r w:rsidR="0072475D">
        <w:t xml:space="preserve"> ActivityOntologyThing, similarly all object properties are subproperties </w:t>
      </w:r>
      <w:r w:rsidR="0072475D">
        <w:lastRenderedPageBreak/>
        <w:t>of a</w:t>
      </w:r>
      <w:r w:rsidR="00FE798C">
        <w:t>n</w:t>
      </w:r>
      <w:r w:rsidR="0072475D">
        <w:t xml:space="preserve"> ActivityOntologyProperty, and likewise with data properties. These classes are admittedly artificial however they allow us to precisely organize the terms in an ontology. This approach provides an added level of clarity in cases with large ontologies where multiple ontologies are imported.</w:t>
      </w:r>
      <w:r w:rsidR="002D6874">
        <w:t xml:space="preserve"> </w:t>
      </w:r>
    </w:p>
    <w:p w14:paraId="39C1D512" w14:textId="425AC07A" w:rsidR="00FE798C" w:rsidRDefault="00A837A1" w:rsidP="00FE798C">
      <w:pPr>
        <w:pStyle w:val="ListParagraph"/>
        <w:numPr>
          <w:ilvl w:val="0"/>
          <w:numId w:val="10"/>
        </w:numPr>
      </w:pPr>
      <w:r>
        <w:t xml:space="preserve">iCity ontologies for externally imported ontologies: The decision was made to define iCity ontologies for all ontologies reused from external sources, rather than </w:t>
      </w:r>
      <w:r w:rsidR="00FE798C">
        <w:t xml:space="preserve">directly </w:t>
      </w:r>
      <w:r>
        <w:t>referencing and accessing them remotely.</w:t>
      </w:r>
      <w:r w:rsidR="00FE798C">
        <w:t xml:space="preserve"> For example, rather than import the W3C owl-time ontology as required, an iCity Time ontology that imports owl-time is defined. This iCity Time ontology is then the ontology that is imported and referenced by other iCity ontologies. This is done for two reasons: (1) It allows for the application of an organizational structure (organizational terms, described previous) to the terms defined in the ontology. (2) It provides the flexibility for possible extensions in the iCity TPSO, while maintaining a clear relationship to the original ontologies. In other words, any additions or changes may be made by defining new concepts in the transportation-specific ontology, and </w:t>
      </w:r>
      <w:r w:rsidR="00FE798C" w:rsidRPr="00FE798C">
        <w:rPr>
          <w:i/>
        </w:rPr>
        <w:t xml:space="preserve">relating them </w:t>
      </w:r>
      <w:r w:rsidR="00FE798C">
        <w:t>(e.g. via the subclass relation) to concepts in the external ontologies. These new concepts will be clearly identifiable their IRI. Note that the original (e.g. owl-time) ontology’s IRIs are not altered through this process, so traceability and interoperability are preserved.</w:t>
      </w:r>
    </w:p>
    <w:p w14:paraId="233A349E" w14:textId="4CB7BF8F" w:rsidR="00510412" w:rsidRDefault="00510412" w:rsidP="00510412">
      <w:pPr>
        <w:pStyle w:val="ListParagraph"/>
        <w:numPr>
          <w:ilvl w:val="0"/>
          <w:numId w:val="10"/>
        </w:numPr>
      </w:pPr>
      <w:r>
        <w:t xml:space="preserve">IRI reference instead of import for large vocabularies (e.g. </w:t>
      </w:r>
      <w:r w:rsidR="0088295E">
        <w:t>units of measure ontology</w:t>
      </w:r>
      <w:r>
        <w:t>):</w:t>
      </w:r>
      <w:r w:rsidR="006E76E1">
        <w:t xml:space="preserve"> in some instances, the reuse of a small amount of a very large, un</w:t>
      </w:r>
      <w:r w:rsidR="001E4796">
        <w:t>-</w:t>
      </w:r>
      <w:r w:rsidR="006E76E1">
        <w:t>modularized ontology may be required.</w:t>
      </w:r>
      <w:r w:rsidR="001E4796">
        <w:t xml:space="preserve"> In such cases, we adopt an approach referred to as “term reuse” wherein only the necessary terms from the ontology are introduced, as opposed to importing a sizeable theory with only a small percent of relevant content</w:t>
      </w:r>
      <w:r w:rsidR="00B34B7E">
        <w:t xml:space="preserve">. In general, </w:t>
      </w:r>
      <w:r w:rsidR="00DE6FBD">
        <w:t xml:space="preserve">this approach to reuse may be problematic – however problems regarding the capture and preservation of a terms’ original semantics may be mitigated if the reused terms are from considerably lightweight ontologies, and with the use of existing approaches to module extraction (e.g. the extract tool supported in </w:t>
      </w:r>
      <w:r w:rsidR="00DE6FBD">
        <w:fldChar w:fldCharType="begin"/>
      </w:r>
      <w:r w:rsidR="00DE6FBD">
        <w:instrText xml:space="preserve"> ADDIN EN.CITE &lt;EndNote&gt;&lt;Cite&gt;&lt;Author&gt;Jackson&lt;/Author&gt;&lt;Year&gt;2019&lt;/Year&gt;&lt;IDText&gt;ROBOT: A Tool for Automating Ontology Workflows&lt;/IDText&gt;&lt;DisplayText&gt;[8]&lt;/DisplayText&gt;&lt;record&gt;&lt;isbn&gt;1471-2105&lt;/isbn&gt;&lt;titles&gt;&lt;title&gt;ROBOT: A Tool for Automating Ontology Workflows&lt;/title&gt;&lt;secondary-title&gt;BMC bioinformatics&lt;/secondary-title&gt;&lt;/titles&gt;&lt;pages&gt;407&lt;/pages&gt;&lt;number&gt;1&lt;/number&gt;&lt;contributors&gt;&lt;authors&gt;&lt;author&gt;Jackson, Rebecca C&lt;/author&gt;&lt;author&gt;Balhoff, James P&lt;/author&gt;&lt;author&gt;Douglass, Eric&lt;/author&gt;&lt;author&gt;Harris, Nomi L&lt;/author&gt;&lt;author&gt;Mungall, Christopher J&lt;/author&gt;&lt;author&gt;Overton, James A&lt;/author&gt;&lt;/authors&gt;&lt;/contributors&gt;&lt;added-date format="utc"&gt;1586187338&lt;/added-date&gt;&lt;ref-type name="Journal Article"&gt;17&lt;/ref-type&gt;&lt;dates&gt;&lt;year&gt;2019&lt;/year&gt;&lt;/dates&gt;&lt;rec-number&gt;67&lt;/rec-number&gt;&lt;last-updated-date format="utc"&gt;1586187338&lt;/last-updated-date&gt;&lt;volume&gt;20&lt;/volume&gt;&lt;/record&gt;&lt;/Cite&gt;&lt;/EndNote&gt;</w:instrText>
      </w:r>
      <w:r w:rsidR="00DE6FBD">
        <w:fldChar w:fldCharType="separate"/>
      </w:r>
      <w:r w:rsidR="00DE6FBD">
        <w:rPr>
          <w:noProof/>
        </w:rPr>
        <w:t>[8]</w:t>
      </w:r>
      <w:r w:rsidR="00DE6FBD">
        <w:fldChar w:fldCharType="end"/>
      </w:r>
      <w:r w:rsidR="00DE6FBD">
        <w:t>).</w:t>
      </w:r>
    </w:p>
    <w:p w14:paraId="22B53802" w14:textId="4C2AA202" w:rsidR="00510412" w:rsidRDefault="00510412" w:rsidP="00EA354A">
      <w:pPr>
        <w:pStyle w:val="ListParagraph"/>
        <w:numPr>
          <w:ilvl w:val="0"/>
          <w:numId w:val="10"/>
        </w:numPr>
      </w:pPr>
      <w:r>
        <w:t>Identifying expressivity limitations: if semantics cannot be precisely captured in OWL, it should at least be represented in the OWL ontology, defined in natural language, and ideally in the future they may be captured in some more expressive extension.</w:t>
      </w:r>
    </w:p>
    <w:p w14:paraId="055E0A49" w14:textId="37833FFD" w:rsidR="00520123" w:rsidRDefault="00520123" w:rsidP="00EA354A">
      <w:pPr>
        <w:pStyle w:val="Heading2"/>
      </w:pPr>
      <w:bookmarkStart w:id="59" w:name="_Toc41911365"/>
      <w:r>
        <w:lastRenderedPageBreak/>
        <w:t>Foundational Ontolog</w:t>
      </w:r>
      <w:r w:rsidR="0073758C">
        <w:t>ies</w:t>
      </w:r>
      <w:bookmarkEnd w:id="59"/>
    </w:p>
    <w:p w14:paraId="0F2D5992" w14:textId="56DAFE87" w:rsidR="00520123" w:rsidRDefault="00520123" w:rsidP="00EA354A">
      <w:r>
        <w:t xml:space="preserve">In addition to the concepts that are specific to an urban system, </w:t>
      </w:r>
      <w:r w:rsidR="002056D3">
        <w:t>there exist</w:t>
      </w:r>
      <w:r>
        <w:t xml:space="preserve"> foundational concepts</w:t>
      </w:r>
      <w:r w:rsidR="00F80A7E">
        <w:t>,</w:t>
      </w:r>
      <w:r>
        <w:t xml:space="preserve"> </w:t>
      </w:r>
      <w:r w:rsidR="00F80A7E">
        <w:t xml:space="preserve">such as space and time, </w:t>
      </w:r>
      <w:r w:rsidR="002056D3">
        <w:t xml:space="preserve">that </w:t>
      </w:r>
      <w:r>
        <w:t xml:space="preserve">are required to fully define the domain. </w:t>
      </w:r>
      <w:r w:rsidR="00F80A7E">
        <w:t>E</w:t>
      </w:r>
      <w:r>
        <w:t xml:space="preserve">ach </w:t>
      </w:r>
      <w:r w:rsidR="002056D3">
        <w:t xml:space="preserve">concept is </w:t>
      </w:r>
      <w:r>
        <w:t xml:space="preserve">defined </w:t>
      </w:r>
      <w:r w:rsidR="002056D3">
        <w:t xml:space="preserve">its </w:t>
      </w:r>
      <w:r>
        <w:t xml:space="preserve">own </w:t>
      </w:r>
      <w:r w:rsidR="00F80A7E">
        <w:t xml:space="preserve">foundational </w:t>
      </w:r>
      <w:r>
        <w:t>ontology</w:t>
      </w:r>
      <w:r w:rsidR="00F80A7E">
        <w:t>, described below</w:t>
      </w:r>
      <w:r>
        <w:t>.</w:t>
      </w:r>
    </w:p>
    <w:p w14:paraId="59D1F14E" w14:textId="1DBB9CBD" w:rsidR="00520123" w:rsidRDefault="003F552F" w:rsidP="00EA354A">
      <w:pPr>
        <w:pStyle w:val="Heading3"/>
      </w:pPr>
      <w:bookmarkStart w:id="60" w:name="_Toc41911366"/>
      <w:r>
        <w:t xml:space="preserve">Location </w:t>
      </w:r>
      <w:r w:rsidR="00520123">
        <w:t>Ontology</w:t>
      </w:r>
      <w:bookmarkEnd w:id="60"/>
    </w:p>
    <w:p w14:paraId="184DF71D" w14:textId="145711C4" w:rsidR="0081005F" w:rsidRPr="004D480B" w:rsidRDefault="0089518D" w:rsidP="00E23879">
      <w:pPr>
        <w:rPr>
          <w:i/>
        </w:rPr>
      </w:pPr>
      <w:r>
        <w:rPr>
          <w:i/>
        </w:rPr>
        <w:t>http://ontology.eil.utoronto.ca/icity/</w:t>
      </w:r>
      <w:r w:rsidR="007978A3">
        <w:rPr>
          <w:i/>
        </w:rPr>
        <w:t>SpatialLoc</w:t>
      </w:r>
      <w:r w:rsidR="00AC0B4C">
        <w:rPr>
          <w:i/>
        </w:rPr>
        <w:t>.owl</w:t>
      </w:r>
    </w:p>
    <w:p w14:paraId="28903FDD" w14:textId="7E8D8A21" w:rsidR="0081005F" w:rsidRDefault="0081005F" w:rsidP="0081005F">
      <w:r>
        <w:t xml:space="preserve">To effectively capture the location of some object, several concepts must be introduced.  First, a distinction must be made between the object and its location. Objects </w:t>
      </w:r>
      <w:r w:rsidR="006D74DC">
        <w:t xml:space="preserve">may occupy or otherwise be associated with </w:t>
      </w:r>
      <w:r>
        <w:t>some location</w:t>
      </w:r>
      <w:r w:rsidR="006D74DC">
        <w:t xml:space="preserve"> – that is, a </w:t>
      </w:r>
      <w:r>
        <w:t>region in space</w:t>
      </w:r>
      <w:r w:rsidR="006D74DC">
        <w:t xml:space="preserve"> or</w:t>
      </w:r>
      <w:r>
        <w:t xml:space="preserve"> a so-called spatial</w:t>
      </w:r>
      <w:r w:rsidR="006D74DC">
        <w:t xml:space="preserve"> “feature”</w:t>
      </w:r>
      <w:r>
        <w:t xml:space="preserve">.  The ontology must not only support a representation of these concepts, but of </w:t>
      </w:r>
      <w:r w:rsidR="006D74DC">
        <w:t xml:space="preserve">the </w:t>
      </w:r>
      <w:r>
        <w:t xml:space="preserve">relationships between spatial features. In particular, topological relationships are important as they allow for the identification of how one area in space is situated relative to another. For example, is one area contained in another? Are two areas </w:t>
      </w:r>
      <w:r w:rsidR="00462FCB">
        <w:t xml:space="preserve">touching, or </w:t>
      </w:r>
      <w:r>
        <w:t xml:space="preserve">disconnected?  </w:t>
      </w:r>
    </w:p>
    <w:p w14:paraId="40EEBCB4" w14:textId="443DBB75" w:rsidR="0081005F" w:rsidRPr="004B447F" w:rsidRDefault="0081005F" w:rsidP="0081005F">
      <w:pPr>
        <w:rPr>
          <w:i/>
        </w:rPr>
      </w:pPr>
      <w:r>
        <w:t xml:space="preserve">Finally, to precisely describe the location of an object in space, some notion of geometry is required. This is important to represent the quantitative aspects of the feature, which may be </w:t>
      </w:r>
      <w:r w:rsidR="00462FCB">
        <w:t>captured in the data</w:t>
      </w:r>
      <w:r>
        <w:t xml:space="preserve"> as a point or perhaps as a polygon or a line. </w:t>
      </w:r>
    </w:p>
    <w:p w14:paraId="21CA20CE" w14:textId="77777777" w:rsidR="0081005F" w:rsidRDefault="0081005F" w:rsidP="00882108">
      <w:pPr>
        <w:pStyle w:val="Heading4"/>
      </w:pPr>
      <w:r>
        <w:t>The Ontology</w:t>
      </w:r>
    </w:p>
    <w:p w14:paraId="62594963" w14:textId="04BE727D" w:rsidR="0081005F" w:rsidRDefault="0081005F" w:rsidP="0081005F">
      <w:r>
        <w:t xml:space="preserve">The Location ontology reuses and extends the </w:t>
      </w:r>
      <w:r w:rsidR="00C01762">
        <w:t xml:space="preserve">ontology developed as part of the </w:t>
      </w:r>
      <w:r>
        <w:t xml:space="preserve">GeoSPARQL </w:t>
      </w:r>
      <w:r w:rsidR="00C01762">
        <w:t xml:space="preserve">standard </w:t>
      </w:r>
      <w:r>
        <w:fldChar w:fldCharType="begin"/>
      </w:r>
      <w:r w:rsidR="00DE6FBD">
        <w:instrText xml:space="preserve"> ADDIN EN.CITE &lt;EndNote&gt;&lt;Cite&gt;&lt;Author&gt;Battle&lt;/Author&gt;&lt;Year&gt;2011&lt;/Year&gt;&lt;IDText&gt;Linking geospatial data with GeoSPARQL&lt;/IDText&gt;&lt;DisplayText&gt;[9]&lt;/DisplayText&gt;&lt;record&gt;&lt;titles&gt;&lt;title&gt;Linking geospatial data with GeoSPARQL&lt;/title&gt;&lt;secondary-title&gt;Semant Web J Interoperability, Usability, Appl. Accessed&lt;/secondary-title&gt;&lt;/titles&gt;&lt;contributors&gt;&lt;authors&gt;&lt;author&gt;Battle, Robert&lt;/author&gt;&lt;author&gt;Kolas, Dave&lt;/author&gt;&lt;/authors&gt;&lt;/contributors&gt;&lt;added-date format="utc"&gt;1560869497&lt;/added-date&gt;&lt;ref-type name="Journal Article"&gt;17&lt;/ref-type&gt;&lt;dates&gt;&lt;year&gt;2011&lt;/year&gt;&lt;/dates&gt;&lt;rec-number&gt;1&lt;/rec-number&gt;&lt;last-updated-date format="utc"&gt;1560869497&lt;/last-updated-date&gt;&lt;volume&gt;24&lt;/volume&gt;&lt;/record&gt;&lt;/Cite&gt;&lt;/EndNote&gt;</w:instrText>
      </w:r>
      <w:r>
        <w:fldChar w:fldCharType="separate"/>
      </w:r>
      <w:r w:rsidR="00DE6FBD">
        <w:rPr>
          <w:noProof/>
        </w:rPr>
        <w:t>[9]</w:t>
      </w:r>
      <w:r>
        <w:fldChar w:fldCharType="end"/>
      </w:r>
      <w:r>
        <w:t xml:space="preserve"> to specify the concepts of interest. GeoSPARQL specifies </w:t>
      </w:r>
      <w:r w:rsidR="00C01762">
        <w:t>a query language for spatial data, and the ontology</w:t>
      </w:r>
      <w:r w:rsidR="00C01762">
        <w:rPr>
          <w:rStyle w:val="FootnoteReference"/>
        </w:rPr>
        <w:footnoteReference w:id="4"/>
      </w:r>
      <w:r w:rsidR="00C01762">
        <w:t xml:space="preserve"> provides a </w:t>
      </w:r>
      <w:r>
        <w:t xml:space="preserve">required vocabulary of spatial relations. It is particularly attractive as it has been published as a standard by the OGC; in addition, </w:t>
      </w:r>
      <w:r w:rsidR="00BD77A9">
        <w:t>the query functions specified in the standard</w:t>
      </w:r>
      <w:r>
        <w:t xml:space="preserve"> are implemented, to various extents, </w:t>
      </w:r>
      <w:r w:rsidR="00BD77A9">
        <w:t>by many existing triple-stores</w:t>
      </w:r>
      <w:r>
        <w:t>.</w:t>
      </w:r>
    </w:p>
    <w:p w14:paraId="4D077E97" w14:textId="1904FFF6" w:rsidR="004262AE" w:rsidRDefault="0081005F" w:rsidP="0081005F">
      <w:r>
        <w:lastRenderedPageBreak/>
        <w:t xml:space="preserve">The </w:t>
      </w:r>
      <w:r w:rsidR="004262AE">
        <w:t xml:space="preserve">GeoSPARQL </w:t>
      </w:r>
      <w:r>
        <w:t xml:space="preserve">ontology represents the location of objects using two key classes: Feature and Geometry, as shown in </w:t>
      </w:r>
      <w:r>
        <w:fldChar w:fldCharType="begin"/>
      </w:r>
      <w:r>
        <w:instrText xml:space="preserve"> REF _Ref11759283 \h </w:instrText>
      </w:r>
      <w:r>
        <w:fldChar w:fldCharType="separate"/>
      </w:r>
      <w:r w:rsidR="005A6FB2">
        <w:t xml:space="preserve">Table </w:t>
      </w:r>
      <w:r w:rsidR="005A6FB2">
        <w:rPr>
          <w:noProof/>
        </w:rPr>
        <w:t>2</w:t>
      </w:r>
      <w:r>
        <w:fldChar w:fldCharType="end"/>
      </w:r>
      <w:r>
        <w:t xml:space="preserve">. A Feature is a spatial </w:t>
      </w:r>
      <w:r w:rsidR="00BD77A9">
        <w:t>region</w:t>
      </w:r>
      <w:r>
        <w:t>,</w:t>
      </w:r>
      <w:r w:rsidR="00BD77A9">
        <w:t xml:space="preserve"> whereas </w:t>
      </w:r>
      <w:r>
        <w:t xml:space="preserve">a Geometry is a more abstract object that </w:t>
      </w:r>
      <w:r w:rsidR="004262AE">
        <w:t xml:space="preserve">is </w:t>
      </w:r>
      <w:r>
        <w:t xml:space="preserve">used to </w:t>
      </w:r>
      <w:r w:rsidR="004262AE">
        <w:t xml:space="preserve">quantitively </w:t>
      </w:r>
      <w:r>
        <w:t xml:space="preserve">describe the shape of some spatial object(s). The key properties, shown in </w:t>
      </w:r>
      <w:r>
        <w:fldChar w:fldCharType="begin"/>
      </w:r>
      <w:r>
        <w:instrText xml:space="preserve"> REF _Ref11762225 \h </w:instrText>
      </w:r>
      <w:r>
        <w:fldChar w:fldCharType="separate"/>
      </w:r>
      <w:r w:rsidR="005A6FB2">
        <w:t xml:space="preserve">Table </w:t>
      </w:r>
      <w:r w:rsidR="005A6FB2">
        <w:rPr>
          <w:noProof/>
        </w:rPr>
        <w:t>3</w:t>
      </w:r>
      <w:r>
        <w:fldChar w:fldCharType="end"/>
      </w:r>
      <w:r>
        <w:t>, are largely made up of topological relations between Feature</w:t>
      </w:r>
      <w:r w:rsidR="004262AE">
        <w:t>s</w:t>
      </w:r>
      <w:r>
        <w:t xml:space="preserve">. </w:t>
      </w:r>
    </w:p>
    <w:p w14:paraId="33905839" w14:textId="77777777" w:rsidR="004262AE" w:rsidRDefault="004262AE" w:rsidP="004262AE">
      <w:r>
        <w:t>In order to capture the quantitative geospatial information, spatial features may be associated with geometry objects, via the hasGeometry property. These geometries may then be encoded with coordinate information through the specification of WKT (well-known text) values with the data property asWKT. The default reference system for the coordinate values is assumed to be WGS84. While the GeoSPARQL specification allows for the identification of alternate reference systems, captured as IRIs and concatenated with the coordinates, it should be noted that current support is not widespread or standardized, therefore automated translation between these systems should not be assumed.</w:t>
      </w:r>
    </w:p>
    <w:p w14:paraId="166150E8" w14:textId="1EC7CDB8" w:rsidR="0081005F" w:rsidRDefault="004262AE" w:rsidP="0081005F">
      <w:r>
        <w:t>We extend the GeoSPARQL ontology</w:t>
      </w:r>
      <w:r w:rsidR="0081005F">
        <w:t xml:space="preserve"> </w:t>
      </w:r>
      <w:r>
        <w:t xml:space="preserve">with </w:t>
      </w:r>
      <w:r w:rsidR="0081005F">
        <w:t xml:space="preserve">the property hasLocation to capture the relationship between objects and the spatial </w:t>
      </w:r>
      <w:r>
        <w:t>regions that</w:t>
      </w:r>
      <w:r w:rsidR="0081005F">
        <w:t xml:space="preserve"> they occupy. Similarly, the associatedLocation is introduced to capture the association of some non-spatial object to a particular location. For example, a train station may occupy a fairly large spatial location but be associated with a particular point</w:t>
      </w:r>
      <w:r>
        <w:t>, e.g. according to its address</w:t>
      </w:r>
      <w:r w:rsidR="0081005F">
        <w:t>.</w:t>
      </w:r>
      <w:r>
        <w:t xml:space="preserve"> The ontology is also extended with a specialized data property, to support implementations in the Allegrograph triple-store. The as_nDLatLon data property allows for the association of geometries with an Allegrograph-specific datatype for </w:t>
      </w:r>
      <w:r w:rsidR="00617BFA">
        <w:t>geospatial</w:t>
      </w:r>
      <w:r>
        <w:t xml:space="preserve"> data.</w:t>
      </w:r>
    </w:p>
    <w:p w14:paraId="20FA359E" w14:textId="0BD97F03" w:rsidR="0081005F" w:rsidRDefault="0081005F" w:rsidP="0081005F">
      <w:pPr>
        <w:pStyle w:val="Caption"/>
        <w:keepNext/>
        <w:spacing w:after="120"/>
      </w:pPr>
      <w:bookmarkStart w:id="61" w:name="_Ref11759283"/>
      <w:r>
        <w:t xml:space="preserve">Table </w:t>
      </w:r>
      <w:fldSimple w:instr=" SEQ Table \* ARABIC ">
        <w:r w:rsidR="0096166B">
          <w:rPr>
            <w:noProof/>
          </w:rPr>
          <w:t>2</w:t>
        </w:r>
      </w:fldSimple>
      <w:bookmarkEnd w:id="61"/>
      <w:r>
        <w:t>: Key classes in the Location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33"/>
        <w:gridCol w:w="3022"/>
        <w:gridCol w:w="3895"/>
      </w:tblGrid>
      <w:tr w:rsidR="0081005F" w:rsidRPr="00D05109" w14:paraId="38A40A49" w14:textId="77777777" w:rsidTr="00D51DB1">
        <w:tc>
          <w:tcPr>
            <w:tcW w:w="2433" w:type="dxa"/>
            <w:shd w:val="clear" w:color="auto" w:fill="00FFFF"/>
          </w:tcPr>
          <w:p w14:paraId="39E7AFA9" w14:textId="77777777" w:rsidR="0081005F" w:rsidRPr="00D05109" w:rsidRDefault="0081005F" w:rsidP="00D05109">
            <w:pPr>
              <w:pStyle w:val="NoSpacing"/>
              <w:framePr w:hSpace="0" w:wrap="auto" w:vAnchor="margin" w:hAnchor="text" w:yAlign="inline"/>
            </w:pPr>
            <w:r w:rsidRPr="00D05109">
              <w:t>Object</w:t>
            </w:r>
          </w:p>
        </w:tc>
        <w:tc>
          <w:tcPr>
            <w:tcW w:w="3022" w:type="dxa"/>
            <w:shd w:val="clear" w:color="auto" w:fill="00FFFF"/>
          </w:tcPr>
          <w:p w14:paraId="084AC841" w14:textId="77777777" w:rsidR="0081005F" w:rsidRPr="00D05109" w:rsidRDefault="0081005F" w:rsidP="00D05109">
            <w:pPr>
              <w:pStyle w:val="NoSpacing"/>
              <w:framePr w:hSpace="0" w:wrap="auto" w:vAnchor="margin" w:hAnchor="text" w:yAlign="inline"/>
            </w:pPr>
            <w:r w:rsidRPr="00D05109">
              <w:t>Property</w:t>
            </w:r>
          </w:p>
        </w:tc>
        <w:tc>
          <w:tcPr>
            <w:tcW w:w="3895" w:type="dxa"/>
            <w:shd w:val="clear" w:color="auto" w:fill="00FFFF"/>
          </w:tcPr>
          <w:p w14:paraId="37F121A2" w14:textId="77777777" w:rsidR="0081005F" w:rsidRPr="00D05109" w:rsidRDefault="0081005F" w:rsidP="00D05109">
            <w:pPr>
              <w:pStyle w:val="NoSpacing"/>
              <w:framePr w:hSpace="0" w:wrap="auto" w:vAnchor="margin" w:hAnchor="text" w:yAlign="inline"/>
            </w:pPr>
            <w:r w:rsidRPr="00D05109">
              <w:t>Value</w:t>
            </w:r>
          </w:p>
        </w:tc>
      </w:tr>
      <w:tr w:rsidR="0081005F" w:rsidRPr="00D05109" w14:paraId="5828DEA1" w14:textId="77777777" w:rsidTr="00D51DB1">
        <w:tc>
          <w:tcPr>
            <w:tcW w:w="2433" w:type="dxa"/>
          </w:tcPr>
          <w:p w14:paraId="082B6279" w14:textId="77777777" w:rsidR="0081005F" w:rsidRPr="00D05109" w:rsidRDefault="0081005F" w:rsidP="00D05109">
            <w:pPr>
              <w:pStyle w:val="NoSpacing"/>
              <w:framePr w:hSpace="0" w:wrap="auto" w:vAnchor="margin" w:hAnchor="text" w:yAlign="inline"/>
            </w:pPr>
            <w:r w:rsidRPr="00D05109">
              <w:t>geo:Feature</w:t>
            </w:r>
          </w:p>
        </w:tc>
        <w:tc>
          <w:tcPr>
            <w:tcW w:w="3022" w:type="dxa"/>
          </w:tcPr>
          <w:p w14:paraId="036D682B" w14:textId="77777777" w:rsidR="0081005F" w:rsidRPr="00D05109" w:rsidRDefault="0081005F" w:rsidP="00D05109">
            <w:pPr>
              <w:pStyle w:val="NoSpacing"/>
              <w:framePr w:hSpace="0" w:wrap="auto" w:vAnchor="margin" w:hAnchor="text" w:yAlign="inline"/>
            </w:pPr>
            <w:r w:rsidRPr="00D05109">
              <w:t>rdf:subClassOf</w:t>
            </w:r>
          </w:p>
        </w:tc>
        <w:tc>
          <w:tcPr>
            <w:tcW w:w="3895" w:type="dxa"/>
          </w:tcPr>
          <w:p w14:paraId="1741F38B" w14:textId="77777777" w:rsidR="0081005F" w:rsidRPr="00D05109" w:rsidRDefault="0081005F" w:rsidP="00D05109">
            <w:pPr>
              <w:pStyle w:val="NoSpacing"/>
              <w:framePr w:hSpace="0" w:wrap="auto" w:vAnchor="margin" w:hAnchor="text" w:yAlign="inline"/>
            </w:pPr>
            <w:r w:rsidRPr="00D05109">
              <w:t>geo:SpatialObject</w:t>
            </w:r>
          </w:p>
        </w:tc>
      </w:tr>
      <w:tr w:rsidR="0081005F" w:rsidRPr="00D05109" w14:paraId="21DB4B2E" w14:textId="77777777" w:rsidTr="00D51DB1">
        <w:tc>
          <w:tcPr>
            <w:tcW w:w="2433" w:type="dxa"/>
          </w:tcPr>
          <w:p w14:paraId="32F1BD1A" w14:textId="77777777" w:rsidR="0081005F" w:rsidRPr="00D05109" w:rsidRDefault="0081005F" w:rsidP="00D05109">
            <w:pPr>
              <w:pStyle w:val="NoSpacing"/>
              <w:framePr w:hSpace="0" w:wrap="auto" w:vAnchor="margin" w:hAnchor="text" w:yAlign="inline"/>
            </w:pPr>
            <w:r w:rsidRPr="00D05109">
              <w:t>geo:Geometry</w:t>
            </w:r>
          </w:p>
        </w:tc>
        <w:tc>
          <w:tcPr>
            <w:tcW w:w="3022" w:type="dxa"/>
          </w:tcPr>
          <w:p w14:paraId="7EF05686" w14:textId="77777777" w:rsidR="0081005F" w:rsidRPr="00D05109" w:rsidDel="00722F88" w:rsidRDefault="0081005F" w:rsidP="00D05109">
            <w:pPr>
              <w:pStyle w:val="NoSpacing"/>
              <w:framePr w:hSpace="0" w:wrap="auto" w:vAnchor="margin" w:hAnchor="text" w:yAlign="inline"/>
            </w:pPr>
            <w:r w:rsidRPr="00D05109">
              <w:t>rdf:subClassOf</w:t>
            </w:r>
          </w:p>
        </w:tc>
        <w:tc>
          <w:tcPr>
            <w:tcW w:w="3895" w:type="dxa"/>
          </w:tcPr>
          <w:p w14:paraId="653448D7" w14:textId="77777777" w:rsidR="0081005F" w:rsidRPr="00D05109" w:rsidDel="00722F88" w:rsidRDefault="0081005F" w:rsidP="00D05109">
            <w:pPr>
              <w:pStyle w:val="NoSpacing"/>
              <w:framePr w:hSpace="0" w:wrap="auto" w:vAnchor="margin" w:hAnchor="text" w:yAlign="inline"/>
            </w:pPr>
            <w:r w:rsidRPr="00D05109">
              <w:t>geo:SpatialObject</w:t>
            </w:r>
          </w:p>
        </w:tc>
      </w:tr>
    </w:tbl>
    <w:p w14:paraId="74DFECD7" w14:textId="77777777" w:rsidR="0081005F" w:rsidRDefault="0081005F" w:rsidP="0081005F"/>
    <w:p w14:paraId="4D8DD8BC" w14:textId="6C0465A9" w:rsidR="0081005F" w:rsidRDefault="0081005F" w:rsidP="0081005F">
      <w:pPr>
        <w:pStyle w:val="Caption"/>
        <w:keepNext/>
        <w:spacing w:after="120"/>
      </w:pPr>
      <w:bookmarkStart w:id="62" w:name="_Ref11762225"/>
      <w:r>
        <w:t xml:space="preserve">Table </w:t>
      </w:r>
      <w:fldSimple w:instr=" SEQ Table \* ARABIC ">
        <w:r w:rsidR="0096166B">
          <w:rPr>
            <w:noProof/>
          </w:rPr>
          <w:t>3</w:t>
        </w:r>
      </w:fldSimple>
      <w:bookmarkEnd w:id="62"/>
      <w:r>
        <w:t>: Key properties in the Location Ontology</w:t>
      </w:r>
    </w:p>
    <w:tbl>
      <w:tblPr>
        <w:tblStyle w:val="TableGrid"/>
        <w:tblpPr w:leftFromText="180" w:rightFromText="180" w:vertAnchor="text" w:horzAnchor="margin" w:tblpY="128"/>
        <w:tblW w:w="9354" w:type="dxa"/>
        <w:tblLayout w:type="fixed"/>
        <w:tblCellMar>
          <w:top w:w="28" w:type="dxa"/>
          <w:bottom w:w="28" w:type="dxa"/>
        </w:tblCellMar>
        <w:tblLook w:val="04A0" w:firstRow="1" w:lastRow="0" w:firstColumn="1" w:lastColumn="0" w:noHBand="0" w:noVBand="1"/>
      </w:tblPr>
      <w:tblGrid>
        <w:gridCol w:w="2665"/>
        <w:gridCol w:w="3117"/>
        <w:gridCol w:w="3572"/>
      </w:tblGrid>
      <w:tr w:rsidR="0081005F" w14:paraId="23FB449C" w14:textId="77777777" w:rsidTr="00D51DB1">
        <w:tc>
          <w:tcPr>
            <w:tcW w:w="2665" w:type="dxa"/>
            <w:shd w:val="clear" w:color="auto" w:fill="00FFFF"/>
          </w:tcPr>
          <w:p w14:paraId="55C07C09" w14:textId="77777777" w:rsidR="0081005F" w:rsidRDefault="0081005F" w:rsidP="00CA60C0">
            <w:pPr>
              <w:pStyle w:val="NoSpacing"/>
              <w:framePr w:hSpace="0" w:wrap="auto" w:vAnchor="margin" w:hAnchor="text" w:yAlign="inline"/>
            </w:pPr>
            <w:r>
              <w:t>Property</w:t>
            </w:r>
            <w:r>
              <w:tab/>
            </w:r>
          </w:p>
        </w:tc>
        <w:tc>
          <w:tcPr>
            <w:tcW w:w="3117" w:type="dxa"/>
            <w:shd w:val="clear" w:color="auto" w:fill="00FFFF"/>
          </w:tcPr>
          <w:p w14:paraId="54635A02" w14:textId="77777777" w:rsidR="0081005F" w:rsidRDefault="0081005F" w:rsidP="00CA60C0">
            <w:pPr>
              <w:pStyle w:val="NoSpacing"/>
              <w:framePr w:hSpace="0" w:wrap="auto" w:vAnchor="margin" w:hAnchor="text" w:yAlign="inline"/>
            </w:pPr>
            <w:r>
              <w:t>Characteristic</w:t>
            </w:r>
          </w:p>
        </w:tc>
        <w:tc>
          <w:tcPr>
            <w:tcW w:w="3572" w:type="dxa"/>
            <w:shd w:val="clear" w:color="auto" w:fill="00FFFF"/>
          </w:tcPr>
          <w:p w14:paraId="0280D86B" w14:textId="77777777" w:rsidR="0081005F" w:rsidRDefault="0081005F" w:rsidP="00CA60C0">
            <w:pPr>
              <w:pStyle w:val="NoSpacing"/>
              <w:framePr w:hSpace="0" w:wrap="auto" w:vAnchor="margin" w:hAnchor="text" w:yAlign="inline"/>
            </w:pPr>
            <w:r>
              <w:t>Value (if applicable)</w:t>
            </w:r>
          </w:p>
        </w:tc>
      </w:tr>
      <w:tr w:rsidR="0081005F" w14:paraId="7EE445BB" w14:textId="77777777" w:rsidTr="00D51DB1">
        <w:tc>
          <w:tcPr>
            <w:tcW w:w="2665" w:type="dxa"/>
          </w:tcPr>
          <w:p w14:paraId="7983CFF0" w14:textId="77777777" w:rsidR="0081005F" w:rsidRDefault="0081005F" w:rsidP="00CA60C0">
            <w:pPr>
              <w:pStyle w:val="NoSpacing"/>
              <w:framePr w:hSpace="0" w:wrap="auto" w:vAnchor="margin" w:hAnchor="text" w:yAlign="inline"/>
            </w:pPr>
            <w:r>
              <w:t>geo:sfEquals</w:t>
            </w:r>
          </w:p>
        </w:tc>
        <w:tc>
          <w:tcPr>
            <w:tcW w:w="3117" w:type="dxa"/>
          </w:tcPr>
          <w:p w14:paraId="50CD3507" w14:textId="77777777" w:rsidR="0081005F" w:rsidRDefault="0081005F" w:rsidP="00CA60C0">
            <w:pPr>
              <w:pStyle w:val="NoSpacing"/>
              <w:framePr w:hSpace="0" w:wrap="auto" w:vAnchor="margin" w:hAnchor="text" w:yAlign="inline"/>
            </w:pPr>
            <w:r>
              <w:t>Domain and Range</w:t>
            </w:r>
          </w:p>
        </w:tc>
        <w:tc>
          <w:tcPr>
            <w:tcW w:w="3572" w:type="dxa"/>
          </w:tcPr>
          <w:p w14:paraId="6B783DB5" w14:textId="77777777" w:rsidR="0081005F" w:rsidRDefault="0081005F" w:rsidP="00CA60C0">
            <w:pPr>
              <w:pStyle w:val="NoSpacing"/>
              <w:framePr w:hSpace="0" w:wrap="auto" w:vAnchor="margin" w:hAnchor="text" w:yAlign="inline"/>
            </w:pPr>
            <w:r>
              <w:t>geo:SpatialObject</w:t>
            </w:r>
          </w:p>
        </w:tc>
      </w:tr>
      <w:tr w:rsidR="0081005F" w14:paraId="7470AEBD" w14:textId="77777777" w:rsidTr="00D51DB1">
        <w:tc>
          <w:tcPr>
            <w:tcW w:w="2665" w:type="dxa"/>
          </w:tcPr>
          <w:p w14:paraId="1654163D" w14:textId="77777777" w:rsidR="0081005F" w:rsidRDefault="0081005F" w:rsidP="00CA60C0">
            <w:pPr>
              <w:pStyle w:val="NoSpacing"/>
              <w:framePr w:hSpace="0" w:wrap="auto" w:vAnchor="margin" w:hAnchor="text" w:yAlign="inline"/>
            </w:pPr>
            <w:r>
              <w:t>geo:</w:t>
            </w:r>
            <w:r w:rsidRPr="00F51C25">
              <w:t>sfDisjoint</w:t>
            </w:r>
          </w:p>
        </w:tc>
        <w:tc>
          <w:tcPr>
            <w:tcW w:w="3117" w:type="dxa"/>
          </w:tcPr>
          <w:p w14:paraId="32E5ED04" w14:textId="77777777" w:rsidR="0081005F" w:rsidRDefault="0081005F" w:rsidP="00CA60C0">
            <w:pPr>
              <w:pStyle w:val="NoSpacing"/>
              <w:framePr w:hSpace="0" w:wrap="auto" w:vAnchor="margin" w:hAnchor="text" w:yAlign="inline"/>
            </w:pPr>
            <w:r>
              <w:t>Domain and Range</w:t>
            </w:r>
          </w:p>
        </w:tc>
        <w:tc>
          <w:tcPr>
            <w:tcW w:w="3572" w:type="dxa"/>
          </w:tcPr>
          <w:p w14:paraId="39C2778A" w14:textId="77777777" w:rsidR="0081005F" w:rsidRDefault="0081005F" w:rsidP="00CA60C0">
            <w:pPr>
              <w:pStyle w:val="NoSpacing"/>
              <w:framePr w:hSpace="0" w:wrap="auto" w:vAnchor="margin" w:hAnchor="text" w:yAlign="inline"/>
            </w:pPr>
            <w:r>
              <w:t>geo:SpatialObject</w:t>
            </w:r>
          </w:p>
        </w:tc>
      </w:tr>
      <w:tr w:rsidR="0081005F" w14:paraId="44D2855B" w14:textId="77777777" w:rsidTr="00D51DB1">
        <w:tc>
          <w:tcPr>
            <w:tcW w:w="2665" w:type="dxa"/>
          </w:tcPr>
          <w:p w14:paraId="21EC7F0D" w14:textId="77777777" w:rsidR="0081005F" w:rsidRDefault="0081005F" w:rsidP="00CA60C0">
            <w:pPr>
              <w:pStyle w:val="NoSpacing"/>
              <w:framePr w:hSpace="0" w:wrap="auto" w:vAnchor="margin" w:hAnchor="text" w:yAlign="inline"/>
            </w:pPr>
            <w:r w:rsidRPr="00F51C25">
              <w:lastRenderedPageBreak/>
              <w:t>geo:sfIntersects</w:t>
            </w:r>
          </w:p>
        </w:tc>
        <w:tc>
          <w:tcPr>
            <w:tcW w:w="3117" w:type="dxa"/>
          </w:tcPr>
          <w:p w14:paraId="08D2C8E7" w14:textId="77777777" w:rsidR="0081005F" w:rsidRDefault="0081005F" w:rsidP="00CA60C0">
            <w:pPr>
              <w:pStyle w:val="NoSpacing"/>
              <w:framePr w:hSpace="0" w:wrap="auto" w:vAnchor="margin" w:hAnchor="text" w:yAlign="inline"/>
            </w:pPr>
            <w:r>
              <w:t>Domain and Range</w:t>
            </w:r>
          </w:p>
        </w:tc>
        <w:tc>
          <w:tcPr>
            <w:tcW w:w="3572" w:type="dxa"/>
          </w:tcPr>
          <w:p w14:paraId="1971FBB8" w14:textId="77777777" w:rsidR="0081005F" w:rsidRDefault="0081005F" w:rsidP="00CA60C0">
            <w:pPr>
              <w:pStyle w:val="NoSpacing"/>
              <w:framePr w:hSpace="0" w:wrap="auto" w:vAnchor="margin" w:hAnchor="text" w:yAlign="inline"/>
            </w:pPr>
            <w:r>
              <w:t>geo:SpatialObject</w:t>
            </w:r>
          </w:p>
        </w:tc>
      </w:tr>
      <w:tr w:rsidR="0081005F" w14:paraId="0B0E1D9D" w14:textId="77777777" w:rsidTr="00D51DB1">
        <w:tc>
          <w:tcPr>
            <w:tcW w:w="2665" w:type="dxa"/>
          </w:tcPr>
          <w:p w14:paraId="5B52C0C9" w14:textId="77777777" w:rsidR="0081005F" w:rsidRDefault="0081005F" w:rsidP="00CA60C0">
            <w:pPr>
              <w:pStyle w:val="NoSpacing"/>
              <w:framePr w:hSpace="0" w:wrap="auto" w:vAnchor="margin" w:hAnchor="text" w:yAlign="inline"/>
            </w:pPr>
            <w:r w:rsidRPr="00F51C25">
              <w:t>geo:sfTouches</w:t>
            </w:r>
          </w:p>
        </w:tc>
        <w:tc>
          <w:tcPr>
            <w:tcW w:w="3117" w:type="dxa"/>
          </w:tcPr>
          <w:p w14:paraId="10BAB8DD" w14:textId="77777777" w:rsidR="0081005F" w:rsidRDefault="0081005F" w:rsidP="00CA60C0">
            <w:pPr>
              <w:pStyle w:val="NoSpacing"/>
              <w:framePr w:hSpace="0" w:wrap="auto" w:vAnchor="margin" w:hAnchor="text" w:yAlign="inline"/>
            </w:pPr>
            <w:r>
              <w:t>Domain and Range</w:t>
            </w:r>
          </w:p>
        </w:tc>
        <w:tc>
          <w:tcPr>
            <w:tcW w:w="3572" w:type="dxa"/>
          </w:tcPr>
          <w:p w14:paraId="6652A197" w14:textId="77777777" w:rsidR="0081005F" w:rsidRDefault="0081005F" w:rsidP="00CA60C0">
            <w:pPr>
              <w:pStyle w:val="NoSpacing"/>
              <w:framePr w:hSpace="0" w:wrap="auto" w:vAnchor="margin" w:hAnchor="text" w:yAlign="inline"/>
            </w:pPr>
            <w:r>
              <w:t>geo:SpatialObject</w:t>
            </w:r>
          </w:p>
        </w:tc>
      </w:tr>
      <w:tr w:rsidR="0081005F" w14:paraId="5E8DD5BA" w14:textId="77777777" w:rsidTr="00D51DB1">
        <w:tc>
          <w:tcPr>
            <w:tcW w:w="2665" w:type="dxa"/>
          </w:tcPr>
          <w:p w14:paraId="3792B7E6" w14:textId="77777777" w:rsidR="0081005F" w:rsidRPr="00F51C25" w:rsidRDefault="0081005F" w:rsidP="00CA60C0">
            <w:pPr>
              <w:pStyle w:val="NoSpacing"/>
              <w:framePr w:hSpace="0" w:wrap="auto" w:vAnchor="margin" w:hAnchor="text" w:yAlign="inline"/>
            </w:pPr>
            <w:r w:rsidRPr="00F51C25">
              <w:t>geo:sfWithin</w:t>
            </w:r>
          </w:p>
        </w:tc>
        <w:tc>
          <w:tcPr>
            <w:tcW w:w="3117" w:type="dxa"/>
          </w:tcPr>
          <w:p w14:paraId="12A5BE4F" w14:textId="77777777" w:rsidR="0081005F" w:rsidRDefault="0081005F" w:rsidP="00CA60C0">
            <w:pPr>
              <w:pStyle w:val="NoSpacing"/>
              <w:framePr w:hSpace="0" w:wrap="auto" w:vAnchor="margin" w:hAnchor="text" w:yAlign="inline"/>
            </w:pPr>
            <w:r>
              <w:t>Domain and Range</w:t>
            </w:r>
          </w:p>
        </w:tc>
        <w:tc>
          <w:tcPr>
            <w:tcW w:w="3572" w:type="dxa"/>
          </w:tcPr>
          <w:p w14:paraId="7B82A8AC" w14:textId="77777777" w:rsidR="0081005F" w:rsidRDefault="0081005F" w:rsidP="00CA60C0">
            <w:pPr>
              <w:pStyle w:val="NoSpacing"/>
              <w:framePr w:hSpace="0" w:wrap="auto" w:vAnchor="margin" w:hAnchor="text" w:yAlign="inline"/>
            </w:pPr>
            <w:r>
              <w:t>geo:SpatialObject</w:t>
            </w:r>
          </w:p>
        </w:tc>
      </w:tr>
      <w:tr w:rsidR="0081005F" w14:paraId="009E5848" w14:textId="77777777" w:rsidTr="00D51DB1">
        <w:tc>
          <w:tcPr>
            <w:tcW w:w="2665" w:type="dxa"/>
          </w:tcPr>
          <w:p w14:paraId="024D3B88" w14:textId="77777777" w:rsidR="0081005F" w:rsidRPr="00F51C25" w:rsidRDefault="0081005F" w:rsidP="00CA60C0">
            <w:pPr>
              <w:pStyle w:val="NoSpacing"/>
              <w:framePr w:hSpace="0" w:wrap="auto" w:vAnchor="margin" w:hAnchor="text" w:yAlign="inline"/>
            </w:pPr>
            <w:r w:rsidRPr="00F51C25">
              <w:t>geo:sfContains</w:t>
            </w:r>
          </w:p>
        </w:tc>
        <w:tc>
          <w:tcPr>
            <w:tcW w:w="3117" w:type="dxa"/>
          </w:tcPr>
          <w:p w14:paraId="67F186A7" w14:textId="77777777" w:rsidR="0081005F" w:rsidRDefault="0081005F" w:rsidP="00CA60C0">
            <w:pPr>
              <w:pStyle w:val="NoSpacing"/>
              <w:framePr w:hSpace="0" w:wrap="auto" w:vAnchor="margin" w:hAnchor="text" w:yAlign="inline"/>
            </w:pPr>
            <w:r>
              <w:t>Domain and Range</w:t>
            </w:r>
          </w:p>
        </w:tc>
        <w:tc>
          <w:tcPr>
            <w:tcW w:w="3572" w:type="dxa"/>
          </w:tcPr>
          <w:p w14:paraId="37C7A1FE" w14:textId="77777777" w:rsidR="0081005F" w:rsidRDefault="0081005F" w:rsidP="00CA60C0">
            <w:pPr>
              <w:pStyle w:val="NoSpacing"/>
              <w:framePr w:hSpace="0" w:wrap="auto" w:vAnchor="margin" w:hAnchor="text" w:yAlign="inline"/>
            </w:pPr>
            <w:r>
              <w:t>geo:SpatialObject</w:t>
            </w:r>
          </w:p>
        </w:tc>
      </w:tr>
      <w:tr w:rsidR="0081005F" w14:paraId="68946199" w14:textId="77777777" w:rsidTr="00D51DB1">
        <w:tc>
          <w:tcPr>
            <w:tcW w:w="2665" w:type="dxa"/>
          </w:tcPr>
          <w:p w14:paraId="55AD6ED0" w14:textId="77777777" w:rsidR="0081005F" w:rsidRPr="00F51C25" w:rsidRDefault="0081005F" w:rsidP="00CA60C0">
            <w:pPr>
              <w:pStyle w:val="NoSpacing"/>
              <w:framePr w:hSpace="0" w:wrap="auto" w:vAnchor="margin" w:hAnchor="text" w:yAlign="inline"/>
            </w:pPr>
            <w:r w:rsidRPr="00F51C25">
              <w:t>geo:sfOverlaps</w:t>
            </w:r>
          </w:p>
        </w:tc>
        <w:tc>
          <w:tcPr>
            <w:tcW w:w="3117" w:type="dxa"/>
          </w:tcPr>
          <w:p w14:paraId="7981054A" w14:textId="77777777" w:rsidR="0081005F" w:rsidRDefault="0081005F" w:rsidP="00CA60C0">
            <w:pPr>
              <w:pStyle w:val="NoSpacing"/>
              <w:framePr w:hSpace="0" w:wrap="auto" w:vAnchor="margin" w:hAnchor="text" w:yAlign="inline"/>
            </w:pPr>
            <w:r>
              <w:t>Domain and Range</w:t>
            </w:r>
          </w:p>
        </w:tc>
        <w:tc>
          <w:tcPr>
            <w:tcW w:w="3572" w:type="dxa"/>
          </w:tcPr>
          <w:p w14:paraId="65B4EA7B" w14:textId="77777777" w:rsidR="0081005F" w:rsidRDefault="0081005F" w:rsidP="00CA60C0">
            <w:pPr>
              <w:pStyle w:val="NoSpacing"/>
              <w:framePr w:hSpace="0" w:wrap="auto" w:vAnchor="margin" w:hAnchor="text" w:yAlign="inline"/>
            </w:pPr>
            <w:r>
              <w:t>geo:SpatialObject</w:t>
            </w:r>
          </w:p>
        </w:tc>
      </w:tr>
      <w:tr w:rsidR="0081005F" w14:paraId="48A42DBF" w14:textId="77777777" w:rsidTr="00D51DB1">
        <w:tc>
          <w:tcPr>
            <w:tcW w:w="2665" w:type="dxa"/>
          </w:tcPr>
          <w:p w14:paraId="1F712085" w14:textId="77777777" w:rsidR="0081005F" w:rsidRPr="00F51C25" w:rsidRDefault="0081005F" w:rsidP="00CA60C0">
            <w:pPr>
              <w:pStyle w:val="NoSpacing"/>
              <w:framePr w:hSpace="0" w:wrap="auto" w:vAnchor="margin" w:hAnchor="text" w:yAlign="inline"/>
            </w:pPr>
            <w:r w:rsidRPr="00F51C25">
              <w:t>geo:sfCrosses</w:t>
            </w:r>
          </w:p>
        </w:tc>
        <w:tc>
          <w:tcPr>
            <w:tcW w:w="3117" w:type="dxa"/>
          </w:tcPr>
          <w:p w14:paraId="51F96469" w14:textId="77777777" w:rsidR="0081005F" w:rsidRDefault="0081005F" w:rsidP="00CA60C0">
            <w:pPr>
              <w:pStyle w:val="NoSpacing"/>
              <w:framePr w:hSpace="0" w:wrap="auto" w:vAnchor="margin" w:hAnchor="text" w:yAlign="inline"/>
            </w:pPr>
            <w:r>
              <w:t>Domain and Range</w:t>
            </w:r>
          </w:p>
        </w:tc>
        <w:tc>
          <w:tcPr>
            <w:tcW w:w="3572" w:type="dxa"/>
          </w:tcPr>
          <w:p w14:paraId="678DDEAB" w14:textId="77777777" w:rsidR="0081005F" w:rsidRDefault="0081005F" w:rsidP="00CA60C0">
            <w:pPr>
              <w:pStyle w:val="NoSpacing"/>
              <w:framePr w:hSpace="0" w:wrap="auto" w:vAnchor="margin" w:hAnchor="text" w:yAlign="inline"/>
            </w:pPr>
            <w:r>
              <w:t>geo:SpatialObject</w:t>
            </w:r>
          </w:p>
        </w:tc>
      </w:tr>
      <w:tr w:rsidR="0081005F" w14:paraId="44892C6E" w14:textId="77777777" w:rsidTr="00D51DB1">
        <w:tc>
          <w:tcPr>
            <w:tcW w:w="2665" w:type="dxa"/>
          </w:tcPr>
          <w:p w14:paraId="5D7BDA3E" w14:textId="77777777" w:rsidR="0081005F" w:rsidRPr="00F51C25" w:rsidRDefault="0081005F" w:rsidP="00CA60C0">
            <w:pPr>
              <w:pStyle w:val="NoSpacing"/>
              <w:framePr w:hSpace="0" w:wrap="auto" w:vAnchor="margin" w:hAnchor="text" w:yAlign="inline"/>
            </w:pPr>
            <w:r>
              <w:t>geo:hasGeometry</w:t>
            </w:r>
          </w:p>
        </w:tc>
        <w:tc>
          <w:tcPr>
            <w:tcW w:w="3117" w:type="dxa"/>
          </w:tcPr>
          <w:p w14:paraId="73705EE7" w14:textId="77777777" w:rsidR="0081005F" w:rsidRDefault="0081005F" w:rsidP="00CA60C0">
            <w:pPr>
              <w:pStyle w:val="NoSpacing"/>
              <w:framePr w:hSpace="0" w:wrap="auto" w:vAnchor="margin" w:hAnchor="text" w:yAlign="inline"/>
            </w:pPr>
            <w:r>
              <w:t>Domain</w:t>
            </w:r>
          </w:p>
        </w:tc>
        <w:tc>
          <w:tcPr>
            <w:tcW w:w="3572" w:type="dxa"/>
          </w:tcPr>
          <w:p w14:paraId="38F5B0B7" w14:textId="77777777" w:rsidR="0081005F" w:rsidRDefault="0081005F" w:rsidP="00CA60C0">
            <w:pPr>
              <w:pStyle w:val="NoSpacing"/>
              <w:framePr w:hSpace="0" w:wrap="auto" w:vAnchor="margin" w:hAnchor="text" w:yAlign="inline"/>
            </w:pPr>
            <w:r>
              <w:t>geo:Feature</w:t>
            </w:r>
          </w:p>
        </w:tc>
      </w:tr>
      <w:tr w:rsidR="0081005F" w14:paraId="018598F1" w14:textId="77777777" w:rsidTr="00D51DB1">
        <w:tc>
          <w:tcPr>
            <w:tcW w:w="2665" w:type="dxa"/>
          </w:tcPr>
          <w:p w14:paraId="5D7A4A88" w14:textId="77777777" w:rsidR="0081005F" w:rsidRDefault="0081005F" w:rsidP="00CA60C0">
            <w:pPr>
              <w:pStyle w:val="NoSpacing"/>
              <w:framePr w:hSpace="0" w:wrap="auto" w:vAnchor="margin" w:hAnchor="text" w:yAlign="inline"/>
            </w:pPr>
            <w:r>
              <w:t>geo:hasGeometry</w:t>
            </w:r>
          </w:p>
        </w:tc>
        <w:tc>
          <w:tcPr>
            <w:tcW w:w="3117" w:type="dxa"/>
          </w:tcPr>
          <w:p w14:paraId="378A23B1" w14:textId="77777777" w:rsidR="0081005F" w:rsidRDefault="0081005F" w:rsidP="00CA60C0">
            <w:pPr>
              <w:pStyle w:val="NoSpacing"/>
              <w:framePr w:hSpace="0" w:wrap="auto" w:vAnchor="margin" w:hAnchor="text" w:yAlign="inline"/>
            </w:pPr>
            <w:r>
              <w:t>Range</w:t>
            </w:r>
          </w:p>
        </w:tc>
        <w:tc>
          <w:tcPr>
            <w:tcW w:w="3572" w:type="dxa"/>
          </w:tcPr>
          <w:p w14:paraId="49880070" w14:textId="77777777" w:rsidR="0081005F" w:rsidRDefault="0081005F" w:rsidP="00CA60C0">
            <w:pPr>
              <w:pStyle w:val="NoSpacing"/>
              <w:framePr w:hSpace="0" w:wrap="auto" w:vAnchor="margin" w:hAnchor="text" w:yAlign="inline"/>
            </w:pPr>
            <w:r>
              <w:t>geo:Geometry</w:t>
            </w:r>
          </w:p>
        </w:tc>
      </w:tr>
      <w:tr w:rsidR="0081005F" w14:paraId="10842CB7" w14:textId="77777777" w:rsidTr="00D51DB1">
        <w:tc>
          <w:tcPr>
            <w:tcW w:w="2665" w:type="dxa"/>
          </w:tcPr>
          <w:p w14:paraId="7D48F744" w14:textId="77777777" w:rsidR="0081005F" w:rsidRPr="00F51C25" w:rsidRDefault="0081005F" w:rsidP="00CA60C0">
            <w:pPr>
              <w:pStyle w:val="NoSpacing"/>
              <w:framePr w:hSpace="0" w:wrap="auto" w:vAnchor="margin" w:hAnchor="text" w:yAlign="inline"/>
            </w:pPr>
            <w:r>
              <w:t>hasLocation</w:t>
            </w:r>
          </w:p>
        </w:tc>
        <w:tc>
          <w:tcPr>
            <w:tcW w:w="3117" w:type="dxa"/>
          </w:tcPr>
          <w:p w14:paraId="7342E1DD" w14:textId="77777777" w:rsidR="0081005F" w:rsidRDefault="0081005F" w:rsidP="00CA60C0">
            <w:pPr>
              <w:pStyle w:val="NoSpacing"/>
              <w:framePr w:hSpace="0" w:wrap="auto" w:vAnchor="margin" w:hAnchor="text" w:yAlign="inline"/>
            </w:pPr>
            <w:r>
              <w:t>Range</w:t>
            </w:r>
          </w:p>
        </w:tc>
        <w:tc>
          <w:tcPr>
            <w:tcW w:w="3572" w:type="dxa"/>
          </w:tcPr>
          <w:p w14:paraId="67DFD1E5" w14:textId="77777777" w:rsidR="0081005F" w:rsidRDefault="0081005F" w:rsidP="00CA60C0">
            <w:pPr>
              <w:pStyle w:val="NoSpacing"/>
              <w:framePr w:hSpace="0" w:wrap="auto" w:vAnchor="margin" w:hAnchor="text" w:yAlign="inline"/>
            </w:pPr>
            <w:r>
              <w:t>geo:Feature</w:t>
            </w:r>
          </w:p>
        </w:tc>
      </w:tr>
      <w:tr w:rsidR="0081005F" w14:paraId="2C3F5713" w14:textId="77777777" w:rsidTr="00D51DB1">
        <w:tc>
          <w:tcPr>
            <w:tcW w:w="2665" w:type="dxa"/>
          </w:tcPr>
          <w:p w14:paraId="39B418E3" w14:textId="77777777" w:rsidR="0081005F" w:rsidRDefault="0081005F" w:rsidP="00CA60C0">
            <w:pPr>
              <w:pStyle w:val="NoSpacing"/>
              <w:framePr w:hSpace="0" w:wrap="auto" w:vAnchor="margin" w:hAnchor="text" w:yAlign="inline"/>
            </w:pPr>
            <w:r>
              <w:t>associatedLocation</w:t>
            </w:r>
          </w:p>
        </w:tc>
        <w:tc>
          <w:tcPr>
            <w:tcW w:w="3117" w:type="dxa"/>
          </w:tcPr>
          <w:p w14:paraId="4D2B7CFA" w14:textId="77777777" w:rsidR="0081005F" w:rsidRDefault="0081005F" w:rsidP="00CA60C0">
            <w:pPr>
              <w:pStyle w:val="NoSpacing"/>
              <w:framePr w:hSpace="0" w:wrap="auto" w:vAnchor="margin" w:hAnchor="text" w:yAlign="inline"/>
            </w:pPr>
            <w:r>
              <w:t>Range</w:t>
            </w:r>
          </w:p>
        </w:tc>
        <w:tc>
          <w:tcPr>
            <w:tcW w:w="3572" w:type="dxa"/>
          </w:tcPr>
          <w:p w14:paraId="18666BB9" w14:textId="77777777" w:rsidR="0081005F" w:rsidRDefault="0081005F" w:rsidP="00CA60C0">
            <w:pPr>
              <w:pStyle w:val="NoSpacing"/>
              <w:framePr w:hSpace="0" w:wrap="auto" w:vAnchor="margin" w:hAnchor="text" w:yAlign="inline"/>
            </w:pPr>
            <w:r>
              <w:t>geo:Feature</w:t>
            </w:r>
          </w:p>
        </w:tc>
      </w:tr>
      <w:tr w:rsidR="0081005F" w14:paraId="5C5461A8" w14:textId="77777777" w:rsidTr="00D51DB1">
        <w:tc>
          <w:tcPr>
            <w:tcW w:w="2665" w:type="dxa"/>
          </w:tcPr>
          <w:p w14:paraId="14FC3697" w14:textId="77777777" w:rsidR="0081005F" w:rsidRDefault="0081005F" w:rsidP="00CA60C0">
            <w:pPr>
              <w:pStyle w:val="NoSpacing"/>
              <w:framePr w:hSpace="0" w:wrap="auto" w:vAnchor="margin" w:hAnchor="text" w:yAlign="inline"/>
            </w:pPr>
            <w:r>
              <w:t>geo:asWKT</w:t>
            </w:r>
          </w:p>
        </w:tc>
        <w:tc>
          <w:tcPr>
            <w:tcW w:w="3117" w:type="dxa"/>
          </w:tcPr>
          <w:p w14:paraId="2AC70BA9" w14:textId="77777777" w:rsidR="0081005F" w:rsidRDefault="0081005F" w:rsidP="00CA60C0">
            <w:pPr>
              <w:pStyle w:val="NoSpacing"/>
              <w:framePr w:hSpace="0" w:wrap="auto" w:vAnchor="margin" w:hAnchor="text" w:yAlign="inline"/>
            </w:pPr>
            <w:r>
              <w:t>Range</w:t>
            </w:r>
          </w:p>
        </w:tc>
        <w:tc>
          <w:tcPr>
            <w:tcW w:w="3572" w:type="dxa"/>
          </w:tcPr>
          <w:p w14:paraId="31170CD7" w14:textId="77777777" w:rsidR="0081005F" w:rsidRDefault="0081005F" w:rsidP="00CA60C0">
            <w:pPr>
              <w:pStyle w:val="NoSpacing"/>
              <w:framePr w:hSpace="0" w:wrap="auto" w:vAnchor="margin" w:hAnchor="text" w:yAlign="inline"/>
            </w:pPr>
            <w:r>
              <w:t>geo:wktLiteral</w:t>
            </w:r>
          </w:p>
        </w:tc>
      </w:tr>
      <w:tr w:rsidR="00BF3C2C" w14:paraId="11C2609D" w14:textId="77777777" w:rsidTr="00D51DB1">
        <w:tc>
          <w:tcPr>
            <w:tcW w:w="2665" w:type="dxa"/>
            <w:vMerge w:val="restart"/>
          </w:tcPr>
          <w:p w14:paraId="05CED624" w14:textId="38221141" w:rsidR="00BF3C2C" w:rsidRDefault="00BF3C2C" w:rsidP="00CA60C0">
            <w:pPr>
              <w:pStyle w:val="NoSpacing"/>
              <w:framePr w:hSpace="0" w:wrap="auto" w:vAnchor="margin" w:hAnchor="text" w:yAlign="inline"/>
            </w:pPr>
            <w:r>
              <w:t>as_nDLatLon</w:t>
            </w:r>
          </w:p>
        </w:tc>
        <w:tc>
          <w:tcPr>
            <w:tcW w:w="3117" w:type="dxa"/>
          </w:tcPr>
          <w:p w14:paraId="6AF9CF95" w14:textId="0DFCC308" w:rsidR="00BF3C2C" w:rsidRDefault="00BF3C2C" w:rsidP="00CA60C0">
            <w:pPr>
              <w:pStyle w:val="NoSpacing"/>
              <w:framePr w:hSpace="0" w:wrap="auto" w:vAnchor="margin" w:hAnchor="text" w:yAlign="inline"/>
            </w:pPr>
            <w:r>
              <w:t>Domain</w:t>
            </w:r>
          </w:p>
        </w:tc>
        <w:tc>
          <w:tcPr>
            <w:tcW w:w="3572" w:type="dxa"/>
          </w:tcPr>
          <w:p w14:paraId="0C9D834A" w14:textId="34D2CA45" w:rsidR="00BF3C2C" w:rsidRDefault="00BF3C2C" w:rsidP="00CA60C0">
            <w:pPr>
              <w:pStyle w:val="NoSpacing"/>
              <w:framePr w:hSpace="0" w:wrap="auto" w:vAnchor="margin" w:hAnchor="text" w:yAlign="inline"/>
            </w:pPr>
            <w:r>
              <w:t>geo:Geometry</w:t>
            </w:r>
          </w:p>
        </w:tc>
      </w:tr>
      <w:tr w:rsidR="00BF3C2C" w14:paraId="3F7A828D" w14:textId="77777777" w:rsidTr="00D51DB1">
        <w:tc>
          <w:tcPr>
            <w:tcW w:w="2665" w:type="dxa"/>
            <w:vMerge/>
          </w:tcPr>
          <w:p w14:paraId="4AFB3248" w14:textId="77777777" w:rsidR="00BF3C2C" w:rsidRDefault="00BF3C2C" w:rsidP="00CA60C0">
            <w:pPr>
              <w:pStyle w:val="NoSpacing"/>
              <w:framePr w:hSpace="0" w:wrap="auto" w:vAnchor="margin" w:hAnchor="text" w:yAlign="inline"/>
            </w:pPr>
          </w:p>
        </w:tc>
        <w:tc>
          <w:tcPr>
            <w:tcW w:w="3117" w:type="dxa"/>
          </w:tcPr>
          <w:p w14:paraId="21C4E18E" w14:textId="15A69408" w:rsidR="00BF3C2C" w:rsidRDefault="00BF3C2C" w:rsidP="00CA60C0">
            <w:pPr>
              <w:pStyle w:val="NoSpacing"/>
              <w:framePr w:hSpace="0" w:wrap="auto" w:vAnchor="margin" w:hAnchor="text" w:yAlign="inline"/>
            </w:pPr>
            <w:r>
              <w:t>Range</w:t>
            </w:r>
          </w:p>
        </w:tc>
        <w:tc>
          <w:tcPr>
            <w:tcW w:w="3572" w:type="dxa"/>
          </w:tcPr>
          <w:p w14:paraId="190DBF8F" w14:textId="3BBF04C9" w:rsidR="00BF3C2C" w:rsidRDefault="00763349" w:rsidP="00CA60C0">
            <w:pPr>
              <w:pStyle w:val="NoSpacing"/>
              <w:framePr w:hSpace="0" w:wrap="auto" w:vAnchor="margin" w:hAnchor="text" w:yAlign="inline"/>
            </w:pPr>
            <w:hyperlink r:id="rId10" w:anchor="_lat_la_-9.+1_+9.+1_+1.-4_+1.-1_lon_lo_-1.8+2_+1.8+2_+1.-4" w:history="1">
              <w:r w:rsidR="00BF3C2C" w:rsidRPr="00B34DE1">
                <w:rPr>
                  <w:rStyle w:val="Hyperlink"/>
                </w:rPr>
                <w:t>http://franz.com/ns/allegrograph/5.0/geo/nd#_lat_la_-9.+1_+9.+1_+1.-4_+1.-1_lon_lo_-1.8+2_+1.8+2_+1.-4</w:t>
              </w:r>
            </w:hyperlink>
            <w:r w:rsidR="00BF3C2C">
              <w:rPr>
                <w:rStyle w:val="FootnoteReference"/>
              </w:rPr>
              <w:footnoteReference w:id="5"/>
            </w:r>
          </w:p>
        </w:tc>
      </w:tr>
    </w:tbl>
    <w:p w14:paraId="45BCB3D0" w14:textId="77777777" w:rsidR="0081005F" w:rsidRDefault="0081005F" w:rsidP="00882108">
      <w:pPr>
        <w:pStyle w:val="Heading4"/>
      </w:pPr>
      <w:r>
        <w:t>An Example</w:t>
      </w:r>
    </w:p>
    <w:p w14:paraId="734B1012" w14:textId="3104ADFE" w:rsidR="0081005F" w:rsidRDefault="0081005F" w:rsidP="0081005F">
      <w:r>
        <w:t>For example, consider the location of a vehicle. A vehicle may be located at a person’s home or work. Similarly, a transit vehicle may be located at some station, maintenance yard, or at some point on a particular transit route. The Spatial Feature where the vehicle is located may be represented by some geometry (e.g. a point), and may have relationships of interest with other spatial features. For example, the location of the vehicle may be contained in some other spatial feature (corresponding to a traffic zone, for example). The resulting representation is illustrated in</w:t>
      </w:r>
      <w:r w:rsidR="006E31E4">
        <w:t xml:space="preserve"> </w:t>
      </w:r>
      <w:r w:rsidR="006E31E4">
        <w:fldChar w:fldCharType="begin"/>
      </w:r>
      <w:r w:rsidR="006E31E4">
        <w:instrText xml:space="preserve"> REF _Ref23939652 \h </w:instrText>
      </w:r>
      <w:r w:rsidR="006E31E4">
        <w:fldChar w:fldCharType="separate"/>
      </w:r>
      <w:r w:rsidR="005A6FB2">
        <w:t xml:space="preserve">Figure </w:t>
      </w:r>
      <w:r w:rsidR="005A6FB2">
        <w:rPr>
          <w:noProof/>
        </w:rPr>
        <w:t>2</w:t>
      </w:r>
      <w:r w:rsidR="006E31E4">
        <w:fldChar w:fldCharType="end"/>
      </w:r>
      <w:r>
        <w:t>.</w:t>
      </w:r>
    </w:p>
    <w:p w14:paraId="21B476C1" w14:textId="77777777" w:rsidR="0081005F" w:rsidRDefault="0081005F" w:rsidP="0081005F"/>
    <w:p w14:paraId="6E1928D8" w14:textId="77777777" w:rsidR="0081005F" w:rsidRDefault="0081005F" w:rsidP="0081005F">
      <w:pPr>
        <w:keepNext/>
      </w:pPr>
      <w:r w:rsidRPr="004422C3">
        <w:rPr>
          <w:noProof/>
        </w:rPr>
        <w:lastRenderedPageBreak/>
        <w:drawing>
          <wp:inline distT="0" distB="0" distL="0" distR="0" wp14:anchorId="0E0682C3" wp14:editId="2AD332FB">
            <wp:extent cx="5943600" cy="1878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78330"/>
                    </a:xfrm>
                    <a:prstGeom prst="rect">
                      <a:avLst/>
                    </a:prstGeom>
                  </pic:spPr>
                </pic:pic>
              </a:graphicData>
            </a:graphic>
          </wp:inline>
        </w:drawing>
      </w:r>
    </w:p>
    <w:p w14:paraId="233C9977" w14:textId="7C0ABCF6" w:rsidR="0081005F" w:rsidRDefault="0081005F" w:rsidP="0081005F">
      <w:pPr>
        <w:pStyle w:val="Caption"/>
      </w:pPr>
      <w:bookmarkStart w:id="63" w:name="_Ref23939652"/>
      <w:r>
        <w:t xml:space="preserve">Figure </w:t>
      </w:r>
      <w:fldSimple w:instr=" SEQ Figure \* ARABIC ">
        <w:r w:rsidR="000F4793">
          <w:rPr>
            <w:noProof/>
          </w:rPr>
          <w:t>3</w:t>
        </w:r>
      </w:fldSimple>
      <w:bookmarkEnd w:id="63"/>
      <w:r>
        <w:t xml:space="preserve">: </w:t>
      </w:r>
      <w:r w:rsidRPr="00E56805">
        <w:t>An example representation of a location information for a vehicle.</w:t>
      </w:r>
    </w:p>
    <w:p w14:paraId="73C4FDA0" w14:textId="10F3DB53" w:rsidR="0081005F" w:rsidRDefault="001C1ECD" w:rsidP="00882108">
      <w:pPr>
        <w:pStyle w:val="Heading4"/>
      </w:pPr>
      <w:r>
        <w:t>Future Work</w:t>
      </w:r>
    </w:p>
    <w:p w14:paraId="7631A729" w14:textId="24F380F0" w:rsidR="00BF3C2C" w:rsidRDefault="00BF3C2C" w:rsidP="00BF3C2C">
      <w:pPr>
        <w:rPr>
          <w:lang w:bidi="en-US"/>
        </w:rPr>
      </w:pPr>
      <w:r>
        <w:rPr>
          <w:lang w:bidi="en-US"/>
        </w:rPr>
        <w:t>The</w:t>
      </w:r>
      <w:r w:rsidRPr="00BF3C2C">
        <w:rPr>
          <w:lang w:bidi="en-US"/>
        </w:rPr>
        <w:t xml:space="preserve"> GeoSPARQL </w:t>
      </w:r>
      <w:r>
        <w:rPr>
          <w:lang w:bidi="en-US"/>
        </w:rPr>
        <w:t xml:space="preserve">standard </w:t>
      </w:r>
      <w:r w:rsidRPr="00BF3C2C">
        <w:rPr>
          <w:lang w:bidi="en-US"/>
        </w:rPr>
        <w:t xml:space="preserve">supports the identification of alternate </w:t>
      </w:r>
      <w:r>
        <w:rPr>
          <w:lang w:bidi="en-US"/>
        </w:rPr>
        <w:t xml:space="preserve">coordinate </w:t>
      </w:r>
      <w:r w:rsidRPr="00BF3C2C">
        <w:rPr>
          <w:lang w:bidi="en-US"/>
        </w:rPr>
        <w:t>reference systems, captured as IRIs and concatenated with the coordinates.</w:t>
      </w:r>
      <w:r>
        <w:rPr>
          <w:lang w:bidi="en-US"/>
        </w:rPr>
        <w:t xml:space="preserve"> However,</w:t>
      </w:r>
      <w:r w:rsidRPr="00BF3C2C">
        <w:rPr>
          <w:lang w:bidi="en-US"/>
        </w:rPr>
        <w:t xml:space="preserve"> support for translation between these systems is limited.</w:t>
      </w:r>
      <w:r>
        <w:rPr>
          <w:lang w:bidi="en-US"/>
        </w:rPr>
        <w:t xml:space="preserve"> Future work should address this in greater detail.</w:t>
      </w:r>
    </w:p>
    <w:p w14:paraId="047C0E99" w14:textId="53C50375" w:rsidR="001C1ECD" w:rsidRPr="001C1ECD" w:rsidRDefault="006E31E4" w:rsidP="001C1ECD">
      <w:pPr>
        <w:rPr>
          <w:lang w:val="en-US" w:bidi="en-US"/>
        </w:rPr>
      </w:pPr>
      <w:r>
        <w:rPr>
          <w:lang w:bidi="en-US"/>
        </w:rPr>
        <w:t xml:space="preserve">Implicit in the description of a spatial feature and its geometry are its dimensions. In theory, properties such as area, height, and length may be inferred from the geometry of some spatial feature. However, in practice these properties are captured separately. Future work should attempt to formalize the relationship between these properties. </w:t>
      </w:r>
    </w:p>
    <w:p w14:paraId="19B75E59" w14:textId="77777777" w:rsidR="00520123" w:rsidRDefault="00520123" w:rsidP="00EA354A">
      <w:pPr>
        <w:pStyle w:val="Heading3"/>
      </w:pPr>
      <w:bookmarkStart w:id="64" w:name="_Toc519507734"/>
      <w:bookmarkStart w:id="65" w:name="_Toc520703198"/>
      <w:bookmarkStart w:id="66" w:name="_Toc520725402"/>
      <w:bookmarkStart w:id="67" w:name="_Toc519507735"/>
      <w:bookmarkStart w:id="68" w:name="_Toc520703199"/>
      <w:bookmarkStart w:id="69" w:name="_Toc520725403"/>
      <w:bookmarkStart w:id="70" w:name="_Toc519507736"/>
      <w:bookmarkStart w:id="71" w:name="_Toc520703200"/>
      <w:bookmarkStart w:id="72" w:name="_Toc520725404"/>
      <w:bookmarkStart w:id="73" w:name="_Toc519507737"/>
      <w:bookmarkStart w:id="74" w:name="_Toc520703201"/>
      <w:bookmarkStart w:id="75" w:name="_Toc520725405"/>
      <w:bookmarkStart w:id="76" w:name="_Toc519507738"/>
      <w:bookmarkStart w:id="77" w:name="_Toc520703202"/>
      <w:bookmarkStart w:id="78" w:name="_Toc520725406"/>
      <w:bookmarkStart w:id="79" w:name="_Toc41911367"/>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r>
        <w:t>Time Ontology</w:t>
      </w:r>
      <w:bookmarkEnd w:id="79"/>
    </w:p>
    <w:p w14:paraId="67B47D7D" w14:textId="6DFD0E9A" w:rsidR="00D22EE2" w:rsidRPr="007978A3" w:rsidRDefault="00763349" w:rsidP="007978A3">
      <w:pPr>
        <w:rPr>
          <w:i/>
        </w:rPr>
      </w:pPr>
      <w:hyperlink r:id="rId12" w:history="1">
        <w:r w:rsidR="00D22EE2" w:rsidRPr="007D237F">
          <w:rPr>
            <w:rStyle w:val="Hyperlink"/>
            <w:i/>
          </w:rPr>
          <w:t>http://ontology.eil.utoronto.ca/icity/Time.owl</w:t>
        </w:r>
      </w:hyperlink>
    </w:p>
    <w:p w14:paraId="7BCA3EEF" w14:textId="176EAE6E" w:rsidR="00D22EE2" w:rsidRPr="00F30AE5" w:rsidRDefault="00D22EE2" w:rsidP="00D22EE2">
      <w:r>
        <w:t xml:space="preserve">The concept of time is so pervasive that its definition is often taken for granted. In order to define an ontology for time, the objects of interest must be identified. What are the </w:t>
      </w:r>
      <w:r>
        <w:rPr>
          <w:i/>
        </w:rPr>
        <w:t>things</w:t>
      </w:r>
      <w:r>
        <w:t xml:space="preserve"> that will be described? In general, three approaches to a representation of time have been identified: point-based, interval-based, and mixed. In a point-based representation, the objects of interest are timepoints. The passing of time is described as an ordering over time points, and periods of time may be represented as a series of t</w:t>
      </w:r>
      <w:r w:rsidR="002E393A">
        <w:t xml:space="preserve">hese </w:t>
      </w:r>
      <w:r>
        <w:t xml:space="preserve">points. In an interval-based representation the objects of interest are time intervals, whereas the mixed representation includes both timepoints and time intervals. Key to all of these representations is that there is an ordering that holds over these time objects. We must be able to describe whether a time object is before another, and in the case of </w:t>
      </w:r>
      <w:r>
        <w:lastRenderedPageBreak/>
        <w:t xml:space="preserve">time intervals we must be able to describe other relationships such as whether one interval is contained in or overlaps with another. </w:t>
      </w:r>
      <w:r w:rsidR="002E393A">
        <w:t xml:space="preserve">In addition, a representation of time values (e.g. date and time stamps) is </w:t>
      </w:r>
      <w:r w:rsidR="00510412">
        <w:t xml:space="preserve">critical for iCity-ORF projects as </w:t>
      </w:r>
      <w:r w:rsidR="002E393A">
        <w:t xml:space="preserve">the temporal dimension </w:t>
      </w:r>
      <w:r w:rsidR="00510412">
        <w:t xml:space="preserve">is critical for a large number </w:t>
      </w:r>
      <w:r w:rsidR="002E393A">
        <w:t xml:space="preserve">of data </w:t>
      </w:r>
      <w:r w:rsidR="00510412">
        <w:t xml:space="preserve">sets, </w:t>
      </w:r>
      <w:r w:rsidR="002E393A">
        <w:t>such as tr</w:t>
      </w:r>
      <w:r w:rsidR="00510412">
        <w:t>avel activities and transit trips.</w:t>
      </w:r>
    </w:p>
    <w:p w14:paraId="18DD5B4D" w14:textId="77777777" w:rsidR="00D22EE2" w:rsidRPr="00D22EE2" w:rsidRDefault="00D22EE2" w:rsidP="00882108">
      <w:pPr>
        <w:pStyle w:val="Heading4"/>
      </w:pPr>
      <w:r w:rsidRPr="00D22EE2">
        <w:t>The Ontology</w:t>
      </w:r>
    </w:p>
    <w:p w14:paraId="7F0451D7" w14:textId="4874A49A" w:rsidR="00D22EE2" w:rsidRDefault="00D22EE2" w:rsidP="00D22EE2">
      <w:r>
        <w:t xml:space="preserve">Time is a concept that is fundamental, not only </w:t>
      </w:r>
      <w:r w:rsidR="00510412">
        <w:t>for</w:t>
      </w:r>
      <w:r>
        <w:t xml:space="preserve"> transportation planning, but </w:t>
      </w:r>
      <w:r w:rsidR="00510412">
        <w:t xml:space="preserve">for </w:t>
      </w:r>
      <w:r>
        <w:t xml:space="preserve">many other domains. For this reason, it is not surprising that a well-established ontology of time already exists, published as a W3C standard </w:t>
      </w:r>
      <w:r>
        <w:fldChar w:fldCharType="begin"/>
      </w:r>
      <w:r w:rsidR="00DE6FBD">
        <w:instrText xml:space="preserve"> ADDIN EN.CITE &lt;EndNote&gt;&lt;Cite&gt;&lt;Author&gt;W3C&lt;/Author&gt;&lt;Year&gt;2017&lt;/Year&gt;&lt;IDText&gt;Time Ontology in OWL&lt;/IDText&gt;&lt;DisplayText&gt;[10]&lt;/DisplayText&gt;&lt;record&gt;&lt;urls&gt;&lt;related-urls&gt;&lt;url&gt;https://www.w3.org/TR/owl-time/&lt;/url&gt;&lt;/related-urls&gt;&lt;/urls&gt;&lt;titles&gt;&lt;title&gt;Time Ontology in OWL&lt;/title&gt;&lt;tertiary-title&gt;OGC 16-071r2&lt;/tertiary-title&gt;&lt;/titles&gt;&lt;contributors&gt;&lt;authors&gt;&lt;author&gt;W3C, OGC&lt;/author&gt;&lt;/authors&gt;&lt;/contributors&gt;&lt;added-date format="utc"&gt;1560946060&lt;/added-date&gt;&lt;ref-type name="Standard"&gt;58&lt;/ref-type&gt;&lt;dates&gt;&lt;year&gt;2017&lt;/year&gt;&lt;/dates&gt;&lt;rec-number&gt;2&lt;/rec-number&gt;&lt;publisher&gt;W3C&lt;/publisher&gt;&lt;last-updated-date format="utc"&gt;1560946196&lt;/last-updated-date&gt;&lt;/record&gt;&lt;/Cite&gt;&lt;/EndNote&gt;</w:instrText>
      </w:r>
      <w:r>
        <w:fldChar w:fldCharType="separate"/>
      </w:r>
      <w:r w:rsidR="00DE6FBD">
        <w:rPr>
          <w:noProof/>
        </w:rPr>
        <w:t>[10]</w:t>
      </w:r>
      <w:r>
        <w:fldChar w:fldCharType="end"/>
      </w:r>
      <w:r>
        <w:t xml:space="preserve"> and originally presented in work by </w:t>
      </w:r>
      <w:r>
        <w:fldChar w:fldCharType="begin"/>
      </w:r>
      <w:r w:rsidR="00DE6FBD">
        <w:instrText xml:space="preserve"> ADDIN EN.CITE &lt;EndNote&gt;&lt;Cite&gt;&lt;Author&gt;Hobbs&lt;/Author&gt;&lt;Year&gt;2006&lt;/Year&gt;&lt;IDText&gt;Time ontology in OWL&lt;/IDText&gt;&lt;DisplayText&gt;[11]&lt;/DisplayText&gt;&lt;record&gt;&lt;titles&gt;&lt;title&gt;Time ontology in OWL&lt;/title&gt;&lt;secondary-title&gt;W3C working draft&lt;/secondary-title&gt;&lt;/titles&gt;&lt;pages&gt;133&lt;/pages&gt;&lt;contributors&gt;&lt;authors&gt;&lt;author&gt;Hobbs, Jerry R&lt;/author&gt;&lt;author&gt;Pan, Feng&lt;/author&gt;&lt;/authors&gt;&lt;/contributors&gt;&lt;added-date format="utc"&gt;1563201012&lt;/added-date&gt;&lt;ref-type name="Journal Article"&gt;17&lt;/ref-type&gt;&lt;dates&gt;&lt;year&gt;2006&lt;/year&gt;&lt;/dates&gt;&lt;rec-number&gt;18&lt;/rec-number&gt;&lt;last-updated-date format="utc"&gt;1563201012&lt;/last-updated-date&gt;&lt;volume&gt;27&lt;/volume&gt;&lt;/record&gt;&lt;/Cite&gt;&lt;/EndNote&gt;</w:instrText>
      </w:r>
      <w:r>
        <w:fldChar w:fldCharType="separate"/>
      </w:r>
      <w:r w:rsidR="00DE6FBD">
        <w:rPr>
          <w:noProof/>
        </w:rPr>
        <w:t>[11]</w:t>
      </w:r>
      <w:r>
        <w:fldChar w:fldCharType="end"/>
      </w:r>
      <w:r>
        <w:t xml:space="preserve"> . This representation is reused directly</w:t>
      </w:r>
      <w:r w:rsidR="003B5D94">
        <w:t xml:space="preserve">; as described in Section </w:t>
      </w:r>
      <w:r w:rsidR="003B5D94">
        <w:fldChar w:fldCharType="begin"/>
      </w:r>
      <w:r w:rsidR="003B5D94">
        <w:instrText xml:space="preserve"> REF _Ref35947125 \r \h </w:instrText>
      </w:r>
      <w:r w:rsidR="003B5D94">
        <w:fldChar w:fldCharType="separate"/>
      </w:r>
      <w:r w:rsidR="005A6FB2">
        <w:t>6.1</w:t>
      </w:r>
      <w:r w:rsidR="003B5D94">
        <w:fldChar w:fldCharType="end"/>
      </w:r>
      <w:r w:rsidR="003B5D94">
        <w:t xml:space="preserve">, </w:t>
      </w:r>
      <w:r>
        <w:t xml:space="preserve">rather than import the ontology directly </w:t>
      </w:r>
      <w:r w:rsidR="003B5D94">
        <w:t xml:space="preserve">each time its use is required, </w:t>
      </w:r>
      <w:r>
        <w:t xml:space="preserve">the time ontology is imported by a </w:t>
      </w:r>
      <w:r w:rsidR="003B5D94">
        <w:t>TPSO</w:t>
      </w:r>
      <w:r>
        <w:t>-specific time ontology</w:t>
      </w:r>
      <w:r w:rsidR="003B5D94">
        <w:t>, with no changes apart from the introduction of the so-called organizational classes (also described in</w:t>
      </w:r>
      <w:r>
        <w:t xml:space="preserve"> </w:t>
      </w:r>
      <w:r w:rsidR="003B5D94">
        <w:t xml:space="preserve">Section </w:t>
      </w:r>
      <w:r w:rsidR="003B5D94">
        <w:fldChar w:fldCharType="begin"/>
      </w:r>
      <w:r w:rsidR="003B5D94">
        <w:instrText xml:space="preserve"> REF _Ref35947125 \r \h </w:instrText>
      </w:r>
      <w:r w:rsidR="003B5D94">
        <w:fldChar w:fldCharType="separate"/>
      </w:r>
      <w:r w:rsidR="005A6FB2">
        <w:t>6.1</w:t>
      </w:r>
      <w:r w:rsidR="003B5D94">
        <w:fldChar w:fldCharType="end"/>
      </w:r>
      <w:r w:rsidR="003B5D94">
        <w:t>).</w:t>
      </w:r>
    </w:p>
    <w:p w14:paraId="63C4A023" w14:textId="31362168" w:rsidR="00D22EE2" w:rsidRDefault="00D22EE2" w:rsidP="00D22EE2">
      <w:r>
        <w:t xml:space="preserve">The Time Ontology adopts a mixed representation of time, including both time instant and time interval classes. Definitions of the key classes and properties in the Time ontology are </w:t>
      </w:r>
      <w:r w:rsidR="00B4604B">
        <w:t>outlined</w:t>
      </w:r>
      <w:r>
        <w:t xml:space="preserve"> in </w:t>
      </w:r>
      <w:r>
        <w:fldChar w:fldCharType="begin"/>
      </w:r>
      <w:r>
        <w:instrText xml:space="preserve"> REF _Ref11827256 \h </w:instrText>
      </w:r>
      <w:r>
        <w:fldChar w:fldCharType="separate"/>
      </w:r>
      <w:r w:rsidR="005A6FB2">
        <w:t xml:space="preserve">Table </w:t>
      </w:r>
      <w:r w:rsidR="005A6FB2">
        <w:rPr>
          <w:noProof/>
        </w:rPr>
        <w:t>4</w:t>
      </w:r>
      <w:r>
        <w:fldChar w:fldCharType="end"/>
      </w:r>
      <w:r>
        <w:t>.</w:t>
      </w:r>
    </w:p>
    <w:p w14:paraId="09404273" w14:textId="6B9DFD6B" w:rsidR="00D22EE2" w:rsidRDefault="00D22EE2" w:rsidP="00D22EE2">
      <w:pPr>
        <w:pStyle w:val="Caption"/>
        <w:keepNext/>
        <w:spacing w:after="120"/>
      </w:pPr>
      <w:bookmarkStart w:id="80" w:name="_Ref11827256"/>
      <w:r>
        <w:lastRenderedPageBreak/>
        <w:t xml:space="preserve">Table </w:t>
      </w:r>
      <w:fldSimple w:instr=" SEQ Table \* ARABIC ">
        <w:r w:rsidR="0096166B">
          <w:rPr>
            <w:noProof/>
          </w:rPr>
          <w:t>4</w:t>
        </w:r>
      </w:fldSimple>
      <w:bookmarkEnd w:id="80"/>
      <w:r>
        <w:t>: Key classes in the Time Ontology</w:t>
      </w:r>
    </w:p>
    <w:tbl>
      <w:tblPr>
        <w:tblStyle w:val="TableGrid"/>
        <w:tblW w:w="0" w:type="auto"/>
        <w:tblCellMar>
          <w:top w:w="28" w:type="dxa"/>
          <w:bottom w:w="28" w:type="dxa"/>
        </w:tblCellMar>
        <w:tblLook w:val="04A0" w:firstRow="1" w:lastRow="0" w:firstColumn="1" w:lastColumn="0" w:noHBand="0" w:noVBand="1"/>
      </w:tblPr>
      <w:tblGrid>
        <w:gridCol w:w="2896"/>
        <w:gridCol w:w="2975"/>
        <w:gridCol w:w="3479"/>
      </w:tblGrid>
      <w:tr w:rsidR="00D22EE2" w14:paraId="1832B4CD" w14:textId="77777777" w:rsidTr="00D51DB1">
        <w:trPr>
          <w:tblHeader/>
        </w:trPr>
        <w:tc>
          <w:tcPr>
            <w:tcW w:w="2938" w:type="dxa"/>
            <w:shd w:val="clear" w:color="auto" w:fill="00FFFF"/>
          </w:tcPr>
          <w:p w14:paraId="0141E031" w14:textId="77777777" w:rsidR="00D22EE2" w:rsidRDefault="00D22EE2" w:rsidP="00D51DB1">
            <w:pPr>
              <w:pStyle w:val="NoSpacing"/>
              <w:framePr w:wrap="around"/>
            </w:pPr>
            <w:r>
              <w:t>Object</w:t>
            </w:r>
          </w:p>
        </w:tc>
        <w:tc>
          <w:tcPr>
            <w:tcW w:w="3011" w:type="dxa"/>
            <w:shd w:val="clear" w:color="auto" w:fill="00FFFF"/>
          </w:tcPr>
          <w:p w14:paraId="574263EF" w14:textId="77777777" w:rsidR="00D22EE2" w:rsidRDefault="00D22EE2" w:rsidP="00D51DB1">
            <w:pPr>
              <w:pStyle w:val="NoSpacing"/>
              <w:framePr w:wrap="around"/>
            </w:pPr>
            <w:r>
              <w:t>Property</w:t>
            </w:r>
          </w:p>
        </w:tc>
        <w:tc>
          <w:tcPr>
            <w:tcW w:w="3627" w:type="dxa"/>
            <w:shd w:val="clear" w:color="auto" w:fill="00FFFF"/>
          </w:tcPr>
          <w:p w14:paraId="2900A124" w14:textId="77777777" w:rsidR="00D22EE2" w:rsidRDefault="00D22EE2" w:rsidP="00D51DB1">
            <w:pPr>
              <w:pStyle w:val="NoSpacing"/>
              <w:framePr w:wrap="around"/>
            </w:pPr>
            <w:r>
              <w:t>Value</w:t>
            </w:r>
          </w:p>
        </w:tc>
      </w:tr>
      <w:tr w:rsidR="00D22EE2" w14:paraId="50911A3D" w14:textId="77777777" w:rsidTr="00D51DB1">
        <w:trPr>
          <w:tblHeader/>
        </w:trPr>
        <w:tc>
          <w:tcPr>
            <w:tcW w:w="2938" w:type="dxa"/>
            <w:vMerge w:val="restart"/>
          </w:tcPr>
          <w:p w14:paraId="6C4EE454" w14:textId="77777777" w:rsidR="00D22EE2" w:rsidRDefault="00D22EE2" w:rsidP="00D51DB1">
            <w:pPr>
              <w:pStyle w:val="NoSpacing"/>
              <w:framePr w:wrap="around"/>
            </w:pPr>
            <w:r>
              <w:t>time:TemporalEntity</w:t>
            </w:r>
          </w:p>
        </w:tc>
        <w:tc>
          <w:tcPr>
            <w:tcW w:w="3011" w:type="dxa"/>
          </w:tcPr>
          <w:p w14:paraId="299A4BC6" w14:textId="77777777" w:rsidR="00D22EE2" w:rsidRDefault="00D22EE2" w:rsidP="00D51DB1">
            <w:pPr>
              <w:pStyle w:val="NoSpacing"/>
              <w:framePr w:wrap="around"/>
            </w:pPr>
            <w:r>
              <w:t>EquivalentClass</w:t>
            </w:r>
          </w:p>
        </w:tc>
        <w:tc>
          <w:tcPr>
            <w:tcW w:w="3627" w:type="dxa"/>
          </w:tcPr>
          <w:p w14:paraId="1F59BC14" w14:textId="77777777" w:rsidR="00D22EE2" w:rsidRDefault="00D22EE2" w:rsidP="00D51DB1">
            <w:pPr>
              <w:pStyle w:val="NoSpacing"/>
              <w:framePr w:wrap="around"/>
            </w:pPr>
            <w:r>
              <w:t>time:Instant and  time:Interval</w:t>
            </w:r>
          </w:p>
        </w:tc>
      </w:tr>
      <w:tr w:rsidR="00D22EE2" w14:paraId="44877A3D" w14:textId="77777777" w:rsidTr="00D51DB1">
        <w:trPr>
          <w:tblHeader/>
        </w:trPr>
        <w:tc>
          <w:tcPr>
            <w:tcW w:w="2938" w:type="dxa"/>
            <w:vMerge/>
          </w:tcPr>
          <w:p w14:paraId="69A8813B" w14:textId="77777777" w:rsidR="00D22EE2" w:rsidRDefault="00D22EE2" w:rsidP="00D51DB1">
            <w:pPr>
              <w:pStyle w:val="NoSpacing"/>
              <w:framePr w:wrap="around"/>
            </w:pPr>
          </w:p>
        </w:tc>
        <w:tc>
          <w:tcPr>
            <w:tcW w:w="3011" w:type="dxa"/>
          </w:tcPr>
          <w:p w14:paraId="0072A3EE" w14:textId="77777777" w:rsidR="00D22EE2" w:rsidRDefault="00D22EE2" w:rsidP="00D51DB1">
            <w:pPr>
              <w:pStyle w:val="NoSpacing"/>
              <w:framePr w:wrap="around"/>
            </w:pPr>
            <w:r>
              <w:t>time:before</w:t>
            </w:r>
          </w:p>
        </w:tc>
        <w:tc>
          <w:tcPr>
            <w:tcW w:w="3627" w:type="dxa"/>
          </w:tcPr>
          <w:p w14:paraId="49079FBA" w14:textId="77777777" w:rsidR="00D22EE2" w:rsidRDefault="00D22EE2" w:rsidP="00D51DB1">
            <w:pPr>
              <w:pStyle w:val="NoSpacing"/>
              <w:framePr w:wrap="around"/>
            </w:pPr>
            <w:r>
              <w:t>only  time:TemporalEntity</w:t>
            </w:r>
          </w:p>
        </w:tc>
      </w:tr>
      <w:tr w:rsidR="00D22EE2" w14:paraId="6802A8BE" w14:textId="77777777" w:rsidTr="00D51DB1">
        <w:trPr>
          <w:tblHeader/>
        </w:trPr>
        <w:tc>
          <w:tcPr>
            <w:tcW w:w="2938" w:type="dxa"/>
            <w:vMerge/>
          </w:tcPr>
          <w:p w14:paraId="1C694909" w14:textId="77777777" w:rsidR="00D22EE2" w:rsidRDefault="00D22EE2" w:rsidP="00D51DB1">
            <w:pPr>
              <w:pStyle w:val="NoSpacing"/>
              <w:framePr w:wrap="around"/>
            </w:pPr>
          </w:p>
        </w:tc>
        <w:tc>
          <w:tcPr>
            <w:tcW w:w="3011" w:type="dxa"/>
          </w:tcPr>
          <w:p w14:paraId="0E238DB4" w14:textId="77777777" w:rsidR="00D22EE2" w:rsidRDefault="00D22EE2" w:rsidP="00D51DB1">
            <w:pPr>
              <w:pStyle w:val="NoSpacing"/>
              <w:framePr w:wrap="around"/>
            </w:pPr>
            <w:r>
              <w:t>time:after</w:t>
            </w:r>
          </w:p>
        </w:tc>
        <w:tc>
          <w:tcPr>
            <w:tcW w:w="3627" w:type="dxa"/>
          </w:tcPr>
          <w:p w14:paraId="04FFE50C" w14:textId="77777777" w:rsidR="00D22EE2" w:rsidRDefault="00D22EE2" w:rsidP="00D51DB1">
            <w:pPr>
              <w:pStyle w:val="NoSpacing"/>
              <w:framePr w:wrap="around"/>
            </w:pPr>
            <w:r>
              <w:t>only  time:TemporalEntity</w:t>
            </w:r>
          </w:p>
        </w:tc>
      </w:tr>
      <w:tr w:rsidR="00D22EE2" w14:paraId="6991EB8E" w14:textId="77777777" w:rsidTr="00D51DB1">
        <w:trPr>
          <w:tblHeader/>
        </w:trPr>
        <w:tc>
          <w:tcPr>
            <w:tcW w:w="2938" w:type="dxa"/>
            <w:vMerge/>
          </w:tcPr>
          <w:p w14:paraId="49106162" w14:textId="77777777" w:rsidR="00D22EE2" w:rsidRDefault="00D22EE2" w:rsidP="00D51DB1">
            <w:pPr>
              <w:pStyle w:val="NoSpacing"/>
              <w:framePr w:wrap="around"/>
            </w:pPr>
          </w:p>
        </w:tc>
        <w:tc>
          <w:tcPr>
            <w:tcW w:w="3011" w:type="dxa"/>
          </w:tcPr>
          <w:p w14:paraId="1474B6B5" w14:textId="77777777" w:rsidR="00D22EE2" w:rsidRDefault="00D22EE2" w:rsidP="00D51DB1">
            <w:pPr>
              <w:pStyle w:val="NoSpacing"/>
              <w:framePr w:wrap="around"/>
            </w:pPr>
            <w:r>
              <w:t>time:hasBeginning</w:t>
            </w:r>
          </w:p>
        </w:tc>
        <w:tc>
          <w:tcPr>
            <w:tcW w:w="3627" w:type="dxa"/>
          </w:tcPr>
          <w:p w14:paraId="5C9209E1" w14:textId="77777777" w:rsidR="00D22EE2" w:rsidRDefault="00D22EE2" w:rsidP="00D51DB1">
            <w:pPr>
              <w:pStyle w:val="NoSpacing"/>
              <w:framePr w:wrap="around"/>
            </w:pPr>
            <w:r>
              <w:t>only  time:Instant</w:t>
            </w:r>
          </w:p>
        </w:tc>
      </w:tr>
      <w:tr w:rsidR="00D22EE2" w14:paraId="3A2598D8" w14:textId="77777777" w:rsidTr="00D51DB1">
        <w:trPr>
          <w:tblHeader/>
        </w:trPr>
        <w:tc>
          <w:tcPr>
            <w:tcW w:w="2938" w:type="dxa"/>
            <w:vMerge/>
          </w:tcPr>
          <w:p w14:paraId="1E06993B" w14:textId="77777777" w:rsidR="00D22EE2" w:rsidRDefault="00D22EE2" w:rsidP="00D51DB1">
            <w:pPr>
              <w:pStyle w:val="NoSpacing"/>
              <w:framePr w:wrap="around"/>
            </w:pPr>
          </w:p>
        </w:tc>
        <w:tc>
          <w:tcPr>
            <w:tcW w:w="3011" w:type="dxa"/>
          </w:tcPr>
          <w:p w14:paraId="7E311C76" w14:textId="77777777" w:rsidR="00D22EE2" w:rsidRDefault="00D22EE2" w:rsidP="00D51DB1">
            <w:pPr>
              <w:pStyle w:val="NoSpacing"/>
              <w:framePr w:wrap="around"/>
            </w:pPr>
            <w:r>
              <w:t>time:hasEnding</w:t>
            </w:r>
          </w:p>
        </w:tc>
        <w:tc>
          <w:tcPr>
            <w:tcW w:w="3627" w:type="dxa"/>
          </w:tcPr>
          <w:p w14:paraId="3D1DC544" w14:textId="77777777" w:rsidR="00D22EE2" w:rsidRDefault="00D22EE2" w:rsidP="00D51DB1">
            <w:pPr>
              <w:pStyle w:val="NoSpacing"/>
              <w:framePr w:wrap="around"/>
            </w:pPr>
            <w:r>
              <w:t>only  time:Instant</w:t>
            </w:r>
          </w:p>
        </w:tc>
      </w:tr>
      <w:tr w:rsidR="00D22EE2" w14:paraId="0ADEEEE6" w14:textId="77777777" w:rsidTr="00D51DB1">
        <w:trPr>
          <w:tblHeader/>
        </w:trPr>
        <w:tc>
          <w:tcPr>
            <w:tcW w:w="2938" w:type="dxa"/>
            <w:vMerge/>
          </w:tcPr>
          <w:p w14:paraId="4F6579D3" w14:textId="77777777" w:rsidR="00D22EE2" w:rsidRDefault="00D22EE2" w:rsidP="00D51DB1">
            <w:pPr>
              <w:pStyle w:val="NoSpacing"/>
              <w:framePr w:wrap="around"/>
            </w:pPr>
          </w:p>
        </w:tc>
        <w:tc>
          <w:tcPr>
            <w:tcW w:w="3011" w:type="dxa"/>
          </w:tcPr>
          <w:p w14:paraId="02FF67F3" w14:textId="77777777" w:rsidR="00D22EE2" w:rsidRDefault="00D22EE2" w:rsidP="00D51DB1">
            <w:pPr>
              <w:pStyle w:val="NoSpacing"/>
              <w:framePr w:wrap="around"/>
            </w:pPr>
            <w:r>
              <w:t>time:hasDuration</w:t>
            </w:r>
          </w:p>
        </w:tc>
        <w:tc>
          <w:tcPr>
            <w:tcW w:w="3627" w:type="dxa"/>
          </w:tcPr>
          <w:p w14:paraId="1B439605" w14:textId="77777777" w:rsidR="00D22EE2" w:rsidRDefault="00D22EE2" w:rsidP="00D51DB1">
            <w:pPr>
              <w:pStyle w:val="NoSpacing"/>
              <w:framePr w:wrap="around"/>
            </w:pPr>
            <w:r>
              <w:t>only  time:Duration</w:t>
            </w:r>
          </w:p>
        </w:tc>
      </w:tr>
      <w:tr w:rsidR="00D22EE2" w14:paraId="2AB5BC5F" w14:textId="77777777" w:rsidTr="00D51DB1">
        <w:trPr>
          <w:tblHeader/>
        </w:trPr>
        <w:tc>
          <w:tcPr>
            <w:tcW w:w="2938" w:type="dxa"/>
            <w:vMerge w:val="restart"/>
          </w:tcPr>
          <w:p w14:paraId="257FB710" w14:textId="77777777" w:rsidR="00D22EE2" w:rsidRDefault="00D22EE2" w:rsidP="00D51DB1">
            <w:pPr>
              <w:pStyle w:val="NoSpacing"/>
              <w:framePr w:wrap="around"/>
            </w:pPr>
            <w:r>
              <w:t>time:Instant</w:t>
            </w:r>
          </w:p>
        </w:tc>
        <w:tc>
          <w:tcPr>
            <w:tcW w:w="3011" w:type="dxa"/>
          </w:tcPr>
          <w:p w14:paraId="2F9E9B8F" w14:textId="77777777" w:rsidR="00D22EE2" w:rsidRDefault="00D22EE2" w:rsidP="00D51DB1">
            <w:pPr>
              <w:pStyle w:val="NoSpacing"/>
              <w:framePr w:wrap="around"/>
            </w:pPr>
            <w:r>
              <w:t>subClassOf</w:t>
            </w:r>
          </w:p>
        </w:tc>
        <w:tc>
          <w:tcPr>
            <w:tcW w:w="3627" w:type="dxa"/>
          </w:tcPr>
          <w:p w14:paraId="72C28002" w14:textId="77777777" w:rsidR="00D22EE2" w:rsidRDefault="00D22EE2" w:rsidP="00D51DB1">
            <w:pPr>
              <w:pStyle w:val="NoSpacing"/>
              <w:framePr w:wrap="around"/>
            </w:pPr>
            <w:r>
              <w:t>time:TemporalEntity</w:t>
            </w:r>
          </w:p>
        </w:tc>
      </w:tr>
      <w:tr w:rsidR="00D22EE2" w14:paraId="56B312EF" w14:textId="77777777" w:rsidTr="00D51DB1">
        <w:trPr>
          <w:tblHeader/>
        </w:trPr>
        <w:tc>
          <w:tcPr>
            <w:tcW w:w="2938" w:type="dxa"/>
            <w:vMerge/>
          </w:tcPr>
          <w:p w14:paraId="190854DE" w14:textId="77777777" w:rsidR="00D22EE2" w:rsidRDefault="00D22EE2" w:rsidP="00D51DB1">
            <w:pPr>
              <w:pStyle w:val="NoSpacing"/>
              <w:framePr w:wrap="around"/>
            </w:pPr>
          </w:p>
        </w:tc>
        <w:tc>
          <w:tcPr>
            <w:tcW w:w="3011" w:type="dxa"/>
          </w:tcPr>
          <w:p w14:paraId="6FAC7FA5" w14:textId="77777777" w:rsidR="00D22EE2" w:rsidRDefault="00D22EE2" w:rsidP="00D51DB1">
            <w:pPr>
              <w:pStyle w:val="NoSpacing"/>
              <w:framePr w:wrap="around"/>
            </w:pPr>
            <w:r>
              <w:t>time:inside</w:t>
            </w:r>
          </w:p>
        </w:tc>
        <w:tc>
          <w:tcPr>
            <w:tcW w:w="3627" w:type="dxa"/>
          </w:tcPr>
          <w:p w14:paraId="47A9C338" w14:textId="77777777" w:rsidR="00D22EE2" w:rsidRDefault="00D22EE2" w:rsidP="00D51DB1">
            <w:pPr>
              <w:pStyle w:val="NoSpacing"/>
              <w:framePr w:wrap="around"/>
            </w:pPr>
            <w:r>
              <w:t>only  time:Interval</w:t>
            </w:r>
          </w:p>
        </w:tc>
      </w:tr>
      <w:tr w:rsidR="00D22EE2" w14:paraId="54954626" w14:textId="77777777" w:rsidTr="00D51DB1">
        <w:trPr>
          <w:tblHeader/>
        </w:trPr>
        <w:tc>
          <w:tcPr>
            <w:tcW w:w="2938" w:type="dxa"/>
            <w:vMerge/>
          </w:tcPr>
          <w:p w14:paraId="2EEA41A1" w14:textId="77777777" w:rsidR="00D22EE2" w:rsidRDefault="00D22EE2" w:rsidP="00D51DB1">
            <w:pPr>
              <w:pStyle w:val="NoSpacing"/>
              <w:framePr w:wrap="around"/>
            </w:pPr>
          </w:p>
        </w:tc>
        <w:tc>
          <w:tcPr>
            <w:tcW w:w="3011" w:type="dxa"/>
          </w:tcPr>
          <w:p w14:paraId="6BE4790E" w14:textId="77777777" w:rsidR="00D22EE2" w:rsidRDefault="00D22EE2" w:rsidP="00D51DB1">
            <w:pPr>
              <w:pStyle w:val="NoSpacing"/>
              <w:framePr w:wrap="around"/>
            </w:pPr>
            <w:r>
              <w:t>time:inTimePosition</w:t>
            </w:r>
          </w:p>
        </w:tc>
        <w:tc>
          <w:tcPr>
            <w:tcW w:w="3627" w:type="dxa"/>
          </w:tcPr>
          <w:p w14:paraId="3704F770" w14:textId="77777777" w:rsidR="00D22EE2" w:rsidRDefault="00D22EE2" w:rsidP="00D51DB1">
            <w:pPr>
              <w:pStyle w:val="NoSpacing"/>
              <w:framePr w:wrap="around"/>
            </w:pPr>
            <w:r>
              <w:t>max 1  time:TimePosition</w:t>
            </w:r>
          </w:p>
        </w:tc>
      </w:tr>
      <w:tr w:rsidR="00D22EE2" w14:paraId="4F435FA8" w14:textId="77777777" w:rsidTr="00D51DB1">
        <w:trPr>
          <w:tblHeader/>
        </w:trPr>
        <w:tc>
          <w:tcPr>
            <w:tcW w:w="2938" w:type="dxa"/>
            <w:vMerge/>
          </w:tcPr>
          <w:p w14:paraId="7DB0FE10" w14:textId="77777777" w:rsidR="00D22EE2" w:rsidRDefault="00D22EE2" w:rsidP="00D51DB1">
            <w:pPr>
              <w:pStyle w:val="NoSpacing"/>
              <w:framePr w:wrap="around"/>
            </w:pPr>
          </w:p>
        </w:tc>
        <w:tc>
          <w:tcPr>
            <w:tcW w:w="3011" w:type="dxa"/>
          </w:tcPr>
          <w:p w14:paraId="0A0F98FD" w14:textId="77777777" w:rsidR="00D22EE2" w:rsidRDefault="00D22EE2" w:rsidP="00D51DB1">
            <w:pPr>
              <w:pStyle w:val="NoSpacing"/>
              <w:framePr w:wrap="around"/>
            </w:pPr>
            <w:r>
              <w:t>time:inXSDDateTimeStamp</w:t>
            </w:r>
          </w:p>
        </w:tc>
        <w:tc>
          <w:tcPr>
            <w:tcW w:w="3627" w:type="dxa"/>
          </w:tcPr>
          <w:p w14:paraId="136CC80D" w14:textId="77777777" w:rsidR="00D22EE2" w:rsidRDefault="00D22EE2" w:rsidP="00D51DB1">
            <w:pPr>
              <w:pStyle w:val="NoSpacing"/>
              <w:framePr w:wrap="around"/>
            </w:pPr>
            <w:r>
              <w:t>max 1 xsd:DateTimeStamp</w:t>
            </w:r>
          </w:p>
        </w:tc>
      </w:tr>
      <w:tr w:rsidR="00D22EE2" w14:paraId="1B01B063" w14:textId="77777777" w:rsidTr="00D51DB1">
        <w:trPr>
          <w:tblHeader/>
        </w:trPr>
        <w:tc>
          <w:tcPr>
            <w:tcW w:w="2938" w:type="dxa"/>
            <w:vMerge w:val="restart"/>
          </w:tcPr>
          <w:p w14:paraId="66B98E10" w14:textId="77777777" w:rsidR="00D22EE2" w:rsidRDefault="00D22EE2" w:rsidP="00D51DB1">
            <w:pPr>
              <w:pStyle w:val="NoSpacing"/>
              <w:framePr w:wrap="around"/>
            </w:pPr>
            <w:r>
              <w:t>time:Interval</w:t>
            </w:r>
          </w:p>
        </w:tc>
        <w:tc>
          <w:tcPr>
            <w:tcW w:w="3011" w:type="dxa"/>
          </w:tcPr>
          <w:p w14:paraId="778BFA70" w14:textId="77777777" w:rsidR="00D22EE2" w:rsidRDefault="00D22EE2" w:rsidP="00D51DB1">
            <w:pPr>
              <w:pStyle w:val="NoSpacing"/>
              <w:framePr w:wrap="around"/>
            </w:pPr>
            <w:r>
              <w:t>subClassOf</w:t>
            </w:r>
          </w:p>
        </w:tc>
        <w:tc>
          <w:tcPr>
            <w:tcW w:w="3627" w:type="dxa"/>
          </w:tcPr>
          <w:p w14:paraId="501399D7" w14:textId="77777777" w:rsidR="00D22EE2" w:rsidRDefault="00D22EE2" w:rsidP="00D51DB1">
            <w:pPr>
              <w:pStyle w:val="NoSpacing"/>
              <w:framePr w:wrap="around"/>
            </w:pPr>
            <w:r>
              <w:t>time:TemporalEntity</w:t>
            </w:r>
          </w:p>
        </w:tc>
      </w:tr>
      <w:tr w:rsidR="00D22EE2" w14:paraId="2142F8C4" w14:textId="77777777" w:rsidTr="00D51DB1">
        <w:trPr>
          <w:tblHeader/>
        </w:trPr>
        <w:tc>
          <w:tcPr>
            <w:tcW w:w="2938" w:type="dxa"/>
            <w:vMerge/>
          </w:tcPr>
          <w:p w14:paraId="2AD8934B" w14:textId="77777777" w:rsidR="00D22EE2" w:rsidRDefault="00D22EE2" w:rsidP="00D51DB1">
            <w:pPr>
              <w:pStyle w:val="NoSpacing"/>
              <w:framePr w:wrap="around"/>
            </w:pPr>
          </w:p>
        </w:tc>
        <w:tc>
          <w:tcPr>
            <w:tcW w:w="3011" w:type="dxa"/>
          </w:tcPr>
          <w:p w14:paraId="5197691B" w14:textId="77777777" w:rsidR="00D22EE2" w:rsidRDefault="00D22EE2" w:rsidP="00D51DB1">
            <w:pPr>
              <w:pStyle w:val="NoSpacing"/>
              <w:framePr w:wrap="around"/>
            </w:pPr>
            <w:r>
              <w:t>time:meets</w:t>
            </w:r>
          </w:p>
        </w:tc>
        <w:tc>
          <w:tcPr>
            <w:tcW w:w="3627" w:type="dxa"/>
          </w:tcPr>
          <w:p w14:paraId="38A807E0" w14:textId="77777777" w:rsidR="00D22EE2" w:rsidRDefault="00D22EE2" w:rsidP="00D51DB1">
            <w:pPr>
              <w:pStyle w:val="NoSpacing"/>
              <w:framePr w:wrap="around"/>
            </w:pPr>
            <w:r>
              <w:t>only  time:Interval</w:t>
            </w:r>
          </w:p>
        </w:tc>
      </w:tr>
      <w:tr w:rsidR="00D22EE2" w14:paraId="24CC0D26" w14:textId="77777777" w:rsidTr="00D51DB1">
        <w:trPr>
          <w:tblHeader/>
        </w:trPr>
        <w:tc>
          <w:tcPr>
            <w:tcW w:w="2938" w:type="dxa"/>
            <w:vMerge/>
          </w:tcPr>
          <w:p w14:paraId="214E2942" w14:textId="77777777" w:rsidR="00D22EE2" w:rsidRDefault="00D22EE2" w:rsidP="00D51DB1">
            <w:pPr>
              <w:pStyle w:val="NoSpacing"/>
              <w:framePr w:wrap="around"/>
            </w:pPr>
          </w:p>
        </w:tc>
        <w:tc>
          <w:tcPr>
            <w:tcW w:w="3011" w:type="dxa"/>
          </w:tcPr>
          <w:p w14:paraId="4E918957" w14:textId="77777777" w:rsidR="00D22EE2" w:rsidRDefault="00D22EE2" w:rsidP="00D51DB1">
            <w:pPr>
              <w:pStyle w:val="NoSpacing"/>
              <w:framePr w:wrap="around"/>
            </w:pPr>
            <w:r>
              <w:t>time:overlaps</w:t>
            </w:r>
          </w:p>
        </w:tc>
        <w:tc>
          <w:tcPr>
            <w:tcW w:w="3627" w:type="dxa"/>
          </w:tcPr>
          <w:p w14:paraId="404EA992" w14:textId="77777777" w:rsidR="00D22EE2" w:rsidRDefault="00D22EE2" w:rsidP="00D51DB1">
            <w:pPr>
              <w:pStyle w:val="NoSpacing"/>
              <w:framePr w:wrap="around"/>
            </w:pPr>
            <w:r>
              <w:t>only  time:Interval</w:t>
            </w:r>
          </w:p>
        </w:tc>
      </w:tr>
      <w:tr w:rsidR="00D22EE2" w14:paraId="575B8A24" w14:textId="77777777" w:rsidTr="00D51DB1">
        <w:trPr>
          <w:tblHeader/>
        </w:trPr>
        <w:tc>
          <w:tcPr>
            <w:tcW w:w="2938" w:type="dxa"/>
            <w:vMerge/>
          </w:tcPr>
          <w:p w14:paraId="43212CBE" w14:textId="77777777" w:rsidR="00D22EE2" w:rsidRDefault="00D22EE2" w:rsidP="00D51DB1">
            <w:pPr>
              <w:pStyle w:val="NoSpacing"/>
              <w:framePr w:wrap="around"/>
            </w:pPr>
          </w:p>
        </w:tc>
        <w:tc>
          <w:tcPr>
            <w:tcW w:w="3011" w:type="dxa"/>
          </w:tcPr>
          <w:p w14:paraId="6ABE48DE" w14:textId="77777777" w:rsidR="00D22EE2" w:rsidRDefault="00D22EE2" w:rsidP="00D51DB1">
            <w:pPr>
              <w:pStyle w:val="NoSpacing"/>
              <w:framePr w:wrap="around"/>
            </w:pPr>
            <w:r>
              <w:t>time:starts</w:t>
            </w:r>
          </w:p>
        </w:tc>
        <w:tc>
          <w:tcPr>
            <w:tcW w:w="3627" w:type="dxa"/>
          </w:tcPr>
          <w:p w14:paraId="20FE504E" w14:textId="77777777" w:rsidR="00D22EE2" w:rsidRDefault="00D22EE2" w:rsidP="00D51DB1">
            <w:pPr>
              <w:pStyle w:val="NoSpacing"/>
              <w:framePr w:wrap="around"/>
            </w:pPr>
            <w:r>
              <w:t>only  time:Interval</w:t>
            </w:r>
          </w:p>
        </w:tc>
      </w:tr>
      <w:tr w:rsidR="00D22EE2" w14:paraId="56D41F57" w14:textId="77777777" w:rsidTr="00D51DB1">
        <w:trPr>
          <w:tblHeader/>
        </w:trPr>
        <w:tc>
          <w:tcPr>
            <w:tcW w:w="2938" w:type="dxa"/>
            <w:vMerge/>
          </w:tcPr>
          <w:p w14:paraId="6DCF5DB1" w14:textId="77777777" w:rsidR="00D22EE2" w:rsidRDefault="00D22EE2" w:rsidP="00D51DB1">
            <w:pPr>
              <w:pStyle w:val="NoSpacing"/>
              <w:framePr w:wrap="around"/>
            </w:pPr>
          </w:p>
        </w:tc>
        <w:tc>
          <w:tcPr>
            <w:tcW w:w="3011" w:type="dxa"/>
          </w:tcPr>
          <w:p w14:paraId="474A4E9B" w14:textId="77777777" w:rsidR="00D22EE2" w:rsidRDefault="00D22EE2" w:rsidP="00D51DB1">
            <w:pPr>
              <w:pStyle w:val="NoSpacing"/>
              <w:framePr w:wrap="around"/>
            </w:pPr>
            <w:r>
              <w:t>time:finishes</w:t>
            </w:r>
          </w:p>
        </w:tc>
        <w:tc>
          <w:tcPr>
            <w:tcW w:w="3627" w:type="dxa"/>
          </w:tcPr>
          <w:p w14:paraId="08B65B2A" w14:textId="77777777" w:rsidR="00D22EE2" w:rsidRDefault="00D22EE2" w:rsidP="00D51DB1">
            <w:pPr>
              <w:pStyle w:val="NoSpacing"/>
              <w:framePr w:wrap="around"/>
            </w:pPr>
            <w:r>
              <w:t>only  time:Interval</w:t>
            </w:r>
          </w:p>
        </w:tc>
      </w:tr>
      <w:tr w:rsidR="00D22EE2" w14:paraId="201FDCE6" w14:textId="77777777" w:rsidTr="00D51DB1">
        <w:trPr>
          <w:tblHeader/>
        </w:trPr>
        <w:tc>
          <w:tcPr>
            <w:tcW w:w="2938" w:type="dxa"/>
            <w:vMerge/>
          </w:tcPr>
          <w:p w14:paraId="22C33894" w14:textId="77777777" w:rsidR="00D22EE2" w:rsidRDefault="00D22EE2" w:rsidP="00D51DB1">
            <w:pPr>
              <w:pStyle w:val="NoSpacing"/>
              <w:framePr w:wrap="around"/>
            </w:pPr>
          </w:p>
        </w:tc>
        <w:tc>
          <w:tcPr>
            <w:tcW w:w="3011" w:type="dxa"/>
          </w:tcPr>
          <w:p w14:paraId="365E55CA" w14:textId="77777777" w:rsidR="00D22EE2" w:rsidRDefault="00D22EE2" w:rsidP="00D51DB1">
            <w:pPr>
              <w:pStyle w:val="NoSpacing"/>
              <w:framePr w:wrap="around"/>
            </w:pPr>
            <w:r>
              <w:t>time:during</w:t>
            </w:r>
          </w:p>
        </w:tc>
        <w:tc>
          <w:tcPr>
            <w:tcW w:w="3627" w:type="dxa"/>
          </w:tcPr>
          <w:p w14:paraId="5C0DFFEC" w14:textId="77777777" w:rsidR="00D22EE2" w:rsidRDefault="00D22EE2" w:rsidP="00D51DB1">
            <w:pPr>
              <w:pStyle w:val="NoSpacing"/>
              <w:framePr w:wrap="around"/>
            </w:pPr>
            <w:r>
              <w:t>only  time:Interval</w:t>
            </w:r>
          </w:p>
        </w:tc>
      </w:tr>
      <w:tr w:rsidR="00D22EE2" w14:paraId="5CA1059C" w14:textId="77777777" w:rsidTr="00D51DB1">
        <w:trPr>
          <w:tblHeader/>
        </w:trPr>
        <w:tc>
          <w:tcPr>
            <w:tcW w:w="2938" w:type="dxa"/>
            <w:vMerge/>
          </w:tcPr>
          <w:p w14:paraId="016A2712" w14:textId="77777777" w:rsidR="00D22EE2" w:rsidRDefault="00D22EE2" w:rsidP="00D51DB1">
            <w:pPr>
              <w:pStyle w:val="NoSpacing"/>
              <w:framePr w:wrap="around"/>
            </w:pPr>
          </w:p>
        </w:tc>
        <w:tc>
          <w:tcPr>
            <w:tcW w:w="3011" w:type="dxa"/>
          </w:tcPr>
          <w:p w14:paraId="606983E7" w14:textId="77777777" w:rsidR="00D22EE2" w:rsidRDefault="00D22EE2" w:rsidP="00D51DB1">
            <w:pPr>
              <w:pStyle w:val="NoSpacing"/>
              <w:framePr w:wrap="around"/>
            </w:pPr>
            <w:r>
              <w:t>time:equals</w:t>
            </w:r>
          </w:p>
        </w:tc>
        <w:tc>
          <w:tcPr>
            <w:tcW w:w="3627" w:type="dxa"/>
          </w:tcPr>
          <w:p w14:paraId="4AF60EC2" w14:textId="77777777" w:rsidR="00D22EE2" w:rsidRDefault="00D22EE2" w:rsidP="00D51DB1">
            <w:pPr>
              <w:pStyle w:val="NoSpacing"/>
              <w:framePr w:wrap="around"/>
            </w:pPr>
            <w:r>
              <w:t>only  time:Interval</w:t>
            </w:r>
          </w:p>
        </w:tc>
      </w:tr>
      <w:tr w:rsidR="00D22EE2" w14:paraId="35FACE10" w14:textId="77777777" w:rsidTr="00D51DB1">
        <w:trPr>
          <w:tblHeader/>
        </w:trPr>
        <w:tc>
          <w:tcPr>
            <w:tcW w:w="2938" w:type="dxa"/>
            <w:vMerge w:val="restart"/>
          </w:tcPr>
          <w:p w14:paraId="28612969" w14:textId="77777777" w:rsidR="00D22EE2" w:rsidRDefault="00D22EE2" w:rsidP="00D51DB1">
            <w:pPr>
              <w:pStyle w:val="NoSpacing"/>
              <w:framePr w:wrap="around"/>
            </w:pPr>
            <w:r>
              <w:t>time:DateTimeDescription</w:t>
            </w:r>
          </w:p>
        </w:tc>
        <w:tc>
          <w:tcPr>
            <w:tcW w:w="3011" w:type="dxa"/>
          </w:tcPr>
          <w:p w14:paraId="327E5EA9" w14:textId="77777777" w:rsidR="00D22EE2" w:rsidRDefault="00D22EE2" w:rsidP="00D51DB1">
            <w:pPr>
              <w:pStyle w:val="NoSpacing"/>
              <w:framePr w:wrap="around"/>
            </w:pPr>
            <w:r>
              <w:t>time:day</w:t>
            </w:r>
          </w:p>
        </w:tc>
        <w:tc>
          <w:tcPr>
            <w:tcW w:w="3627" w:type="dxa"/>
          </w:tcPr>
          <w:p w14:paraId="3502581B" w14:textId="77777777" w:rsidR="00D22EE2" w:rsidRDefault="00D22EE2" w:rsidP="00D51DB1">
            <w:pPr>
              <w:pStyle w:val="NoSpacing"/>
              <w:framePr w:wrap="around"/>
            </w:pPr>
            <w:r>
              <w:t>max 1 rdfs:Literal</w:t>
            </w:r>
          </w:p>
        </w:tc>
      </w:tr>
      <w:tr w:rsidR="00D22EE2" w14:paraId="5664F06A" w14:textId="77777777" w:rsidTr="00D51DB1">
        <w:trPr>
          <w:tblHeader/>
        </w:trPr>
        <w:tc>
          <w:tcPr>
            <w:tcW w:w="2938" w:type="dxa"/>
            <w:vMerge/>
          </w:tcPr>
          <w:p w14:paraId="71C015E0" w14:textId="77777777" w:rsidR="00D22EE2" w:rsidRDefault="00D22EE2" w:rsidP="00D51DB1">
            <w:pPr>
              <w:pStyle w:val="NoSpacing"/>
              <w:framePr w:wrap="around"/>
            </w:pPr>
          </w:p>
        </w:tc>
        <w:tc>
          <w:tcPr>
            <w:tcW w:w="3011" w:type="dxa"/>
          </w:tcPr>
          <w:p w14:paraId="711418F3" w14:textId="77777777" w:rsidR="00D22EE2" w:rsidRDefault="00D22EE2" w:rsidP="00D51DB1">
            <w:pPr>
              <w:pStyle w:val="NoSpacing"/>
              <w:framePr w:wrap="around"/>
            </w:pPr>
            <w:r>
              <w:t>time:dayOfWeek</w:t>
            </w:r>
          </w:p>
        </w:tc>
        <w:tc>
          <w:tcPr>
            <w:tcW w:w="3627" w:type="dxa"/>
          </w:tcPr>
          <w:p w14:paraId="2B0E15BE" w14:textId="77777777" w:rsidR="00D22EE2" w:rsidRDefault="00D22EE2" w:rsidP="00D51DB1">
            <w:pPr>
              <w:pStyle w:val="NoSpacing"/>
              <w:framePr w:wrap="around"/>
            </w:pPr>
            <w:r>
              <w:t>max 1 owl:Thing</w:t>
            </w:r>
          </w:p>
        </w:tc>
      </w:tr>
      <w:tr w:rsidR="00D22EE2" w14:paraId="38197E05" w14:textId="77777777" w:rsidTr="00D51DB1">
        <w:trPr>
          <w:tblHeader/>
        </w:trPr>
        <w:tc>
          <w:tcPr>
            <w:tcW w:w="2938" w:type="dxa"/>
            <w:vMerge/>
          </w:tcPr>
          <w:p w14:paraId="7967FCE7" w14:textId="77777777" w:rsidR="00D22EE2" w:rsidRDefault="00D22EE2" w:rsidP="00D51DB1">
            <w:pPr>
              <w:pStyle w:val="NoSpacing"/>
              <w:framePr w:wrap="around"/>
            </w:pPr>
          </w:p>
        </w:tc>
        <w:tc>
          <w:tcPr>
            <w:tcW w:w="3011" w:type="dxa"/>
          </w:tcPr>
          <w:p w14:paraId="255E276D" w14:textId="77777777" w:rsidR="00D22EE2" w:rsidRDefault="00D22EE2" w:rsidP="00D51DB1">
            <w:pPr>
              <w:pStyle w:val="NoSpacing"/>
              <w:framePr w:wrap="around"/>
            </w:pPr>
            <w:r>
              <w:t>time:dayOfYear</w:t>
            </w:r>
          </w:p>
        </w:tc>
        <w:tc>
          <w:tcPr>
            <w:tcW w:w="3627" w:type="dxa"/>
          </w:tcPr>
          <w:p w14:paraId="281B3DAA" w14:textId="77777777" w:rsidR="00D22EE2" w:rsidRDefault="00D22EE2" w:rsidP="00D51DB1">
            <w:pPr>
              <w:pStyle w:val="NoSpacing"/>
              <w:framePr w:wrap="around"/>
            </w:pPr>
            <w:r>
              <w:t>max 1 rdfs:Literal</w:t>
            </w:r>
          </w:p>
        </w:tc>
      </w:tr>
      <w:tr w:rsidR="00D22EE2" w14:paraId="63D4929E" w14:textId="77777777" w:rsidTr="00D51DB1">
        <w:trPr>
          <w:tblHeader/>
        </w:trPr>
        <w:tc>
          <w:tcPr>
            <w:tcW w:w="2938" w:type="dxa"/>
            <w:vMerge/>
          </w:tcPr>
          <w:p w14:paraId="450468CC" w14:textId="77777777" w:rsidR="00D22EE2" w:rsidRDefault="00D22EE2" w:rsidP="00D51DB1">
            <w:pPr>
              <w:pStyle w:val="NoSpacing"/>
              <w:framePr w:wrap="around"/>
            </w:pPr>
          </w:p>
        </w:tc>
        <w:tc>
          <w:tcPr>
            <w:tcW w:w="3011" w:type="dxa"/>
          </w:tcPr>
          <w:p w14:paraId="553531ED" w14:textId="77777777" w:rsidR="00D22EE2" w:rsidRDefault="00D22EE2" w:rsidP="00D51DB1">
            <w:pPr>
              <w:pStyle w:val="NoSpacing"/>
              <w:framePr w:wrap="around"/>
            </w:pPr>
            <w:r>
              <w:t>time:hour</w:t>
            </w:r>
          </w:p>
        </w:tc>
        <w:tc>
          <w:tcPr>
            <w:tcW w:w="3627" w:type="dxa"/>
          </w:tcPr>
          <w:p w14:paraId="74C92670" w14:textId="77777777" w:rsidR="00D22EE2" w:rsidRDefault="00D22EE2" w:rsidP="00D51DB1">
            <w:pPr>
              <w:pStyle w:val="NoSpacing"/>
              <w:framePr w:wrap="around"/>
            </w:pPr>
            <w:r>
              <w:t>max 1 rdfs:Literal</w:t>
            </w:r>
          </w:p>
        </w:tc>
      </w:tr>
      <w:tr w:rsidR="00D22EE2" w14:paraId="64E7A6F3" w14:textId="77777777" w:rsidTr="00D51DB1">
        <w:trPr>
          <w:tblHeader/>
        </w:trPr>
        <w:tc>
          <w:tcPr>
            <w:tcW w:w="2938" w:type="dxa"/>
            <w:vMerge/>
          </w:tcPr>
          <w:p w14:paraId="6D09A205" w14:textId="77777777" w:rsidR="00D22EE2" w:rsidRDefault="00D22EE2" w:rsidP="00D51DB1">
            <w:pPr>
              <w:pStyle w:val="NoSpacing"/>
              <w:framePr w:wrap="around"/>
            </w:pPr>
          </w:p>
        </w:tc>
        <w:tc>
          <w:tcPr>
            <w:tcW w:w="3011" w:type="dxa"/>
          </w:tcPr>
          <w:p w14:paraId="259985DD" w14:textId="77777777" w:rsidR="00D22EE2" w:rsidRDefault="00D22EE2" w:rsidP="00D51DB1">
            <w:pPr>
              <w:pStyle w:val="NoSpacing"/>
              <w:framePr w:wrap="around"/>
            </w:pPr>
            <w:r>
              <w:t>time:minute</w:t>
            </w:r>
          </w:p>
        </w:tc>
        <w:tc>
          <w:tcPr>
            <w:tcW w:w="3627" w:type="dxa"/>
          </w:tcPr>
          <w:p w14:paraId="0DB1466E" w14:textId="77777777" w:rsidR="00D22EE2" w:rsidRDefault="00D22EE2" w:rsidP="00D51DB1">
            <w:pPr>
              <w:pStyle w:val="NoSpacing"/>
              <w:framePr w:wrap="around"/>
            </w:pPr>
            <w:r>
              <w:t>max 1 rdfs:Literal</w:t>
            </w:r>
          </w:p>
        </w:tc>
      </w:tr>
      <w:tr w:rsidR="00D22EE2" w14:paraId="618EBEFF" w14:textId="77777777" w:rsidTr="00D51DB1">
        <w:trPr>
          <w:tblHeader/>
        </w:trPr>
        <w:tc>
          <w:tcPr>
            <w:tcW w:w="2938" w:type="dxa"/>
            <w:vMerge/>
          </w:tcPr>
          <w:p w14:paraId="25FCB2F0" w14:textId="77777777" w:rsidR="00D22EE2" w:rsidRDefault="00D22EE2" w:rsidP="00D51DB1">
            <w:pPr>
              <w:pStyle w:val="NoSpacing"/>
              <w:framePr w:wrap="around"/>
            </w:pPr>
          </w:p>
        </w:tc>
        <w:tc>
          <w:tcPr>
            <w:tcW w:w="3011" w:type="dxa"/>
          </w:tcPr>
          <w:p w14:paraId="6A6961EC" w14:textId="77777777" w:rsidR="00D22EE2" w:rsidRDefault="00D22EE2" w:rsidP="00D51DB1">
            <w:pPr>
              <w:pStyle w:val="NoSpacing"/>
              <w:framePr w:wrap="around"/>
            </w:pPr>
            <w:r>
              <w:t>time:month</w:t>
            </w:r>
          </w:p>
        </w:tc>
        <w:tc>
          <w:tcPr>
            <w:tcW w:w="3627" w:type="dxa"/>
          </w:tcPr>
          <w:p w14:paraId="67DE9889" w14:textId="77777777" w:rsidR="00D22EE2" w:rsidRDefault="00D22EE2" w:rsidP="00D51DB1">
            <w:pPr>
              <w:pStyle w:val="NoSpacing"/>
              <w:framePr w:wrap="around"/>
            </w:pPr>
            <w:r>
              <w:t>max 1 rdfs:Literal</w:t>
            </w:r>
          </w:p>
        </w:tc>
      </w:tr>
      <w:tr w:rsidR="00D22EE2" w14:paraId="32914830" w14:textId="77777777" w:rsidTr="00D51DB1">
        <w:trPr>
          <w:tblHeader/>
        </w:trPr>
        <w:tc>
          <w:tcPr>
            <w:tcW w:w="2938" w:type="dxa"/>
            <w:vMerge/>
          </w:tcPr>
          <w:p w14:paraId="3C4226D0" w14:textId="77777777" w:rsidR="00D22EE2" w:rsidRDefault="00D22EE2" w:rsidP="00D51DB1">
            <w:pPr>
              <w:pStyle w:val="NoSpacing"/>
              <w:framePr w:wrap="around"/>
            </w:pPr>
          </w:p>
        </w:tc>
        <w:tc>
          <w:tcPr>
            <w:tcW w:w="3011" w:type="dxa"/>
          </w:tcPr>
          <w:p w14:paraId="50D7BBCC" w14:textId="77777777" w:rsidR="00D22EE2" w:rsidRDefault="00D22EE2" w:rsidP="00D51DB1">
            <w:pPr>
              <w:pStyle w:val="NoSpacing"/>
              <w:framePr w:wrap="around"/>
            </w:pPr>
            <w:r>
              <w:t>time:second</w:t>
            </w:r>
          </w:p>
        </w:tc>
        <w:tc>
          <w:tcPr>
            <w:tcW w:w="3627" w:type="dxa"/>
          </w:tcPr>
          <w:p w14:paraId="7F4C70D3" w14:textId="77777777" w:rsidR="00D22EE2" w:rsidRDefault="00D22EE2" w:rsidP="00D51DB1">
            <w:pPr>
              <w:pStyle w:val="NoSpacing"/>
              <w:framePr w:wrap="around"/>
            </w:pPr>
            <w:r>
              <w:t>max 1 rdfs:Literal</w:t>
            </w:r>
          </w:p>
        </w:tc>
      </w:tr>
    </w:tbl>
    <w:p w14:paraId="1713154C" w14:textId="77777777" w:rsidR="00D22EE2" w:rsidRPr="007A3EF1" w:rsidRDefault="00D22EE2" w:rsidP="00882108">
      <w:pPr>
        <w:pStyle w:val="Heading4"/>
      </w:pPr>
      <w:r>
        <w:t>An Example</w:t>
      </w:r>
    </w:p>
    <w:p w14:paraId="5224CF9D" w14:textId="6AA83DB0" w:rsidR="00D22EE2" w:rsidRDefault="00B6258A" w:rsidP="00D22EE2">
      <w:r>
        <w:t>S</w:t>
      </w:r>
      <w:r w:rsidR="00D22EE2">
        <w:t xml:space="preserve">hould we wish to represent an instant in time at which </w:t>
      </w:r>
      <w:r>
        <w:t>a</w:t>
      </w:r>
      <w:r w:rsidR="00D22EE2">
        <w:t xml:space="preserve"> vehicle exists, relative to some earlier time before the vehicle exists, this would involve the introduction of two Instant objects that could be related via the before property. Should the data be available, the instants could be further described with the date-time stamp using the inXSDDateTime data property, or using the inDateTime property to relate the instants to a DateTimeDescription object.</w:t>
      </w:r>
    </w:p>
    <w:p w14:paraId="693D8D0E" w14:textId="4F587B37" w:rsidR="00D22EE2" w:rsidRDefault="00D22EE2" w:rsidP="00D22EE2">
      <w:r>
        <w:t>Alternatively, we might know the interval but the not the precise instant.</w:t>
      </w:r>
      <w:r w:rsidRPr="00C618BB">
        <w:t xml:space="preserve"> </w:t>
      </w:r>
      <w:r>
        <w:t xml:space="preserve">If specific data were known regarding the date and time of these interval, say that it began at 09:22 EST on June 19, 2019 and ended at 11:33 EST on July 12, 2019, this could be specified using the </w:t>
      </w:r>
      <w:r>
        <w:lastRenderedPageBreak/>
        <w:t>inXSDDateTime data property. In this case, the instant might simply be described as being in the interval using the inside property. This example is depicted in</w:t>
      </w:r>
      <w:r w:rsidR="00B6258A">
        <w:t xml:space="preserve"> </w:t>
      </w:r>
      <w:r w:rsidR="00B6258A">
        <w:fldChar w:fldCharType="begin"/>
      </w:r>
      <w:r w:rsidR="00B6258A">
        <w:instrText xml:space="preserve"> REF _Ref35948111 \h </w:instrText>
      </w:r>
      <w:r w:rsidR="00B6258A">
        <w:fldChar w:fldCharType="separate"/>
      </w:r>
      <w:r w:rsidR="005A6FB2">
        <w:t xml:space="preserve">Figure </w:t>
      </w:r>
      <w:r w:rsidR="005A6FB2">
        <w:rPr>
          <w:noProof/>
        </w:rPr>
        <w:t>3</w:t>
      </w:r>
      <w:r w:rsidR="00B6258A">
        <w:fldChar w:fldCharType="end"/>
      </w:r>
      <w:r>
        <w:t>.</w:t>
      </w:r>
    </w:p>
    <w:p w14:paraId="795935D0" w14:textId="77777777" w:rsidR="00D22EE2" w:rsidRDefault="00D22EE2" w:rsidP="00D22EE2"/>
    <w:p w14:paraId="6E7263B2" w14:textId="77777777" w:rsidR="00D22EE2" w:rsidRDefault="00D22EE2" w:rsidP="00D22EE2">
      <w:pPr>
        <w:keepNext/>
      </w:pPr>
      <w:r w:rsidRPr="00915BFA">
        <w:rPr>
          <w:noProof/>
        </w:rPr>
        <w:drawing>
          <wp:inline distT="0" distB="0" distL="0" distR="0" wp14:anchorId="62F259CF" wp14:editId="066C468D">
            <wp:extent cx="5943600" cy="2470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70150"/>
                    </a:xfrm>
                    <a:prstGeom prst="rect">
                      <a:avLst/>
                    </a:prstGeom>
                  </pic:spPr>
                </pic:pic>
              </a:graphicData>
            </a:graphic>
          </wp:inline>
        </w:drawing>
      </w:r>
    </w:p>
    <w:p w14:paraId="35679CAD" w14:textId="64A547D9" w:rsidR="00D22EE2" w:rsidRDefault="00D22EE2" w:rsidP="00D22EE2">
      <w:pPr>
        <w:pStyle w:val="Caption"/>
        <w:spacing w:after="120"/>
        <w:rPr>
          <w:lang w:val="en-CA"/>
        </w:rPr>
      </w:pPr>
      <w:bookmarkStart w:id="81" w:name="_Ref35948111"/>
      <w:bookmarkStart w:id="82" w:name="_Ref11831393"/>
      <w:r>
        <w:t xml:space="preserve">Figure </w:t>
      </w:r>
      <w:fldSimple w:instr=" SEQ Figure \* ARABIC ">
        <w:r w:rsidR="000F4793">
          <w:rPr>
            <w:noProof/>
          </w:rPr>
          <w:t>4</w:t>
        </w:r>
      </w:fldSimple>
      <w:bookmarkEnd w:id="81"/>
      <w:r>
        <w:t>: Example use of the Time Ontology</w:t>
      </w:r>
      <w:bookmarkEnd w:id="82"/>
    </w:p>
    <w:p w14:paraId="58B390E3" w14:textId="77777777" w:rsidR="00D22EE2" w:rsidRDefault="00D22EE2" w:rsidP="00EA354A">
      <w:pPr>
        <w:rPr>
          <w:b/>
        </w:rPr>
      </w:pPr>
    </w:p>
    <w:p w14:paraId="4E39631C" w14:textId="77777777" w:rsidR="00494297" w:rsidRDefault="00494297" w:rsidP="00494297">
      <w:pPr>
        <w:pStyle w:val="Heading3"/>
      </w:pPr>
      <w:bookmarkStart w:id="83" w:name="_Toc41911368"/>
      <w:r>
        <w:t>Change Ontology</w:t>
      </w:r>
      <w:bookmarkEnd w:id="83"/>
    </w:p>
    <w:p w14:paraId="0A9C1AEB" w14:textId="4811A870" w:rsidR="007978A3" w:rsidRPr="007978A3" w:rsidRDefault="0089518D" w:rsidP="007978A3">
      <w:pPr>
        <w:rPr>
          <w:i/>
        </w:rPr>
      </w:pPr>
      <w:r>
        <w:rPr>
          <w:i/>
        </w:rPr>
        <w:t>http://ontology.eil.utoronto.ca/icity/</w:t>
      </w:r>
      <w:r w:rsidR="007978A3">
        <w:rPr>
          <w:i/>
        </w:rPr>
        <w:t>Change</w:t>
      </w:r>
      <w:r w:rsidR="00AC0B4C">
        <w:rPr>
          <w:i/>
        </w:rPr>
        <w:t>.owl</w:t>
      </w:r>
    </w:p>
    <w:p w14:paraId="40F44F5E" w14:textId="6CAE5A32" w:rsidR="00A62F41" w:rsidRDefault="00A62F41" w:rsidP="00A62F41">
      <w:r>
        <w:t xml:space="preserve">Many of the concepts identified in the urban system ontologies are subject to change. For example, a Vehicle will have one location at one time, and another location at a later time; it may have only one passenger at one time, and four passengers at a later time. Similarly, many attributes of Persons, Households, and even Transportation Networks </w:t>
      </w:r>
      <w:r w:rsidR="00B4604B">
        <w:t>may change over time</w:t>
      </w:r>
      <w:r>
        <w:t xml:space="preserve">. </w:t>
      </w:r>
    </w:p>
    <w:p w14:paraId="7795A109" w14:textId="7BEF8F9E" w:rsidR="00A62F41" w:rsidRPr="00F61EAA" w:rsidRDefault="00A62F41" w:rsidP="00A62F41">
      <w:r>
        <w:t xml:space="preserve">Change over time plays a role in many domains, and is by no means a new research topic. In fact, several approaches for capturing change in OWL have been proposed </w:t>
      </w:r>
      <w:r>
        <w:fldChar w:fldCharType="begin"/>
      </w:r>
      <w:r w:rsidR="00DE6FBD">
        <w:instrText xml:space="preserve"> ADDIN EN.CITE &lt;EndNote&gt;&lt;Cite&gt;&lt;Author&gt;Welty&lt;/Author&gt;&lt;Year&gt;2006&lt;/Year&gt;&lt;IDText&gt;A reusable ontology for fluents in OWL&lt;/IDText&gt;&lt;DisplayText&gt;[12]&lt;/DisplayText&gt;&lt;record&gt;&lt;titles&gt;&lt;title&gt;A reusable ontology for fluents in OWL&lt;/title&gt;&lt;secondary-title&gt;FOIS&lt;/secondary-title&gt;&lt;/titles&gt;&lt;pages&gt;226-236&lt;/pages&gt;&lt;contributors&gt;&lt;authors&gt;&lt;author&gt;Welty, Chris&lt;/author&gt;&lt;author&gt;Fikes, Richard&lt;/author&gt;&lt;author&gt;Makarios, Selene&lt;/author&gt;&lt;/authors&gt;&lt;/contributors&gt;&lt;added-date format="utc"&gt;1560953595&lt;/added-date&gt;&lt;ref-type name="Conference Proceeding"&gt;10&lt;/ref-type&gt;&lt;dates&gt;&lt;year&gt;2006&lt;/year&gt;&lt;/dates&gt;&lt;rec-number&gt;3&lt;/rec-number&gt;&lt;last-updated-date format="utc"&gt;1560953595&lt;/last-updated-date&gt;&lt;volume&gt;150&lt;/volume&gt;&lt;/record&gt;&lt;/Cite&gt;&lt;/EndNote&gt;</w:instrText>
      </w:r>
      <w:r>
        <w:fldChar w:fldCharType="separate"/>
      </w:r>
      <w:r w:rsidR="00DE6FBD">
        <w:rPr>
          <w:noProof/>
        </w:rPr>
        <w:t>[12]</w:t>
      </w:r>
      <w:r>
        <w:fldChar w:fldCharType="end"/>
      </w:r>
      <w:r>
        <w:t>,</w:t>
      </w:r>
      <w:r>
        <w:fldChar w:fldCharType="begin"/>
      </w:r>
      <w:r w:rsidR="00DE6FBD">
        <w:instrText xml:space="preserve"> ADDIN EN.CITE &lt;EndNote&gt;&lt;Cite&gt;&lt;Author&gt;Krieger&lt;/Author&gt;&lt;Year&gt;2008&lt;/Year&gt;&lt;IDText&gt;Where temporal description logics fail: Representing temporally-changing relationships&lt;/IDText&gt;&lt;DisplayText&gt;[13]&lt;/DisplayText&gt;&lt;record&gt;&lt;titles&gt;&lt;title&gt;Where temporal description logics fail: Representing temporally-changing relationships&lt;/title&gt;&lt;secondary-title&gt;Annual Conference on Artificial Intelligence&lt;/secondary-title&gt;&lt;/titles&gt;&lt;pages&gt;249-257&lt;/pages&gt;&lt;contributors&gt;&lt;authors&gt;&lt;author&gt;Krieger, Hans-Ulrich&lt;/author&gt;&lt;/authors&gt;&lt;/contributors&gt;&lt;added-date format="utc"&gt;1560953636&lt;/added-date&gt;&lt;ref-type name="Conference Proceeding"&gt;10&lt;/ref-type&gt;&lt;dates&gt;&lt;year&gt;2008&lt;/year&gt;&lt;/dates&gt;&lt;rec-number&gt;4&lt;/rec-number&gt;&lt;publisher&gt;Springer&lt;/publisher&gt;&lt;last-updated-date format="utc"&gt;1560953636&lt;/last-updated-date&gt;&lt;/record&gt;&lt;/Cite&gt;&lt;/EndNote&gt;</w:instrText>
      </w:r>
      <w:r>
        <w:fldChar w:fldCharType="separate"/>
      </w:r>
      <w:r w:rsidR="00DE6FBD">
        <w:rPr>
          <w:noProof/>
        </w:rPr>
        <w:t>[13]</w:t>
      </w:r>
      <w:r>
        <w:fldChar w:fldCharType="end"/>
      </w:r>
      <w:r>
        <w:t>. Despite these solutions, we have found that Semantic Web practitioners currently lack clear and precise methods for how to apply these approaches to capture change at a domain level, whether reusing an ontology that does not account for change over time or developing an ontology from scratch. The Change Ontology serves as a clear guide to support a consistent approach to formalizing how things change over time throughout the iCity TPSO.</w:t>
      </w:r>
    </w:p>
    <w:p w14:paraId="424FD8F2" w14:textId="77777777" w:rsidR="00A62F41" w:rsidRPr="00A62F41" w:rsidRDefault="00A62F41" w:rsidP="00882108">
      <w:pPr>
        <w:pStyle w:val="Heading4"/>
      </w:pPr>
      <w:r w:rsidRPr="00A62F41">
        <w:lastRenderedPageBreak/>
        <w:t>The Ontology</w:t>
      </w:r>
    </w:p>
    <w:p w14:paraId="0C428D5D" w14:textId="4440BB28" w:rsidR="00A62F41" w:rsidRDefault="00A62F41" w:rsidP="00B4604B">
      <w:r>
        <w:t xml:space="preserve">An approach to representing changing properties, or </w:t>
      </w:r>
      <w:r>
        <w:rPr>
          <w:i/>
        </w:rPr>
        <w:t>fluents</w:t>
      </w:r>
      <w:r>
        <w:t>,</w:t>
      </w:r>
      <w:r>
        <w:rPr>
          <w:i/>
        </w:rPr>
        <w:t xml:space="preserve"> </w:t>
      </w:r>
      <w:r>
        <w:t xml:space="preserve">that leverages the 4-dimensionalist perspective was proposed by </w:t>
      </w:r>
      <w:r>
        <w:fldChar w:fldCharType="begin"/>
      </w:r>
      <w:r w:rsidR="00DE6FBD">
        <w:instrText xml:space="preserve"> ADDIN EN.CITE &lt;EndNote&gt;&lt;Cite&gt;&lt;Author&gt;Welty&lt;/Author&gt;&lt;Year&gt;2006&lt;/Year&gt;&lt;IDText&gt;A reusable ontology for fluents in OWL&lt;/IDText&gt;&lt;DisplayText&gt;[12]&lt;/DisplayText&gt;&lt;record&gt;&lt;titles&gt;&lt;title&gt;A reusable ontology for fluents in OWL&lt;/title&gt;&lt;secondary-title&gt;FOIS&lt;/secondary-title&gt;&lt;/titles&gt;&lt;pages&gt;226-236&lt;/pages&gt;&lt;contributors&gt;&lt;authors&gt;&lt;author&gt;Welty, Chris&lt;/author&gt;&lt;author&gt;Fikes, Richard&lt;/author&gt;&lt;author&gt;Makarios, Selene&lt;/author&gt;&lt;/authors&gt;&lt;/contributors&gt;&lt;added-date format="utc"&gt;1560953595&lt;/added-date&gt;&lt;ref-type name="Conference Proceeding"&gt;10&lt;/ref-type&gt;&lt;dates&gt;&lt;year&gt;2006&lt;/year&gt;&lt;/dates&gt;&lt;rec-number&gt;3&lt;/rec-number&gt;&lt;last-updated-date format="utc"&gt;1560953595&lt;/last-updated-date&gt;&lt;volume&gt;150&lt;/volume&gt;&lt;/record&gt;&lt;/Cite&gt;&lt;/EndNote&gt;</w:instrText>
      </w:r>
      <w:r>
        <w:fldChar w:fldCharType="separate"/>
      </w:r>
      <w:r w:rsidR="00DE6FBD">
        <w:rPr>
          <w:noProof/>
        </w:rPr>
        <w:t>[12]</w:t>
      </w:r>
      <w:r>
        <w:fldChar w:fldCharType="end"/>
      </w:r>
      <w:r>
        <w:t xml:space="preserve">. We adopt a similar approach, based on the design pattern presented </w:t>
      </w:r>
      <w:r w:rsidR="000C477F">
        <w:t>in</w:t>
      </w:r>
      <w:r>
        <w:t xml:space="preserve"> </w:t>
      </w:r>
      <w:r>
        <w:fldChar w:fldCharType="begin"/>
      </w:r>
      <w:r w:rsidR="00DE6FBD">
        <w:instrText xml:space="preserve"> ADDIN EN.CITE &lt;EndNote&gt;&lt;Cite ExcludeYear="1"&gt;&lt;Author&gt;Katsumi&lt;/Author&gt;&lt;IDText&gt;A Logical Design Pattern for Representing Change Over Time in OWL&lt;/IDText&gt;&lt;DisplayText&gt;[14]&lt;/DisplayText&gt;&lt;record&gt;&lt;titles&gt;&lt;title&gt;A Logical Design Pattern for Representing Change Over Time in OWL&lt;/title&gt;&lt;/titles&gt;&lt;contributors&gt;&lt;authors&gt;&lt;author&gt;Katsumi, Megan&lt;/author&gt;&lt;author&gt;Fox, Mark&lt;/author&gt;&lt;/authors&gt;&lt;/contributors&gt;&lt;added-date format="utc"&gt;1560970369&lt;/added-date&gt;&lt;ref-type name="Journal Article"&gt;17&lt;/ref-type&gt;&lt;rec-number&gt;9&lt;/rec-number&gt;&lt;last-updated-date format="utc"&gt;1560970369&lt;/last-updated-date&gt;&lt;/record&gt;&lt;/Cite&gt;&lt;/EndNote&gt;</w:instrText>
      </w:r>
      <w:r>
        <w:fldChar w:fldCharType="separate"/>
      </w:r>
      <w:r w:rsidR="00DE6FBD">
        <w:rPr>
          <w:noProof/>
        </w:rPr>
        <w:t>[14]</w:t>
      </w:r>
      <w:r>
        <w:fldChar w:fldCharType="end"/>
      </w:r>
      <w:r>
        <w:t xml:space="preserve">, </w:t>
      </w:r>
      <w:r w:rsidR="002033BD">
        <w:t>requiring</w:t>
      </w:r>
      <w:r w:rsidR="002033BD" w:rsidRPr="002B09D4">
        <w:t xml:space="preserve"> the </w:t>
      </w:r>
      <w:r w:rsidR="002033BD">
        <w:t>representation</w:t>
      </w:r>
      <w:r w:rsidR="002033BD" w:rsidRPr="002B09D4">
        <w:t xml:space="preserve"> of </w:t>
      </w:r>
      <w:r w:rsidR="002033BD">
        <w:t>objects</w:t>
      </w:r>
      <w:r w:rsidR="002033BD" w:rsidRPr="002B09D4">
        <w:t xml:space="preserve"> that are subject to change </w:t>
      </w:r>
      <w:r w:rsidR="002033BD">
        <w:t>with</w:t>
      </w:r>
      <w:r w:rsidR="002033BD" w:rsidRPr="002B09D4">
        <w:t xml:space="preserve"> two </w:t>
      </w:r>
      <w:r w:rsidR="002033BD">
        <w:t>classes</w:t>
      </w:r>
      <w:r w:rsidR="002033BD" w:rsidRPr="002B09D4">
        <w:t xml:space="preserve">: invariant and variant </w:t>
      </w:r>
      <w:r w:rsidR="002033BD">
        <w:t>parts</w:t>
      </w:r>
      <w:r w:rsidR="002033BD" w:rsidRPr="002B09D4">
        <w:t xml:space="preserve"> of the concept; we refer to these as TimeVaryingConcept and Manifestation classes, respectively.</w:t>
      </w:r>
      <w:r w:rsidR="002033BD">
        <w:t xml:space="preserve"> By distinguishing between these class types and recognizing the properties that are (and aren't) subject to change, the ontology supports the capture of both the static and dynamic aspects of a particular entity. </w:t>
      </w:r>
    </w:p>
    <w:p w14:paraId="4565B04B" w14:textId="1D5BC7FD" w:rsidR="00B4604B" w:rsidRDefault="00A62F41" w:rsidP="00B4604B">
      <w:r>
        <w:t>A class that is subject to change is defined as a type of TimeVaryingConcept (e.g. Vehicle may be a subclass of TimeVaryingConcept). The TimeVaryingConcept itself is invariant and defined by properties that do not change over time. As per</w:t>
      </w:r>
      <w:r w:rsidR="00486923">
        <w:t xml:space="preserve"> </w:t>
      </w:r>
      <w:r>
        <w:fldChar w:fldCharType="begin"/>
      </w:r>
      <w:r w:rsidR="00DE6FBD">
        <w:instrText xml:space="preserve"> ADDIN EN.CITE &lt;EndNote&gt;&lt;Cite&gt;&lt;Author&gt;Krieger&lt;/Author&gt;&lt;Year&gt;2008&lt;/Year&gt;&lt;IDText&gt;Where temporal description logics fail: Representing temporally-changing relationships&lt;/IDText&gt;&lt;DisplayText&gt;[13]&lt;/DisplayText&gt;&lt;record&gt;&lt;titles&gt;&lt;title&gt;Where temporal description logics fail: Representing temporally-changing relationships&lt;/title&gt;&lt;secondary-title&gt;Annual Conference on Artificial Intelligence&lt;/secondary-title&gt;&lt;/titles&gt;&lt;pages&gt;249-257&lt;/pages&gt;&lt;contributors&gt;&lt;authors&gt;&lt;author&gt;Krieger, Hans-Ulrich&lt;/author&gt;&lt;/authors&gt;&lt;/contributors&gt;&lt;added-date format="utc"&gt;1560953636&lt;/added-date&gt;&lt;ref-type name="Conference Proceeding"&gt;10&lt;/ref-type&gt;&lt;dates&gt;&lt;year&gt;2008&lt;/year&gt;&lt;/dates&gt;&lt;rec-number&gt;4&lt;/rec-number&gt;&lt;publisher&gt;Springer&lt;/publisher&gt;&lt;last-updated-date format="utc"&gt;1560953636&lt;/last-updated-date&gt;&lt;/record&gt;&lt;/Cite&gt;&lt;/EndNote&gt;</w:instrText>
      </w:r>
      <w:r>
        <w:fldChar w:fldCharType="separate"/>
      </w:r>
      <w:r w:rsidR="00DE6FBD">
        <w:rPr>
          <w:noProof/>
        </w:rPr>
        <w:t>[13]</w:t>
      </w:r>
      <w:r>
        <w:fldChar w:fldCharType="end"/>
      </w:r>
      <w:r>
        <w:t xml:space="preserve">, </w:t>
      </w:r>
      <w:r w:rsidR="00667E7F">
        <w:t xml:space="preserve">we represent TimeVaryingConcepts as perdurants (things that occur over time, i.e. processes). This is done to enable the required representation however we do not adopt the ontological commitment of these objects as processes: a TimeVaryingConcept is distinct from a process or event. </w:t>
      </w:r>
      <w:r>
        <w:t xml:space="preserve">A TimeVaryingConcept has </w:t>
      </w:r>
      <w:r w:rsidRPr="008B5A08">
        <w:t>Manifestations</w:t>
      </w:r>
      <w:r>
        <w:t xml:space="preserve"> that demonstrate their changing (variant) properties over time. Different types (</w:t>
      </w:r>
      <w:r w:rsidRPr="008B5A08">
        <w:t>subclasses</w:t>
      </w:r>
      <w:r>
        <w:t>) of TimeVaryingConcept may be defined based on the Manifestations that are part of them. The key classes and properties of the ontology are outlined in</w:t>
      </w:r>
      <w:r w:rsidR="00B4604B">
        <w:t xml:space="preserve"> </w:t>
      </w:r>
      <w:r w:rsidR="00B4604B">
        <w:fldChar w:fldCharType="begin"/>
      </w:r>
      <w:r w:rsidR="00B4604B">
        <w:instrText xml:space="preserve"> REF _Ref35948477 \h </w:instrText>
      </w:r>
      <w:r w:rsidR="00B4604B">
        <w:fldChar w:fldCharType="separate"/>
      </w:r>
      <w:r w:rsidR="005A6FB2">
        <w:t xml:space="preserve">Table </w:t>
      </w:r>
      <w:r w:rsidR="005A6FB2">
        <w:rPr>
          <w:noProof/>
        </w:rPr>
        <w:t>5</w:t>
      </w:r>
      <w:r w:rsidR="00B4604B">
        <w:fldChar w:fldCharType="end"/>
      </w:r>
      <w:r>
        <w:t xml:space="preserve"> </w:t>
      </w:r>
      <w:r w:rsidR="00B4604B">
        <w:t xml:space="preserve">and </w:t>
      </w:r>
      <w:r w:rsidR="00B4604B">
        <w:fldChar w:fldCharType="begin"/>
      </w:r>
      <w:r w:rsidR="00B4604B">
        <w:instrText xml:space="preserve"> REF _Ref35948474 \h </w:instrText>
      </w:r>
      <w:r w:rsidR="00B4604B">
        <w:fldChar w:fldCharType="separate"/>
      </w:r>
      <w:r w:rsidR="005A6FB2">
        <w:t xml:space="preserve">Table </w:t>
      </w:r>
      <w:r w:rsidR="005A6FB2">
        <w:rPr>
          <w:noProof/>
        </w:rPr>
        <w:t>6</w:t>
      </w:r>
      <w:r w:rsidR="00B4604B">
        <w:fldChar w:fldCharType="end"/>
      </w:r>
      <w:r w:rsidR="00B4604B">
        <w:t>, respectively.</w:t>
      </w:r>
    </w:p>
    <w:p w14:paraId="7B74F618" w14:textId="5C5C80AC" w:rsidR="00B4604B" w:rsidRDefault="00B4604B" w:rsidP="00B4604B">
      <w:pPr>
        <w:pStyle w:val="Caption"/>
        <w:keepNext/>
      </w:pPr>
      <w:bookmarkStart w:id="84" w:name="_Ref35948477"/>
      <w:bookmarkStart w:id="85" w:name="_Ref35948467"/>
      <w:r>
        <w:t xml:space="preserve">Table </w:t>
      </w:r>
      <w:fldSimple w:instr=" SEQ Table \* ARABIC ">
        <w:r w:rsidR="0096166B">
          <w:rPr>
            <w:noProof/>
          </w:rPr>
          <w:t>5</w:t>
        </w:r>
      </w:fldSimple>
      <w:bookmarkEnd w:id="84"/>
      <w:r>
        <w:t>: Key classes in the Change Ontology</w:t>
      </w:r>
      <w:bookmarkEnd w:id="85"/>
    </w:p>
    <w:tbl>
      <w:tblPr>
        <w:tblStyle w:val="TableGrid"/>
        <w:tblW w:w="0" w:type="auto"/>
        <w:tblCellMar>
          <w:top w:w="28" w:type="dxa"/>
          <w:bottom w:w="28" w:type="dxa"/>
        </w:tblCellMar>
        <w:tblLook w:val="04A0" w:firstRow="1" w:lastRow="0" w:firstColumn="1" w:lastColumn="0" w:noHBand="0" w:noVBand="1"/>
      </w:tblPr>
      <w:tblGrid>
        <w:gridCol w:w="2378"/>
        <w:gridCol w:w="2474"/>
        <w:gridCol w:w="4498"/>
      </w:tblGrid>
      <w:tr w:rsidR="00B4604B" w14:paraId="54BD4FCE" w14:textId="77777777" w:rsidTr="006F1576">
        <w:tc>
          <w:tcPr>
            <w:tcW w:w="2378" w:type="dxa"/>
            <w:shd w:val="clear" w:color="auto" w:fill="00FFFF"/>
          </w:tcPr>
          <w:p w14:paraId="6928FB8B" w14:textId="77777777" w:rsidR="00B4604B" w:rsidRDefault="00B4604B" w:rsidP="006F1576">
            <w:pPr>
              <w:pStyle w:val="NoSpacing"/>
              <w:framePr w:wrap="around"/>
            </w:pPr>
            <w:r>
              <w:t>Object</w:t>
            </w:r>
          </w:p>
        </w:tc>
        <w:tc>
          <w:tcPr>
            <w:tcW w:w="2474" w:type="dxa"/>
            <w:shd w:val="clear" w:color="auto" w:fill="00FFFF"/>
          </w:tcPr>
          <w:p w14:paraId="6446FC94" w14:textId="77777777" w:rsidR="00B4604B" w:rsidRDefault="00B4604B" w:rsidP="006F1576">
            <w:pPr>
              <w:pStyle w:val="NoSpacing"/>
              <w:framePr w:wrap="around"/>
            </w:pPr>
            <w:r>
              <w:t>Property</w:t>
            </w:r>
          </w:p>
        </w:tc>
        <w:tc>
          <w:tcPr>
            <w:tcW w:w="4498" w:type="dxa"/>
            <w:shd w:val="clear" w:color="auto" w:fill="00FFFF"/>
          </w:tcPr>
          <w:p w14:paraId="1254A7FD" w14:textId="77777777" w:rsidR="00B4604B" w:rsidRDefault="00B4604B" w:rsidP="006F1576">
            <w:pPr>
              <w:pStyle w:val="NoSpacing"/>
              <w:framePr w:wrap="around"/>
            </w:pPr>
            <w:r>
              <w:t>Value</w:t>
            </w:r>
          </w:p>
        </w:tc>
      </w:tr>
      <w:tr w:rsidR="00B4604B" w14:paraId="27968C8C" w14:textId="77777777" w:rsidTr="006F1576">
        <w:tc>
          <w:tcPr>
            <w:tcW w:w="2378" w:type="dxa"/>
            <w:vMerge w:val="restart"/>
          </w:tcPr>
          <w:p w14:paraId="7DAB62D4" w14:textId="77777777" w:rsidR="00B4604B" w:rsidRDefault="00B4604B" w:rsidP="006F1576">
            <w:pPr>
              <w:pStyle w:val="NoSpacing"/>
              <w:framePr w:wrap="around"/>
            </w:pPr>
            <w:r>
              <w:t>TimeVaryingConcept</w:t>
            </w:r>
          </w:p>
          <w:p w14:paraId="32FB6CC8" w14:textId="77777777" w:rsidR="00B4604B" w:rsidRDefault="00B4604B" w:rsidP="006F1576">
            <w:pPr>
              <w:pStyle w:val="NoSpacing"/>
              <w:framePr w:wrap="around"/>
            </w:pPr>
          </w:p>
        </w:tc>
        <w:tc>
          <w:tcPr>
            <w:tcW w:w="2474" w:type="dxa"/>
          </w:tcPr>
          <w:p w14:paraId="7289019B" w14:textId="77777777" w:rsidR="00B4604B" w:rsidRDefault="00B4604B" w:rsidP="006F1576">
            <w:pPr>
              <w:pStyle w:val="NoSpacing"/>
              <w:framePr w:wrap="around"/>
            </w:pPr>
            <w:r>
              <w:t>disjointWith</w:t>
            </w:r>
          </w:p>
        </w:tc>
        <w:tc>
          <w:tcPr>
            <w:tcW w:w="4498" w:type="dxa"/>
          </w:tcPr>
          <w:p w14:paraId="0D0F860E" w14:textId="77777777" w:rsidR="00B4604B" w:rsidRDefault="00B4604B" w:rsidP="006F1576">
            <w:pPr>
              <w:pStyle w:val="NoSpacing"/>
              <w:framePr w:wrap="around"/>
            </w:pPr>
            <w:r>
              <w:t>time:TemporalEntity and Manifestation</w:t>
            </w:r>
          </w:p>
        </w:tc>
      </w:tr>
      <w:tr w:rsidR="00B4604B" w14:paraId="4E4836D2" w14:textId="77777777" w:rsidTr="006F1576">
        <w:tc>
          <w:tcPr>
            <w:tcW w:w="2378" w:type="dxa"/>
            <w:vMerge/>
          </w:tcPr>
          <w:p w14:paraId="559A98F2" w14:textId="77777777" w:rsidR="00B4604B" w:rsidRDefault="00B4604B" w:rsidP="006F1576">
            <w:pPr>
              <w:pStyle w:val="NoSpacing"/>
              <w:framePr w:wrap="around"/>
            </w:pPr>
          </w:p>
        </w:tc>
        <w:tc>
          <w:tcPr>
            <w:tcW w:w="2474" w:type="dxa"/>
          </w:tcPr>
          <w:p w14:paraId="26EA5DB3" w14:textId="77777777" w:rsidR="00B4604B" w:rsidRDefault="00B4604B" w:rsidP="006F1576">
            <w:pPr>
              <w:pStyle w:val="NoSpacing"/>
              <w:framePr w:wrap="around"/>
            </w:pPr>
            <w:r>
              <w:t>existsAt</w:t>
            </w:r>
          </w:p>
        </w:tc>
        <w:tc>
          <w:tcPr>
            <w:tcW w:w="4498" w:type="dxa"/>
          </w:tcPr>
          <w:p w14:paraId="08195115" w14:textId="06AA85C9" w:rsidR="00B4604B" w:rsidRDefault="00B4604B" w:rsidP="006F1576">
            <w:pPr>
              <w:pStyle w:val="NoSpacing"/>
              <w:framePr w:wrap="around"/>
            </w:pPr>
            <w:r>
              <w:t>exactly 1 time:Interval</w:t>
            </w:r>
          </w:p>
        </w:tc>
      </w:tr>
      <w:tr w:rsidR="00B4604B" w14:paraId="2E3EC878" w14:textId="77777777" w:rsidTr="006F1576">
        <w:tc>
          <w:tcPr>
            <w:tcW w:w="2378" w:type="dxa"/>
            <w:vMerge/>
          </w:tcPr>
          <w:p w14:paraId="436BE5DD" w14:textId="77777777" w:rsidR="00B4604B" w:rsidRDefault="00B4604B" w:rsidP="006F1576">
            <w:pPr>
              <w:pStyle w:val="NoSpacing"/>
              <w:framePr w:wrap="around"/>
            </w:pPr>
          </w:p>
        </w:tc>
        <w:tc>
          <w:tcPr>
            <w:tcW w:w="2474" w:type="dxa"/>
          </w:tcPr>
          <w:p w14:paraId="1D5E2561" w14:textId="77777777" w:rsidR="00B4604B" w:rsidRDefault="00B4604B" w:rsidP="006F1576">
            <w:pPr>
              <w:pStyle w:val="NoSpacing"/>
              <w:framePr w:wrap="around"/>
            </w:pPr>
            <w:r>
              <w:t>hasManifestation</w:t>
            </w:r>
          </w:p>
        </w:tc>
        <w:tc>
          <w:tcPr>
            <w:tcW w:w="4498" w:type="dxa"/>
          </w:tcPr>
          <w:p w14:paraId="3FCCC8C3" w14:textId="77777777" w:rsidR="00B4604B" w:rsidRDefault="00B4604B" w:rsidP="006F1576">
            <w:pPr>
              <w:pStyle w:val="NoSpacing"/>
              <w:framePr w:wrap="around"/>
            </w:pPr>
            <w:r>
              <w:t>only Manifestation</w:t>
            </w:r>
          </w:p>
        </w:tc>
      </w:tr>
      <w:tr w:rsidR="00B4604B" w14:paraId="5F0184A5" w14:textId="77777777" w:rsidTr="006F1576">
        <w:tc>
          <w:tcPr>
            <w:tcW w:w="2378" w:type="dxa"/>
            <w:vMerge/>
          </w:tcPr>
          <w:p w14:paraId="399D5F16" w14:textId="77777777" w:rsidR="00B4604B" w:rsidRDefault="00B4604B" w:rsidP="006F1576">
            <w:pPr>
              <w:pStyle w:val="NoSpacing"/>
              <w:framePr w:wrap="around"/>
            </w:pPr>
          </w:p>
        </w:tc>
        <w:tc>
          <w:tcPr>
            <w:tcW w:w="2474" w:type="dxa"/>
          </w:tcPr>
          <w:p w14:paraId="6555B15F" w14:textId="77777777" w:rsidR="00B4604B" w:rsidRDefault="00B4604B" w:rsidP="006F1576">
            <w:pPr>
              <w:pStyle w:val="NoSpacing"/>
              <w:framePr w:wrap="around"/>
            </w:pPr>
            <w:r>
              <w:t>equivalentClass</w:t>
            </w:r>
          </w:p>
        </w:tc>
        <w:tc>
          <w:tcPr>
            <w:tcW w:w="4498" w:type="dxa"/>
          </w:tcPr>
          <w:p w14:paraId="2382764F" w14:textId="77777777" w:rsidR="00B4604B" w:rsidRDefault="00B4604B" w:rsidP="006F1576">
            <w:pPr>
              <w:pStyle w:val="NoSpacing"/>
              <w:framePr w:wrap="around"/>
            </w:pPr>
            <w:r>
              <w:t>hasManifestation some Manifestation and  hasManifestation only Manifestation</w:t>
            </w:r>
          </w:p>
        </w:tc>
      </w:tr>
      <w:tr w:rsidR="00B4604B" w14:paraId="6C4426A7" w14:textId="77777777" w:rsidTr="006F1576">
        <w:tc>
          <w:tcPr>
            <w:tcW w:w="2378" w:type="dxa"/>
            <w:vMerge w:val="restart"/>
          </w:tcPr>
          <w:p w14:paraId="584AA6E0" w14:textId="77777777" w:rsidR="00B4604B" w:rsidRDefault="00B4604B" w:rsidP="006F1576">
            <w:pPr>
              <w:pStyle w:val="NoSpacing"/>
              <w:framePr w:wrap="around"/>
            </w:pPr>
            <w:r>
              <w:t>Manifestation</w:t>
            </w:r>
          </w:p>
        </w:tc>
        <w:tc>
          <w:tcPr>
            <w:tcW w:w="2474" w:type="dxa"/>
          </w:tcPr>
          <w:p w14:paraId="42F0BFA8" w14:textId="77777777" w:rsidR="00B4604B" w:rsidRDefault="00B4604B" w:rsidP="006F1576">
            <w:pPr>
              <w:pStyle w:val="NoSpacing"/>
              <w:framePr w:wrap="around"/>
            </w:pPr>
            <w:r>
              <w:t>disjointWith</w:t>
            </w:r>
          </w:p>
        </w:tc>
        <w:tc>
          <w:tcPr>
            <w:tcW w:w="4498" w:type="dxa"/>
          </w:tcPr>
          <w:p w14:paraId="28F57988" w14:textId="77777777" w:rsidR="00B4604B" w:rsidRDefault="00B4604B" w:rsidP="006F1576">
            <w:pPr>
              <w:pStyle w:val="NoSpacing"/>
              <w:framePr w:wrap="around"/>
            </w:pPr>
            <w:r>
              <w:t>TimeVaryingConcept and  time:TemporalEntity</w:t>
            </w:r>
          </w:p>
        </w:tc>
      </w:tr>
      <w:tr w:rsidR="00B4604B" w14:paraId="0EEA2FAF" w14:textId="77777777" w:rsidTr="006F1576">
        <w:tc>
          <w:tcPr>
            <w:tcW w:w="2378" w:type="dxa"/>
            <w:vMerge/>
          </w:tcPr>
          <w:p w14:paraId="0D8BC31E" w14:textId="77777777" w:rsidR="00B4604B" w:rsidRDefault="00B4604B" w:rsidP="006F1576">
            <w:pPr>
              <w:pStyle w:val="NoSpacing"/>
              <w:framePr w:wrap="around"/>
            </w:pPr>
          </w:p>
        </w:tc>
        <w:tc>
          <w:tcPr>
            <w:tcW w:w="2474" w:type="dxa"/>
          </w:tcPr>
          <w:p w14:paraId="45C8FF7C" w14:textId="77777777" w:rsidR="00B4604B" w:rsidRDefault="00B4604B" w:rsidP="006F1576">
            <w:pPr>
              <w:pStyle w:val="NoSpacing"/>
              <w:framePr w:wrap="around"/>
            </w:pPr>
            <w:r>
              <w:t>equivalentClass</w:t>
            </w:r>
          </w:p>
        </w:tc>
        <w:tc>
          <w:tcPr>
            <w:tcW w:w="4498" w:type="dxa"/>
          </w:tcPr>
          <w:p w14:paraId="4AFE0A9E" w14:textId="77777777" w:rsidR="00B4604B" w:rsidRDefault="00B4604B" w:rsidP="006F1576">
            <w:pPr>
              <w:pStyle w:val="NoSpacing"/>
              <w:framePr w:wrap="around"/>
            </w:pPr>
            <w:r>
              <w:t>manifestationOf some  TimeVaryingConcept and  manifestationOf only  TimeVaryingConcept</w:t>
            </w:r>
          </w:p>
        </w:tc>
      </w:tr>
      <w:tr w:rsidR="00B4604B" w14:paraId="3C3FDE62" w14:textId="77777777" w:rsidTr="006F1576">
        <w:tc>
          <w:tcPr>
            <w:tcW w:w="2378" w:type="dxa"/>
            <w:vMerge/>
          </w:tcPr>
          <w:p w14:paraId="49340FB6" w14:textId="77777777" w:rsidR="00B4604B" w:rsidRDefault="00B4604B" w:rsidP="006F1576">
            <w:pPr>
              <w:pStyle w:val="NoSpacing"/>
              <w:framePr w:wrap="around"/>
            </w:pPr>
          </w:p>
        </w:tc>
        <w:tc>
          <w:tcPr>
            <w:tcW w:w="2474" w:type="dxa"/>
          </w:tcPr>
          <w:p w14:paraId="6D4B895D" w14:textId="77777777" w:rsidR="00B4604B" w:rsidRDefault="00B4604B" w:rsidP="006F1576">
            <w:pPr>
              <w:pStyle w:val="NoSpacing"/>
              <w:framePr w:wrap="around"/>
            </w:pPr>
            <w:r>
              <w:t>manifestationOf</w:t>
            </w:r>
          </w:p>
        </w:tc>
        <w:tc>
          <w:tcPr>
            <w:tcW w:w="4498" w:type="dxa"/>
          </w:tcPr>
          <w:p w14:paraId="05E1A33C" w14:textId="77777777" w:rsidR="00B4604B" w:rsidRDefault="00B4604B" w:rsidP="006F1576">
            <w:pPr>
              <w:pStyle w:val="NoSpacing"/>
              <w:framePr w:wrap="around"/>
            </w:pPr>
            <w:r>
              <w:t>only TimeVaryingConcept</w:t>
            </w:r>
          </w:p>
        </w:tc>
      </w:tr>
      <w:tr w:rsidR="00B4604B" w14:paraId="57C8ED02" w14:textId="77777777" w:rsidTr="006F1576">
        <w:tc>
          <w:tcPr>
            <w:tcW w:w="2378" w:type="dxa"/>
            <w:vMerge/>
          </w:tcPr>
          <w:p w14:paraId="7943282B" w14:textId="77777777" w:rsidR="00B4604B" w:rsidRDefault="00B4604B" w:rsidP="006F1576">
            <w:pPr>
              <w:pStyle w:val="NoSpacing"/>
              <w:framePr w:wrap="around"/>
            </w:pPr>
          </w:p>
        </w:tc>
        <w:tc>
          <w:tcPr>
            <w:tcW w:w="2474" w:type="dxa"/>
          </w:tcPr>
          <w:p w14:paraId="20690045" w14:textId="77777777" w:rsidR="00B4604B" w:rsidRDefault="00B4604B" w:rsidP="006F1576">
            <w:pPr>
              <w:pStyle w:val="NoSpacing"/>
              <w:framePr w:wrap="around"/>
            </w:pPr>
            <w:r>
              <w:t>existsAt</w:t>
            </w:r>
          </w:p>
        </w:tc>
        <w:tc>
          <w:tcPr>
            <w:tcW w:w="4498" w:type="dxa"/>
          </w:tcPr>
          <w:p w14:paraId="773C1A46" w14:textId="77777777" w:rsidR="00B4604B" w:rsidRDefault="00B4604B" w:rsidP="006F1576">
            <w:pPr>
              <w:pStyle w:val="NoSpacing"/>
              <w:framePr w:wrap="around"/>
            </w:pPr>
            <w:r>
              <w:t>exactly 1  time:TemporalEntity</w:t>
            </w:r>
          </w:p>
        </w:tc>
      </w:tr>
    </w:tbl>
    <w:p w14:paraId="0CE5FADA" w14:textId="18ADD1A1" w:rsidR="00B4604B" w:rsidRDefault="00B4604B" w:rsidP="00B4604B">
      <w:pPr>
        <w:pStyle w:val="Caption"/>
        <w:keepNext/>
        <w:spacing w:after="120"/>
      </w:pPr>
      <w:bookmarkStart w:id="86" w:name="_Ref11834761"/>
      <w:bookmarkStart w:id="87" w:name="_Ref11834749"/>
    </w:p>
    <w:p w14:paraId="031FF601" w14:textId="7533312E" w:rsidR="00B4604B" w:rsidRDefault="00B4604B" w:rsidP="00B4604B">
      <w:pPr>
        <w:pStyle w:val="Caption"/>
        <w:keepNext/>
      </w:pPr>
      <w:bookmarkStart w:id="88" w:name="_Ref35948474"/>
      <w:r>
        <w:t xml:space="preserve">Table </w:t>
      </w:r>
      <w:fldSimple w:instr=" SEQ Table \* ARABIC ">
        <w:r w:rsidR="0096166B">
          <w:rPr>
            <w:noProof/>
          </w:rPr>
          <w:t>6</w:t>
        </w:r>
      </w:fldSimple>
      <w:bookmarkEnd w:id="88"/>
      <w:r>
        <w:t>: Key properties in the Change Ontology</w:t>
      </w:r>
    </w:p>
    <w:tbl>
      <w:tblPr>
        <w:tblStyle w:val="TableGrid"/>
        <w:tblW w:w="0" w:type="auto"/>
        <w:tblCellMar>
          <w:top w:w="28" w:type="dxa"/>
          <w:bottom w:w="28" w:type="dxa"/>
        </w:tblCellMar>
        <w:tblLook w:val="04A0" w:firstRow="1" w:lastRow="0" w:firstColumn="1" w:lastColumn="0" w:noHBand="0" w:noVBand="1"/>
      </w:tblPr>
      <w:tblGrid>
        <w:gridCol w:w="2117"/>
        <w:gridCol w:w="2506"/>
        <w:gridCol w:w="4727"/>
      </w:tblGrid>
      <w:tr w:rsidR="00B4604B" w14:paraId="4776C72E" w14:textId="77777777" w:rsidTr="006F1576">
        <w:tc>
          <w:tcPr>
            <w:tcW w:w="2117" w:type="dxa"/>
            <w:shd w:val="clear" w:color="auto" w:fill="00FFFF"/>
          </w:tcPr>
          <w:p w14:paraId="6DD53F94" w14:textId="77777777" w:rsidR="00B4604B" w:rsidRDefault="00B4604B" w:rsidP="006F1576">
            <w:pPr>
              <w:pStyle w:val="NoSpacing"/>
              <w:framePr w:wrap="around"/>
            </w:pPr>
            <w:r>
              <w:t>Property</w:t>
            </w:r>
            <w:r>
              <w:tab/>
            </w:r>
          </w:p>
        </w:tc>
        <w:tc>
          <w:tcPr>
            <w:tcW w:w="2506" w:type="dxa"/>
            <w:shd w:val="clear" w:color="auto" w:fill="00FFFF"/>
          </w:tcPr>
          <w:p w14:paraId="28F50E6C" w14:textId="77777777" w:rsidR="00B4604B" w:rsidRDefault="00B4604B" w:rsidP="006F1576">
            <w:pPr>
              <w:pStyle w:val="NoSpacing"/>
              <w:framePr w:wrap="around"/>
            </w:pPr>
            <w:r>
              <w:t>Characteristic</w:t>
            </w:r>
          </w:p>
        </w:tc>
        <w:tc>
          <w:tcPr>
            <w:tcW w:w="4727" w:type="dxa"/>
            <w:shd w:val="clear" w:color="auto" w:fill="00FFFF"/>
          </w:tcPr>
          <w:p w14:paraId="5C37103C" w14:textId="77777777" w:rsidR="00B4604B" w:rsidRDefault="00B4604B" w:rsidP="006F1576">
            <w:pPr>
              <w:pStyle w:val="NoSpacing"/>
              <w:framePr w:wrap="around"/>
            </w:pPr>
            <w:r>
              <w:t>Value (if applicable)</w:t>
            </w:r>
          </w:p>
        </w:tc>
      </w:tr>
      <w:tr w:rsidR="00B4604B" w14:paraId="2A07EE1F" w14:textId="77777777" w:rsidTr="006F1576">
        <w:tc>
          <w:tcPr>
            <w:tcW w:w="2117" w:type="dxa"/>
            <w:vMerge w:val="restart"/>
          </w:tcPr>
          <w:p w14:paraId="32C41371" w14:textId="77777777" w:rsidR="00B4604B" w:rsidRDefault="00B4604B" w:rsidP="006F1576">
            <w:pPr>
              <w:pStyle w:val="NoSpacing"/>
              <w:framePr w:wrap="around"/>
            </w:pPr>
            <w:r>
              <w:t>hasManifestation</w:t>
            </w:r>
          </w:p>
        </w:tc>
        <w:tc>
          <w:tcPr>
            <w:tcW w:w="2506" w:type="dxa"/>
          </w:tcPr>
          <w:p w14:paraId="272AA6D3" w14:textId="77777777" w:rsidR="00B4604B" w:rsidRDefault="00B4604B" w:rsidP="006F1576">
            <w:pPr>
              <w:pStyle w:val="NoSpacing"/>
              <w:framePr w:wrap="around"/>
            </w:pPr>
            <w:r>
              <w:t>inverseOf</w:t>
            </w:r>
          </w:p>
        </w:tc>
        <w:tc>
          <w:tcPr>
            <w:tcW w:w="4727" w:type="dxa"/>
          </w:tcPr>
          <w:p w14:paraId="2A4EBF26" w14:textId="77777777" w:rsidR="00B4604B" w:rsidRDefault="00B4604B" w:rsidP="006F1576">
            <w:pPr>
              <w:pStyle w:val="NoSpacing"/>
              <w:framePr w:wrap="around"/>
            </w:pPr>
            <w:r>
              <w:t>manifestationOf</w:t>
            </w:r>
          </w:p>
        </w:tc>
      </w:tr>
      <w:tr w:rsidR="00B4604B" w14:paraId="128CA2E6" w14:textId="77777777" w:rsidTr="006F1576">
        <w:tc>
          <w:tcPr>
            <w:tcW w:w="2117" w:type="dxa"/>
            <w:vMerge/>
          </w:tcPr>
          <w:p w14:paraId="0D46E286" w14:textId="77777777" w:rsidR="00B4604B" w:rsidRDefault="00B4604B" w:rsidP="006F1576">
            <w:pPr>
              <w:pStyle w:val="NoSpacing"/>
              <w:framePr w:wrap="around"/>
            </w:pPr>
          </w:p>
        </w:tc>
        <w:tc>
          <w:tcPr>
            <w:tcW w:w="2506" w:type="dxa"/>
          </w:tcPr>
          <w:p w14:paraId="736CD830" w14:textId="77777777" w:rsidR="00B4604B" w:rsidRDefault="00B4604B" w:rsidP="006F1576">
            <w:pPr>
              <w:pStyle w:val="NoSpacing"/>
              <w:framePr w:wrap="around"/>
            </w:pPr>
            <w:r>
              <w:t>Inverse Functional</w:t>
            </w:r>
          </w:p>
        </w:tc>
        <w:tc>
          <w:tcPr>
            <w:tcW w:w="4727" w:type="dxa"/>
          </w:tcPr>
          <w:p w14:paraId="31AE9B68" w14:textId="77777777" w:rsidR="00B4604B" w:rsidRDefault="00B4604B" w:rsidP="006F1576">
            <w:pPr>
              <w:pStyle w:val="NoSpacing"/>
              <w:framePr w:wrap="around"/>
            </w:pPr>
            <w:r>
              <w:t>-</w:t>
            </w:r>
          </w:p>
        </w:tc>
      </w:tr>
      <w:tr w:rsidR="00B4604B" w14:paraId="5CD6A0FA" w14:textId="77777777" w:rsidTr="006F1576">
        <w:tc>
          <w:tcPr>
            <w:tcW w:w="2117" w:type="dxa"/>
          </w:tcPr>
          <w:p w14:paraId="38521B49" w14:textId="77777777" w:rsidR="00B4604B" w:rsidRDefault="00B4604B" w:rsidP="006F1576">
            <w:pPr>
              <w:pStyle w:val="NoSpacing"/>
              <w:framePr w:wrap="around"/>
            </w:pPr>
            <w:r>
              <w:t>manifestationOf</w:t>
            </w:r>
          </w:p>
        </w:tc>
        <w:tc>
          <w:tcPr>
            <w:tcW w:w="2506" w:type="dxa"/>
          </w:tcPr>
          <w:p w14:paraId="40ED8F2B" w14:textId="77777777" w:rsidR="00B4604B" w:rsidRDefault="00B4604B" w:rsidP="006F1576">
            <w:pPr>
              <w:pStyle w:val="NoSpacing"/>
              <w:framePr w:wrap="around"/>
            </w:pPr>
            <w:r>
              <w:t>Functional</w:t>
            </w:r>
          </w:p>
        </w:tc>
        <w:tc>
          <w:tcPr>
            <w:tcW w:w="4727" w:type="dxa"/>
          </w:tcPr>
          <w:p w14:paraId="749A41AE" w14:textId="77777777" w:rsidR="00B4604B" w:rsidRDefault="00B4604B" w:rsidP="006F1576">
            <w:pPr>
              <w:pStyle w:val="NoSpacing"/>
              <w:framePr w:wrap="around"/>
            </w:pPr>
            <w:r>
              <w:t>-</w:t>
            </w:r>
          </w:p>
        </w:tc>
      </w:tr>
      <w:tr w:rsidR="00B4604B" w14:paraId="2CB3FD6E" w14:textId="77777777" w:rsidTr="006F1576">
        <w:tc>
          <w:tcPr>
            <w:tcW w:w="2117" w:type="dxa"/>
          </w:tcPr>
          <w:p w14:paraId="30EA7EE6" w14:textId="77777777" w:rsidR="00B4604B" w:rsidRDefault="00B4604B" w:rsidP="006F1576">
            <w:pPr>
              <w:pStyle w:val="NoSpacing"/>
              <w:framePr w:wrap="around"/>
            </w:pPr>
            <w:r>
              <w:t>existsAt</w:t>
            </w:r>
          </w:p>
        </w:tc>
        <w:tc>
          <w:tcPr>
            <w:tcW w:w="2506" w:type="dxa"/>
          </w:tcPr>
          <w:p w14:paraId="2F12FC7F" w14:textId="77777777" w:rsidR="00B4604B" w:rsidRDefault="00B4604B" w:rsidP="006F1576">
            <w:pPr>
              <w:pStyle w:val="NoSpacing"/>
              <w:framePr w:wrap="around"/>
            </w:pPr>
            <w:r>
              <w:t>Ranges</w:t>
            </w:r>
          </w:p>
        </w:tc>
        <w:tc>
          <w:tcPr>
            <w:tcW w:w="4727" w:type="dxa"/>
          </w:tcPr>
          <w:p w14:paraId="066D5DCC" w14:textId="77777777" w:rsidR="00B4604B" w:rsidRDefault="00B4604B" w:rsidP="006F1576">
            <w:pPr>
              <w:pStyle w:val="NoSpacing"/>
              <w:framePr w:wrap="around"/>
            </w:pPr>
            <w:r>
              <w:t>time:TemporalEntity</w:t>
            </w:r>
          </w:p>
        </w:tc>
      </w:tr>
    </w:tbl>
    <w:p w14:paraId="4E1A86EE" w14:textId="5D83306F" w:rsidR="001D2538" w:rsidRDefault="001D2538" w:rsidP="00B4604B">
      <w:pPr>
        <w:pStyle w:val="Caption"/>
        <w:keepNext/>
        <w:spacing w:after="120"/>
      </w:pPr>
    </w:p>
    <w:bookmarkEnd w:id="86"/>
    <w:bookmarkEnd w:id="87"/>
    <w:p w14:paraId="10ED4255" w14:textId="041F6334" w:rsidR="00A62F41" w:rsidRPr="009878B0" w:rsidRDefault="00A62F41" w:rsidP="00C65CEA">
      <w:pPr>
        <w:pStyle w:val="Heading4"/>
      </w:pPr>
      <w:r>
        <w:t>An Example</w:t>
      </w:r>
    </w:p>
    <w:p w14:paraId="79166901" w14:textId="2870E5CD" w:rsidR="00A62F41" w:rsidRDefault="00A62F41" w:rsidP="00A62F41">
      <w:r>
        <w:t xml:space="preserve">A key question to answer in the representation of changing objects is what properties may be subject to change, as opposed to other properties which have values that are part of the object’s identity. The vehicle identifier (VIN) is a unique identifier for a vehicle that is assigned by the manufacturer and remains constant throughout a vehicle’s lifetime. Therefore, the VIN should be a property of the TimeVaryingConcept </w:t>
      </w:r>
      <w:r w:rsidR="00BB3756">
        <w:t xml:space="preserve">subclass; these </w:t>
      </w:r>
      <w:r>
        <w:t>class</w:t>
      </w:r>
      <w:r w:rsidR="00BB3756">
        <w:t xml:space="preserve">es are </w:t>
      </w:r>
      <w:r>
        <w:t>typically denoted with “PD”</w:t>
      </w:r>
      <w:r w:rsidRPr="00EE667C">
        <w:rPr>
          <w:rStyle w:val="FootnoteReference"/>
          <w:rFonts w:eastAsiaTheme="majorEastAsia"/>
        </w:rPr>
        <w:t xml:space="preserve"> </w:t>
      </w:r>
      <w:r>
        <w:rPr>
          <w:rStyle w:val="FootnoteReference"/>
          <w:rFonts w:eastAsiaTheme="majorEastAsia"/>
        </w:rPr>
        <w:footnoteReference w:id="6"/>
      </w:r>
      <w:r w:rsidR="003E13B6">
        <w:rPr>
          <w:rFonts w:eastAsiaTheme="majorEastAsia"/>
        </w:rPr>
        <w:t xml:space="preserve"> in the context of the iCity TPSO</w:t>
      </w:r>
      <w:r>
        <w:t xml:space="preserve">, for example VehiclePD. On the other hand, a vehicle’s location may change over time. Therefore, the location should a property of the Manifestation </w:t>
      </w:r>
      <w:r w:rsidR="00BB3756">
        <w:t>subclass</w:t>
      </w:r>
      <w:r>
        <w:t xml:space="preserve"> (a member of the Vehicle class). Note that the Change Ontology has implications not only on how instance data is represented, but also on how domain-specific classes are defined. This example representation is depicted in </w:t>
      </w:r>
      <w:r>
        <w:fldChar w:fldCharType="begin"/>
      </w:r>
      <w:r>
        <w:instrText xml:space="preserve"> REF _Ref11834852 \h </w:instrText>
      </w:r>
      <w:r>
        <w:fldChar w:fldCharType="separate"/>
      </w:r>
      <w:r w:rsidR="005A6FB2">
        <w:t xml:space="preserve">Figure </w:t>
      </w:r>
      <w:r w:rsidR="005A6FB2">
        <w:rPr>
          <w:noProof/>
        </w:rPr>
        <w:t>4</w:t>
      </w:r>
      <w:r>
        <w:fldChar w:fldCharType="end"/>
      </w:r>
      <w:r>
        <w:t>. The individual “veh1t1” represents a manifestation of the individual vehicle “veh1”; in other words, veh1t1 captures a snapshot of veh1 in time. While veh1 has a single VIN for its entire existence, its location will change over time. Therefore, it is related to a series of individual manifestations (veh1t1 and others) that capture changing properties, such as location. When the location changes, this will be represented by another individual manifestation of veh1. Not captured in the diagram is the fact that each manifestation exists during some point or interval in time and thus may be related to a different temporal entity.</w:t>
      </w:r>
    </w:p>
    <w:p w14:paraId="6BC7390E" w14:textId="77777777" w:rsidR="00A62F41" w:rsidRDefault="00A62F41" w:rsidP="00A62F41">
      <w:pPr>
        <w:keepNext/>
      </w:pPr>
      <w:r w:rsidRPr="003E77FC">
        <w:rPr>
          <w:noProof/>
        </w:rPr>
        <w:lastRenderedPageBreak/>
        <w:drawing>
          <wp:inline distT="0" distB="0" distL="0" distR="0" wp14:anchorId="6857C3CD" wp14:editId="09FF7B39">
            <wp:extent cx="5943600" cy="29425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42590"/>
                    </a:xfrm>
                    <a:prstGeom prst="rect">
                      <a:avLst/>
                    </a:prstGeom>
                  </pic:spPr>
                </pic:pic>
              </a:graphicData>
            </a:graphic>
          </wp:inline>
        </w:drawing>
      </w:r>
    </w:p>
    <w:p w14:paraId="0E3922AF" w14:textId="79CD0ADA" w:rsidR="00A62F41" w:rsidRPr="00BB3756" w:rsidRDefault="00A62F41" w:rsidP="00BB3756">
      <w:pPr>
        <w:pStyle w:val="Caption"/>
        <w:spacing w:after="120"/>
      </w:pPr>
      <w:bookmarkStart w:id="89" w:name="_Ref11834852"/>
      <w:bookmarkStart w:id="90" w:name="_Ref11834838"/>
      <w:r>
        <w:t xml:space="preserve">Figure </w:t>
      </w:r>
      <w:fldSimple w:instr=" SEQ Figure \* ARABIC ">
        <w:r w:rsidR="000F4793">
          <w:rPr>
            <w:noProof/>
          </w:rPr>
          <w:t>5</w:t>
        </w:r>
      </w:fldSimple>
      <w:bookmarkEnd w:id="89"/>
      <w:r>
        <w:t>: Example use of the Change Ontology</w:t>
      </w:r>
      <w:bookmarkEnd w:id="90"/>
    </w:p>
    <w:p w14:paraId="627BD3E3" w14:textId="40EB8BF2" w:rsidR="00A368E3" w:rsidRPr="00A368E3" w:rsidRDefault="00A368E3" w:rsidP="008A0F14">
      <w:pPr>
        <w:pStyle w:val="Heading4"/>
        <w:rPr>
          <w:rFonts w:eastAsiaTheme="majorEastAsia"/>
        </w:rPr>
      </w:pPr>
      <w:r>
        <w:rPr>
          <w:rFonts w:eastAsiaTheme="majorEastAsia"/>
        </w:rPr>
        <w:t>Future Work</w:t>
      </w:r>
    </w:p>
    <w:p w14:paraId="1ED0A640" w14:textId="3A094157" w:rsidR="00FA36DF" w:rsidRPr="00FA36DF" w:rsidRDefault="008A0F14" w:rsidP="008A0F14">
      <w:r>
        <w:t xml:space="preserve">Future work should clarify the distinction between the adoption of the 4-dimensionalist approach to capture change and the </w:t>
      </w:r>
      <w:r w:rsidR="00BB3756">
        <w:t>ontological commitment to</w:t>
      </w:r>
      <w:r>
        <w:t xml:space="preserve"> the 4-dimensionalist </w:t>
      </w:r>
      <w:r w:rsidR="00BB3756">
        <w:t>philosophy</w:t>
      </w:r>
      <w:r>
        <w:t xml:space="preserve">. There are many implications in defining a class as a Perdurant (Occurant) or an Endurant (Continuant). Future work should consider alignment of the iCity Ontology to an Upper Ontology </w:t>
      </w:r>
      <w:r w:rsidR="009E5CF6">
        <w:fldChar w:fldCharType="begin"/>
      </w:r>
      <w:r w:rsidR="00DE6FBD">
        <w:instrText xml:space="preserve"> ADDIN EN.CITE &lt;EndNote&gt;&lt;Cite&gt;&lt;Author&gt;Obrst&lt;/Author&gt;&lt;Year&gt;2006&lt;/Year&gt;&lt;IDText&gt;The 2006 Upper Ontology Summit Joint Communiqué&lt;/IDText&gt;&lt;DisplayText&gt;[15]&lt;/DisplayText&gt;&lt;record&gt;&lt;isbn&gt;1570-5838&lt;/isbn&gt;&lt;titles&gt;&lt;title&gt;The 2006 Upper Ontology Summit Joint Communiqué&lt;/title&gt;&lt;secondary-title&gt;Applied Ontology&lt;/secondary-title&gt;&lt;/titles&gt;&lt;pages&gt;203-211&lt;/pages&gt;&lt;number&gt;2&lt;/number&gt;&lt;contributors&gt;&lt;authors&gt;&lt;author&gt;Obrst, Leo&lt;/author&gt;&lt;author&gt;Cassidy, Patrick&lt;/author&gt;&lt;author&gt;Ray, Steve&lt;/author&gt;&lt;author&gt;Smith, Barry&lt;/author&gt;&lt;author&gt;Soergel, Dagobert&lt;/author&gt;&lt;author&gt;West, Matthew&lt;/author&gt;&lt;author&gt;Yim, Peter&lt;/author&gt;&lt;/authors&gt;&lt;/contributors&gt;&lt;added-date format="utc"&gt;1581529114&lt;/added-date&gt;&lt;ref-type name="Journal Article"&gt;17&lt;/ref-type&gt;&lt;dates&gt;&lt;year&gt;2006&lt;/year&gt;&lt;/dates&gt;&lt;rec-number&gt;45&lt;/rec-number&gt;&lt;last-updated-date format="utc"&gt;1581529114&lt;/last-updated-date&gt;&lt;volume&gt;1&lt;/volume&gt;&lt;/record&gt;&lt;/Cite&gt;&lt;/EndNote&gt;</w:instrText>
      </w:r>
      <w:r w:rsidR="009E5CF6">
        <w:fldChar w:fldCharType="separate"/>
      </w:r>
      <w:r w:rsidR="00DE6FBD">
        <w:rPr>
          <w:noProof/>
        </w:rPr>
        <w:t>[15]</w:t>
      </w:r>
      <w:r w:rsidR="009E5CF6">
        <w:fldChar w:fldCharType="end"/>
      </w:r>
      <w:r w:rsidR="00255050">
        <w:t xml:space="preserve"> </w:t>
      </w:r>
      <w:r>
        <w:t xml:space="preserve">such as DOLCE </w:t>
      </w:r>
      <w:r w:rsidR="009E5CF6">
        <w:fldChar w:fldCharType="begin"/>
      </w:r>
      <w:r w:rsidR="00DE6FBD">
        <w:instrText xml:space="preserve"> ADDIN EN.CITE &lt;EndNote&gt;&lt;Cite&gt;&lt;Author&gt;Gangemi&lt;/Author&gt;&lt;Year&gt;2002&lt;/Year&gt;&lt;IDText&gt;Sweetening ontologies with DOLCE&lt;/IDText&gt;&lt;DisplayText&gt;[16]&lt;/DisplayText&gt;&lt;record&gt;&lt;titles&gt;&lt;title&gt;Sweetening ontologies with DOLCE&lt;/title&gt;&lt;secondary-title&gt;International Conference on Knowledge Engineering and Knowledge Management&lt;/secondary-title&gt;&lt;/titles&gt;&lt;pages&gt;166-181&lt;/pages&gt;&lt;contributors&gt;&lt;authors&gt;&lt;author&gt;Gangemi, Aldo&lt;/author&gt;&lt;author&gt;Guarino, Nicola&lt;/author&gt;&lt;author&gt;Masolo, Claudio&lt;/author&gt;&lt;author&gt;Oltramari, Alessandro&lt;/author&gt;&lt;author&gt;Schneider, Luc&lt;/author&gt;&lt;/authors&gt;&lt;/contributors&gt;&lt;added-date format="utc"&gt;1581529158&lt;/added-date&gt;&lt;ref-type name="Conference Proceeding"&gt;10&lt;/ref-type&gt;&lt;dates&gt;&lt;year&gt;2002&lt;/year&gt;&lt;/dates&gt;&lt;rec-number&gt;46&lt;/rec-number&gt;&lt;publisher&gt;Springer&lt;/publisher&gt;&lt;last-updated-date format="utc"&gt;1581529158&lt;/last-updated-date&gt;&lt;/record&gt;&lt;/Cite&gt;&lt;/EndNote&gt;</w:instrText>
      </w:r>
      <w:r w:rsidR="009E5CF6">
        <w:fldChar w:fldCharType="separate"/>
      </w:r>
      <w:r w:rsidR="00DE6FBD">
        <w:rPr>
          <w:noProof/>
        </w:rPr>
        <w:t>[16]</w:t>
      </w:r>
      <w:r w:rsidR="009E5CF6">
        <w:fldChar w:fldCharType="end"/>
      </w:r>
      <w:r w:rsidR="00600FE3">
        <w:t xml:space="preserve"> </w:t>
      </w:r>
      <w:r>
        <w:t xml:space="preserve">or BFO </w:t>
      </w:r>
      <w:r w:rsidR="009E5CF6">
        <w:fldChar w:fldCharType="begin"/>
      </w:r>
      <w:r w:rsidR="00DE6FBD">
        <w:instrText xml:space="preserve"> ADDIN EN.CITE &lt;EndNote&gt;&lt;Cite&gt;&lt;Author&gt;Arp&lt;/Author&gt;&lt;Year&gt;2015&lt;/Year&gt;&lt;IDText&gt;Building ontologies with basic formal ontology&lt;/IDText&gt;&lt;DisplayText&gt;[17]&lt;/DisplayText&gt;&lt;record&gt;&lt;isbn&gt;0262527812&lt;/isbn&gt;&lt;titles&gt;&lt;title&gt;Building ontologies with basic formal ontology&lt;/title&gt;&lt;/titles&gt;&lt;contributors&gt;&lt;authors&gt;&lt;author&gt;Arp, Robert&lt;/author&gt;&lt;author&gt;Smith, Barry&lt;/author&gt;&lt;author&gt;Spear, Andrew D&lt;/author&gt;&lt;/authors&gt;&lt;/contributors&gt;&lt;added-date format="utc"&gt;1581529235&lt;/added-date&gt;&lt;ref-type name="Book"&gt;6&lt;/ref-type&gt;&lt;dates&gt;&lt;year&gt;2015&lt;/year&gt;&lt;/dates&gt;&lt;rec-number&gt;47&lt;/rec-number&gt;&lt;publisher&gt;Mit Press&lt;/publisher&gt;&lt;last-updated-date format="utc"&gt;1581529235&lt;/last-updated-date&gt;&lt;/record&gt;&lt;/Cite&gt;&lt;/EndNote&gt;</w:instrText>
      </w:r>
      <w:r w:rsidR="009E5CF6">
        <w:fldChar w:fldCharType="separate"/>
      </w:r>
      <w:r w:rsidR="00DE6FBD">
        <w:rPr>
          <w:noProof/>
        </w:rPr>
        <w:t>[17]</w:t>
      </w:r>
      <w:r w:rsidR="009E5CF6">
        <w:fldChar w:fldCharType="end"/>
      </w:r>
      <w:r w:rsidR="00600FE3">
        <w:t xml:space="preserve"> </w:t>
      </w:r>
      <w:r>
        <w:t xml:space="preserve">in order to make these commitments explicit. </w:t>
      </w:r>
    </w:p>
    <w:p w14:paraId="4586A384" w14:textId="77777777" w:rsidR="00471164" w:rsidRDefault="00471164" w:rsidP="00471164">
      <w:pPr>
        <w:pStyle w:val="Heading3"/>
      </w:pPr>
      <w:bookmarkStart w:id="91" w:name="_Toc41911369"/>
      <w:r>
        <w:t>Activity Ontology</w:t>
      </w:r>
      <w:bookmarkEnd w:id="91"/>
    </w:p>
    <w:p w14:paraId="04AEA597" w14:textId="3F79F856" w:rsidR="00882108" w:rsidRPr="00BB3756" w:rsidRDefault="00763349" w:rsidP="00BA5BA6">
      <w:pPr>
        <w:rPr>
          <w:i/>
        </w:rPr>
      </w:pPr>
      <w:hyperlink r:id="rId15" w:history="1">
        <w:r w:rsidR="00BB3756" w:rsidRPr="0069182D">
          <w:rPr>
            <w:rStyle w:val="Hyperlink"/>
            <w:i/>
          </w:rPr>
          <w:t>http://ontology.eil.utoronto.ca/icity/Activity.owl</w:t>
        </w:r>
      </w:hyperlink>
      <w:r w:rsidR="00BB3756">
        <w:rPr>
          <w:i/>
        </w:rPr>
        <w:t xml:space="preserve"> </w:t>
      </w:r>
    </w:p>
    <w:p w14:paraId="7D4E2662" w14:textId="23F97C24" w:rsidR="00882108" w:rsidRDefault="00882108" w:rsidP="00882108">
      <w:pPr>
        <w:rPr>
          <w:rFonts w:cstheme="minorHAnsi"/>
        </w:rPr>
      </w:pPr>
      <w:r>
        <w:t xml:space="preserve">The concept of activities arises in </w:t>
      </w:r>
      <w:r w:rsidR="00C47DA7">
        <w:t>several</w:t>
      </w:r>
      <w:r>
        <w:t xml:space="preserve"> </w:t>
      </w:r>
      <w:r w:rsidR="00C47DA7">
        <w:t xml:space="preserve">areas </w:t>
      </w:r>
      <w:r>
        <w:t xml:space="preserve">in the domain of transportation planning. </w:t>
      </w:r>
      <w:r w:rsidR="002B0728">
        <w:t>Trip activities are o</w:t>
      </w:r>
      <w:r>
        <w:t xml:space="preserve">f particular importance </w:t>
      </w:r>
      <w:r w:rsidR="002B0728">
        <w:t xml:space="preserve">as they </w:t>
      </w:r>
      <w:r>
        <w:t xml:space="preserve">contribute to </w:t>
      </w:r>
      <w:r w:rsidR="003D10FB">
        <w:t xml:space="preserve">both </w:t>
      </w:r>
      <w:r>
        <w:t>the demand on a transportation system</w:t>
      </w:r>
      <w:r w:rsidR="003D10FB">
        <w:t xml:space="preserve">. In addition, </w:t>
      </w:r>
      <w:r>
        <w:t>the routine activities that motivate these trips</w:t>
      </w:r>
      <w:r w:rsidR="003D10FB">
        <w:t xml:space="preserve"> are important considerations</w:t>
      </w:r>
      <w:r>
        <w:t xml:space="preserve">. </w:t>
      </w:r>
      <w:r>
        <w:rPr>
          <w:rFonts w:cstheme="minorHAnsi"/>
        </w:rPr>
        <w:t xml:space="preserve">In the most general sense, </w:t>
      </w:r>
      <w:r w:rsidR="003D10FB">
        <w:rPr>
          <w:rFonts w:cstheme="minorHAnsi"/>
        </w:rPr>
        <w:t xml:space="preserve">we consider </w:t>
      </w:r>
      <w:r>
        <w:rPr>
          <w:rFonts w:cstheme="minorHAnsi"/>
        </w:rPr>
        <w:t xml:space="preserve">activities </w:t>
      </w:r>
      <w:r w:rsidR="003D10FB">
        <w:rPr>
          <w:rFonts w:cstheme="minorHAnsi"/>
        </w:rPr>
        <w:t xml:space="preserve">to be </w:t>
      </w:r>
      <w:r w:rsidRPr="003D10FB">
        <w:rPr>
          <w:rFonts w:cstheme="minorHAnsi"/>
          <w:i/>
        </w:rPr>
        <w:t>things that happen</w:t>
      </w:r>
      <w:r>
        <w:rPr>
          <w:rFonts w:cstheme="minorHAnsi"/>
        </w:rPr>
        <w:t xml:space="preserve">; events that occur (scheduled or not) or actions that are performed by some agent. </w:t>
      </w:r>
      <w:r w:rsidR="003D10FB">
        <w:rPr>
          <w:rFonts w:cstheme="minorHAnsi"/>
        </w:rPr>
        <w:t>The description of an activity involves</w:t>
      </w:r>
      <w:r>
        <w:rPr>
          <w:rFonts w:cstheme="minorHAnsi"/>
        </w:rPr>
        <w:t xml:space="preserve"> the time of its occurrence and any things that are participants in some </w:t>
      </w:r>
      <w:r w:rsidR="003D10FB">
        <w:rPr>
          <w:rFonts w:cstheme="minorHAnsi"/>
        </w:rPr>
        <w:t>way</w:t>
      </w:r>
      <w:r>
        <w:rPr>
          <w:rFonts w:cstheme="minorHAnsi"/>
        </w:rPr>
        <w:t xml:space="preserve">. Finally, central to understanding an activity, and thus central to its definition, is the effect it has or should have on the world. </w:t>
      </w:r>
      <w:r w:rsidR="003D10FB">
        <w:t>Trips are defined more precisely in an extension of the activity ontology</w:t>
      </w:r>
      <w:r w:rsidR="003D10FB" w:rsidRPr="002C23A9">
        <w:rPr>
          <w:rFonts w:cstheme="minorHAnsi"/>
        </w:rPr>
        <w:t>.</w:t>
      </w:r>
    </w:p>
    <w:p w14:paraId="3A2377CF" w14:textId="77777777" w:rsidR="00882108" w:rsidRDefault="00882108" w:rsidP="00882108">
      <w:pPr>
        <w:pStyle w:val="Heading4"/>
      </w:pPr>
      <w:r>
        <w:lastRenderedPageBreak/>
        <w:t>The Ontology</w:t>
      </w:r>
    </w:p>
    <w:p w14:paraId="7DB823ED" w14:textId="6510B198" w:rsidR="00882108" w:rsidRPr="00CD7C65" w:rsidRDefault="00882108" w:rsidP="00882108">
      <w:r w:rsidRPr="002C23A9">
        <w:rPr>
          <w:rFonts w:cstheme="minorHAnsi"/>
        </w:rPr>
        <w:t xml:space="preserve">There are many OWL ontologies that </w:t>
      </w:r>
      <w:r w:rsidR="00767670">
        <w:rPr>
          <w:rFonts w:cstheme="minorHAnsi"/>
        </w:rPr>
        <w:t>include</w:t>
      </w:r>
      <w:r w:rsidRPr="002C23A9">
        <w:rPr>
          <w:rFonts w:cstheme="minorHAnsi"/>
        </w:rPr>
        <w:t xml:space="preserve"> the concept of activities, however most are lacking with respect to the basic representation requirements. </w:t>
      </w:r>
      <w:r>
        <w:rPr>
          <w:rFonts w:cstheme="minorHAnsi"/>
        </w:rPr>
        <w:t>The Activity Ontology</w:t>
      </w:r>
      <w:r w:rsidRPr="002C23A9">
        <w:rPr>
          <w:rFonts w:cstheme="minorHAnsi"/>
        </w:rPr>
        <w:t xml:space="preserve"> adopt</w:t>
      </w:r>
      <w:r>
        <w:rPr>
          <w:rFonts w:cstheme="minorHAnsi"/>
        </w:rPr>
        <w:t>s</w:t>
      </w:r>
      <w:r w:rsidRPr="002C23A9">
        <w:rPr>
          <w:rFonts w:cstheme="minorHAnsi"/>
        </w:rPr>
        <w:t xml:space="preserve"> the Activity Specification design pattern that was presented by </w:t>
      </w:r>
      <w:r>
        <w:rPr>
          <w:rFonts w:cstheme="minorHAnsi"/>
        </w:rPr>
        <w:fldChar w:fldCharType="begin"/>
      </w:r>
      <w:r w:rsidR="00DE6FBD">
        <w:rPr>
          <w:rFonts w:cstheme="minorHAnsi"/>
        </w:rPr>
        <w:instrText xml:space="preserve"> ADDIN EN.CITE &lt;EndNote&gt;&lt;Cite&gt;&lt;Author&gt;Katsumi&lt;/Author&gt;&lt;Year&gt;2017&lt;/Year&gt;&lt;IDText&gt;Defining Activity Specifications in OWL&lt;/IDText&gt;&lt;DisplayText&gt;[18]&lt;/DisplayText&gt;&lt;record&gt;&lt;titles&gt;&lt;title&gt;Defining Activity Specifications in OWL&lt;/title&gt;&lt;secondary-title&gt;WOP@ ISWC&lt;/secondary-title&gt;&lt;/titles&gt;&lt;contributors&gt;&lt;authors&gt;&lt;author&gt;Katsumi, Megan&lt;/author&gt;&lt;author&gt;Fox, Mark&lt;/author&gt;&lt;/authors&gt;&lt;/contributors&gt;&lt;added-date format="utc"&gt;1560970356&lt;/added-date&gt;&lt;ref-type name="Conference Proceeding"&gt;10&lt;/ref-type&gt;&lt;dates&gt;&lt;year&gt;2017&lt;/year&gt;&lt;/dates&gt;&lt;rec-number&gt;8&lt;/rec-number&gt;&lt;last-updated-date format="utc"&gt;1560970356&lt;/last-updated-date&gt;&lt;/record&gt;&lt;/Cite&gt;&lt;/EndNote&gt;</w:instrText>
      </w:r>
      <w:r>
        <w:rPr>
          <w:rFonts w:cstheme="minorHAnsi"/>
        </w:rPr>
        <w:fldChar w:fldCharType="separate"/>
      </w:r>
      <w:r w:rsidR="00DE6FBD">
        <w:rPr>
          <w:rFonts w:cstheme="minorHAnsi"/>
          <w:noProof/>
        </w:rPr>
        <w:t>[18]</w:t>
      </w:r>
      <w:r>
        <w:rPr>
          <w:rFonts w:cstheme="minorHAnsi"/>
        </w:rPr>
        <w:fldChar w:fldCharType="end"/>
      </w:r>
      <w:r w:rsidRPr="002C23A9">
        <w:rPr>
          <w:rFonts w:cstheme="minorHAnsi"/>
        </w:rPr>
        <w:t xml:space="preserve"> as a solution to address these limitations. The </w:t>
      </w:r>
      <w:r w:rsidR="00767670">
        <w:rPr>
          <w:rFonts w:cstheme="minorHAnsi"/>
        </w:rPr>
        <w:t>design pattern proposes</w:t>
      </w:r>
      <w:r w:rsidRPr="002C23A9">
        <w:rPr>
          <w:rFonts w:cstheme="minorHAnsi"/>
        </w:rPr>
        <w:t xml:space="preserve"> a view of causality similar to the Event Calculus </w:t>
      </w:r>
      <w:r>
        <w:rPr>
          <w:rFonts w:cstheme="minorHAnsi"/>
        </w:rPr>
        <w:fldChar w:fldCharType="begin"/>
      </w:r>
      <w:r w:rsidR="00DE6FBD">
        <w:rPr>
          <w:rFonts w:cstheme="minorHAnsi"/>
        </w:rPr>
        <w:instrText xml:space="preserve"> ADDIN EN.CITE &lt;EndNote&gt;&lt;Cite&gt;&lt;Author&gt;Kowalski&lt;/Author&gt;&lt;Year&gt;1986&lt;/Year&gt;&lt;IDText&gt;A logic-based calculus of events. NewGeneration Computing 4&lt;/IDText&gt;&lt;DisplayText&gt;[19]&lt;/DisplayText&gt;&lt;record&gt;&lt;titles&gt;&lt;title&gt;A logic-based calculus of events. NewGeneration Computing 4&lt;/title&gt;&lt;/titles&gt;&lt;contributors&gt;&lt;authors&gt;&lt;author&gt;Kowalski, RA&lt;/author&gt;&lt;author&gt;Sergot, MJ&lt;/author&gt;&lt;/authors&gt;&lt;/contributors&gt;&lt;added-date format="utc"&gt;1560963180&lt;/added-date&gt;&lt;ref-type name="Generic"&gt;13&lt;/ref-type&gt;&lt;dates&gt;&lt;year&gt;1986&lt;/year&gt;&lt;/dates&gt;&lt;rec-number&gt;5&lt;/rec-number&gt;&lt;last-updated-date format="utc"&gt;1560963180&lt;/last-updated-date&gt;&lt;/record&gt;&lt;/Cite&gt;&lt;/EndNote&gt;</w:instrText>
      </w:r>
      <w:r>
        <w:rPr>
          <w:rFonts w:cstheme="minorHAnsi"/>
        </w:rPr>
        <w:fldChar w:fldCharType="separate"/>
      </w:r>
      <w:r w:rsidR="00DE6FBD">
        <w:rPr>
          <w:rFonts w:cstheme="minorHAnsi"/>
          <w:noProof/>
        </w:rPr>
        <w:t>[19]</w:t>
      </w:r>
      <w:r>
        <w:rPr>
          <w:rFonts w:cstheme="minorHAnsi"/>
        </w:rPr>
        <w:fldChar w:fldCharType="end"/>
      </w:r>
      <w:r w:rsidRPr="002C23A9">
        <w:rPr>
          <w:rFonts w:cstheme="minorHAnsi"/>
        </w:rPr>
        <w:t>, employing the</w:t>
      </w:r>
      <w:r w:rsidRPr="00CD7C65">
        <w:t xml:space="preserve"> concept of manifestations to describe the states (fluents)</w:t>
      </w:r>
      <w:r>
        <w:t xml:space="preserve"> that hold before and after an activity</w:t>
      </w:r>
      <w:r w:rsidRPr="00CD7C65">
        <w:t xml:space="preserve">. The representation of activity specifications is based on the activity clusters introduced by Fox, Sathi, and colleagues </w:t>
      </w:r>
      <w:r>
        <w:fldChar w:fldCharType="begin"/>
      </w:r>
      <w:r w:rsidR="00DE6FBD">
        <w:instrText xml:space="preserve"> ADDIN EN.CITE &lt;EndNote&gt;&lt;Cite&gt;&lt;Author&gt;Fox&lt;/Author&gt;&lt;Year&gt;1983&lt;/Year&gt;&lt;IDText&gt;Constraint-Directed Search: A Case Study of Job-Shop Scheduling&lt;/IDText&gt;&lt;DisplayText&gt;[20, 21]&lt;/DisplayText&gt;&lt;record&gt;&lt;titles&gt;&lt;title&gt;Constraint-Directed Search: A Case Study of Job-Shop Scheduling&lt;/title&gt;&lt;/titles&gt;&lt;contributors&gt;&lt;authors&gt;&lt;author&gt;Fox, Mark S&lt;/author&gt;&lt;/authors&gt;&lt;/contributors&gt;&lt;added-date format="utc"&gt;1560963388&lt;/added-date&gt;&lt;ref-type name="Report"&gt;27&lt;/ref-type&gt;&lt;dates&gt;&lt;year&gt;1983&lt;/year&gt;&lt;/dates&gt;&lt;rec-number&gt;6&lt;/rec-number&gt;&lt;publisher&gt;CARNEGIE-MELLON UNIV PITTSBURGH PA ROBOTICS INST&lt;/publisher&gt;&lt;last-updated-date format="utc"&gt;1560963388&lt;/last-updated-date&gt;&lt;/record&gt;&lt;/Cite&gt;&lt;Cite&gt;&lt;Author&gt;Sathi&lt;/Author&gt;&lt;Year&gt;1985&lt;/Year&gt;&lt;IDText&gt;Representation of activity knowledge for project management&lt;/IDText&gt;&lt;record&gt;&lt;isbn&gt;0162-8828&lt;/isbn&gt;&lt;titles&gt;&lt;title&gt;Representation of activity knowledge for project management&lt;/title&gt;&lt;secondary-title&gt;IEEE Transactions on pattern analysis and machine intelligence&lt;/secondary-title&gt;&lt;/titles&gt;&lt;pages&gt;531-552&lt;/pages&gt;&lt;number&gt;5&lt;/number&gt;&lt;contributors&gt;&lt;authors&gt;&lt;author&gt;Sathi, Arvind&lt;/author&gt;&lt;author&gt;Fox, Mark S&lt;/author&gt;&lt;author&gt;Greenberg, Michael&lt;/author&gt;&lt;/authors&gt;&lt;/contributors&gt;&lt;added-date format="utc"&gt;1560963401&lt;/added-date&gt;&lt;ref-type name="Journal Article"&gt;17&lt;/ref-type&gt;&lt;dates&gt;&lt;year&gt;1985&lt;/year&gt;&lt;/dates&gt;&lt;rec-number&gt;7&lt;/rec-number&gt;&lt;last-updated-date format="utc"&gt;1560963401&lt;/last-updated-date&gt;&lt;/record&gt;&lt;/Cite&gt;&lt;/EndNote&gt;</w:instrText>
      </w:r>
      <w:r>
        <w:fldChar w:fldCharType="separate"/>
      </w:r>
      <w:r w:rsidR="00DE6FBD">
        <w:rPr>
          <w:noProof/>
        </w:rPr>
        <w:t>[20, 21]</w:t>
      </w:r>
      <w:r>
        <w:fldChar w:fldCharType="end"/>
      </w:r>
      <w:r w:rsidRPr="00CD7C65">
        <w:t>.</w:t>
      </w:r>
    </w:p>
    <w:p w14:paraId="1C47323C" w14:textId="02D4AD6A" w:rsidR="00882108" w:rsidRDefault="00882108" w:rsidP="00882108">
      <w:r w:rsidRPr="00CD7C65">
        <w:t xml:space="preserve">A precursor to the TOVE </w:t>
      </w:r>
      <w:r>
        <w:fldChar w:fldCharType="begin"/>
      </w:r>
      <w:r w:rsidR="00DE6FBD">
        <w:instrText xml:space="preserve"> ADDIN EN.CITE &lt;EndNote&gt;&lt;Cite&gt;&lt;Author&gt;Fox&lt;/Author&gt;&lt;Year&gt;1998&lt;/Year&gt;&lt;IDText&gt;Enterprise modeling&lt;/IDText&gt;&lt;DisplayText&gt;[22]&lt;/DisplayText&gt;&lt;record&gt;&lt;isbn&gt;2371-9621&lt;/isbn&gt;&lt;titles&gt;&lt;title&gt;Enterprise modeling&lt;/title&gt;&lt;secondary-title&gt;AI magazine&lt;/secondary-title&gt;&lt;/titles&gt;&lt;pages&gt;109-109&lt;/pages&gt;&lt;number&gt;3&lt;/number&gt;&lt;contributors&gt;&lt;authors&gt;&lt;author&gt;Fox, Mark S&lt;/author&gt;&lt;author&gt;Gruninger, Michael&lt;/author&gt;&lt;/authors&gt;&lt;/contributors&gt;&lt;added-date format="utc"&gt;1562953806&lt;/added-date&gt;&lt;ref-type name="Journal Article"&gt;17&lt;/ref-type&gt;&lt;dates&gt;&lt;year&gt;1998&lt;/year&gt;&lt;/dates&gt;&lt;rec-number&gt;13&lt;/rec-number&gt;&lt;last-updated-date format="utc"&gt;1562953806&lt;/last-updated-date&gt;&lt;volume&gt;19&lt;/volume&gt;&lt;/record&gt;&lt;/Cite&gt;&lt;/EndNote&gt;</w:instrText>
      </w:r>
      <w:r>
        <w:fldChar w:fldCharType="separate"/>
      </w:r>
      <w:r w:rsidR="00DE6FBD">
        <w:rPr>
          <w:noProof/>
        </w:rPr>
        <w:t>[22]</w:t>
      </w:r>
      <w:r>
        <w:fldChar w:fldCharType="end"/>
      </w:r>
      <w:r w:rsidRPr="00CD7C65">
        <w:t xml:space="preserve"> and PSL </w:t>
      </w:r>
      <w:r>
        <w:fldChar w:fldCharType="begin"/>
      </w:r>
      <w:r w:rsidR="00DE6FBD">
        <w:instrText xml:space="preserve"> ADDIN EN.CITE &lt;EndNote&gt;&lt;Cite&gt;&lt;Author&gt;Grüninger&lt;/Author&gt;&lt;Year&gt;2009&lt;/Year&gt;&lt;IDText&gt;Using the PSL ontology&lt;/IDText&gt;&lt;DisplayText&gt;[23]&lt;/DisplayText&gt;&lt;record&gt;&lt;titles&gt;&lt;title&gt;Using the PSL ontology&lt;/title&gt;&lt;secondary-title&gt;Handbook on Ontologies&lt;/secondary-title&gt;&lt;/titles&gt;&lt;pages&gt;423-443&lt;/pages&gt;&lt;contributors&gt;&lt;authors&gt;&lt;author&gt;Grüninger, Michael&lt;/author&gt;&lt;/authors&gt;&lt;/contributors&gt;&lt;added-date format="utc"&gt;1562953873&lt;/added-date&gt;&lt;ref-type name="Book Section"&gt;5&lt;/ref-type&gt;&lt;dates&gt;&lt;year&gt;2009&lt;/year&gt;&lt;/dates&gt;&lt;rec-number&gt;14&lt;/rec-number&gt;&lt;publisher&gt;Springer&lt;/publisher&gt;&lt;last-updated-date format="utc"&gt;1562953873&lt;/last-updated-date&gt;&lt;/record&gt;&lt;/Cite&gt;&lt;/EndNote&gt;</w:instrText>
      </w:r>
      <w:r>
        <w:fldChar w:fldCharType="separate"/>
      </w:r>
      <w:r w:rsidR="00DE6FBD">
        <w:rPr>
          <w:noProof/>
        </w:rPr>
        <w:t>[23]</w:t>
      </w:r>
      <w:r>
        <w:fldChar w:fldCharType="end"/>
      </w:r>
      <w:r w:rsidRPr="00CD7C65">
        <w:t xml:space="preserve"> activity ontologies, an activity cluster provides a basic structure for representing activity specifications. Illustrated in </w:t>
      </w:r>
      <w:r>
        <w:fldChar w:fldCharType="begin"/>
      </w:r>
      <w:r>
        <w:instrText xml:space="preserve"> REF _Ref2239297 \h </w:instrText>
      </w:r>
      <w:r>
        <w:fldChar w:fldCharType="separate"/>
      </w:r>
      <w:r w:rsidR="005A6FB2">
        <w:t xml:space="preserve">Figure </w:t>
      </w:r>
      <w:r w:rsidR="005A6FB2">
        <w:rPr>
          <w:noProof/>
        </w:rPr>
        <w:t>5</w:t>
      </w:r>
      <w:r>
        <w:fldChar w:fldCharType="end"/>
      </w:r>
      <w:r>
        <w:t xml:space="preserve">, </w:t>
      </w:r>
      <w:r w:rsidRPr="00CD7C65">
        <w:t>it consists of an activity connected to an enabling and caused state, each of which may be a state tree that defines complex states via decomposition into conjunctions and disjunctions of states.</w:t>
      </w:r>
    </w:p>
    <w:p w14:paraId="725EFA71" w14:textId="77777777" w:rsidR="00882108" w:rsidRDefault="00882108" w:rsidP="00882108">
      <w:pPr>
        <w:keepNext/>
        <w:jc w:val="center"/>
      </w:pPr>
      <w:r w:rsidRPr="002C23A9">
        <w:rPr>
          <w:noProof/>
        </w:rPr>
        <w:drawing>
          <wp:inline distT="0" distB="0" distL="0" distR="0" wp14:anchorId="2ECA2391" wp14:editId="1BC333B1">
            <wp:extent cx="4603279" cy="720000"/>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03279" cy="720000"/>
                    </a:xfrm>
                    <a:prstGeom prst="rect">
                      <a:avLst/>
                    </a:prstGeom>
                  </pic:spPr>
                </pic:pic>
              </a:graphicData>
            </a:graphic>
          </wp:inline>
        </w:drawing>
      </w:r>
    </w:p>
    <w:p w14:paraId="40BAA84D" w14:textId="0CA8366C" w:rsidR="00882108" w:rsidRPr="00CD7C65" w:rsidRDefault="00882108" w:rsidP="00882108">
      <w:pPr>
        <w:pStyle w:val="Caption"/>
        <w:spacing w:after="120"/>
        <w:jc w:val="center"/>
        <w:rPr>
          <w:lang w:val="en-CA"/>
        </w:rPr>
      </w:pPr>
      <w:bookmarkStart w:id="92" w:name="_Ref2239297"/>
      <w:r>
        <w:t xml:space="preserve">Figure </w:t>
      </w:r>
      <w:r>
        <w:rPr>
          <w:noProof/>
        </w:rPr>
        <w:fldChar w:fldCharType="begin"/>
      </w:r>
      <w:r>
        <w:rPr>
          <w:noProof/>
        </w:rPr>
        <w:instrText xml:space="preserve"> SEQ Figure \* ARABIC </w:instrText>
      </w:r>
      <w:r>
        <w:rPr>
          <w:noProof/>
        </w:rPr>
        <w:fldChar w:fldCharType="separate"/>
      </w:r>
      <w:r w:rsidR="000F4793">
        <w:rPr>
          <w:noProof/>
        </w:rPr>
        <w:t>6</w:t>
      </w:r>
      <w:r>
        <w:rPr>
          <w:noProof/>
        </w:rPr>
        <w:fldChar w:fldCharType="end"/>
      </w:r>
      <w:bookmarkEnd w:id="92"/>
      <w:r>
        <w:t>: A generic activity cluster</w:t>
      </w:r>
    </w:p>
    <w:p w14:paraId="53D77780" w14:textId="04CA4244" w:rsidR="00882108" w:rsidRDefault="00882108" w:rsidP="00882108">
      <w:r w:rsidRPr="00CD7C65">
        <w:t xml:space="preserve">It is important to clarify that in this </w:t>
      </w:r>
      <w:r>
        <w:t>approach</w:t>
      </w:r>
      <w:r w:rsidRPr="00CD7C65">
        <w:t xml:space="preserve"> an activity is interpreted as a class of occurrences</w:t>
      </w:r>
      <w:r>
        <w:t xml:space="preserve">, in contrast other </w:t>
      </w:r>
      <w:r w:rsidRPr="00CD7C65">
        <w:t>approach</w:t>
      </w:r>
      <w:r>
        <w:t>es</w:t>
      </w:r>
      <w:r w:rsidRPr="00CD7C65">
        <w:t xml:space="preserve"> where activities are separate entities </w:t>
      </w:r>
      <w:r>
        <w:t xml:space="preserve">that are </w:t>
      </w:r>
      <w:r w:rsidRPr="00CD7C65">
        <w:t xml:space="preserve">related to occurrences via an </w:t>
      </w:r>
      <w:r w:rsidRPr="009D5E07">
        <w:rPr>
          <w:i/>
        </w:rPr>
        <w:t>occurrence of</w:t>
      </w:r>
      <w:r w:rsidRPr="00CD7C65">
        <w:t xml:space="preserve"> relation</w:t>
      </w:r>
      <w:r>
        <w:t xml:space="preserve">. This decision was motivated by several pragmatic </w:t>
      </w:r>
      <w:r w:rsidR="00767670">
        <w:t>considerations</w:t>
      </w:r>
      <w:r>
        <w:t xml:space="preserve">: </w:t>
      </w:r>
      <w:r w:rsidR="001807E3">
        <w:t xml:space="preserve">foremost that </w:t>
      </w:r>
      <w:r>
        <w:t xml:space="preserve">in many cases it is sufficient to capture information regarding individual activities (i.e. occurrences or events). These activities may be categorized via different subclasses of “Activity”, but there is no need to associate them with a single activity type entity, unless we wish to characterize the activity type itself. The capability for this more complex formalization is supported, should it be required, by the Recurring Event ontology (presented below). Dividing these representations into two separate ontologies allows users of this representation the discretion to only include what they need. In addition, much of the semantics that relate activity types and occurrences – as defined in PSL for example – is not expressible in OWL. There would be little value in forcing such an ontology in OWL, which would only superficially capture the intended semantics. Instead, the Activity Ontology works within the limitations of </w:t>
      </w:r>
      <w:r>
        <w:lastRenderedPageBreak/>
        <w:t>OWL to capture the concepts of activities, their composition, preconditions and effects, and ordering. The key terms are described below:</w:t>
      </w:r>
    </w:p>
    <w:p w14:paraId="0C104810" w14:textId="1DD638D5" w:rsidR="00882108" w:rsidRDefault="00882108" w:rsidP="00882108">
      <w:r>
        <w:t xml:space="preserve">An Activity describes something that occurs in the domain. It may have precondition and/or effect states, and may be further decomposed into subactivities. An Activity may be </w:t>
      </w:r>
      <w:r w:rsidRPr="00D82D09">
        <w:t>enabled by or cause</w:t>
      </w:r>
      <w:r>
        <w:t xml:space="preserve"> some State</w:t>
      </w:r>
      <w:r w:rsidR="001807E3">
        <w:t>(s)</w:t>
      </w:r>
      <w:r>
        <w:t xml:space="preserve">. An enabling/causing state is a generalization of a precondition/effect; an Activity is enabled by or causes some State if it has a subactivity with a precondition or effect (respectively) of that State. An Activity </w:t>
      </w:r>
      <w:r w:rsidRPr="00D82D09">
        <w:t>occurs at</w:t>
      </w:r>
      <w:r w:rsidRPr="006841E7">
        <w:t xml:space="preserve"> some </w:t>
      </w:r>
      <w:r w:rsidR="001807E3">
        <w:t xml:space="preserve">location </w:t>
      </w:r>
      <w:r w:rsidRPr="006841E7">
        <w:t>in time</w:t>
      </w:r>
      <w:r>
        <w:t xml:space="preserve"> </w:t>
      </w:r>
      <w:r w:rsidRPr="006841E7">
        <w:t>and space</w:t>
      </w:r>
      <w:r>
        <w:t xml:space="preserve">, and may have some participants. Finally, though it is not possible to fully define the semantics in OWL, some notion of an ordering on activity occurrences must be </w:t>
      </w:r>
      <w:r w:rsidR="001807E3">
        <w:t>expressible</w:t>
      </w:r>
      <w:r>
        <w:t>. To address this, the properties: “occursBefore” and “occursDirectlyBefore” are introduced in the Activity ontology.</w:t>
      </w:r>
    </w:p>
    <w:p w14:paraId="67A94A21" w14:textId="77777777" w:rsidR="00882108" w:rsidRDefault="00882108" w:rsidP="00882108">
      <w:r>
        <w:t xml:space="preserve">While we cannot fully define this semantics of an ordering over occurrences in OWL, we can leverage the start and end times of an activity to describe the occursBefore property using object property chaining: </w:t>
      </w:r>
    </w:p>
    <w:p w14:paraId="648DB64B" w14:textId="77777777" w:rsidR="00882108" w:rsidRDefault="00882108" w:rsidP="007517AF">
      <w:pPr>
        <w:pStyle w:val="ListParagraph"/>
        <w:numPr>
          <w:ilvl w:val="0"/>
          <w:numId w:val="25"/>
        </w:numPr>
      </w:pPr>
      <w:r>
        <w:t xml:space="preserve">An activity occursBefore another if its endOf instant is before the beginOf instant of the other activity: </w:t>
      </w:r>
      <w:r w:rsidRPr="00A00FEB">
        <w:t>endOf o before o inverse (beginOf)</w:t>
      </w:r>
      <w:r>
        <w:t xml:space="preserve"> -&gt; occursBefore. The occursBefore relation is also defined as transitive. </w:t>
      </w:r>
    </w:p>
    <w:p w14:paraId="2B974113" w14:textId="77777777" w:rsidR="00882108" w:rsidRDefault="00882108" w:rsidP="007517AF">
      <w:pPr>
        <w:pStyle w:val="ListParagraph"/>
        <w:numPr>
          <w:ilvl w:val="0"/>
          <w:numId w:val="25"/>
        </w:numPr>
      </w:pPr>
      <w:r>
        <w:t>An activity occursDirectlyBefore another if it occursAt an interval that meets the interval of the other activity; this can be captured similarly with object property chaining: occursAt o intervalMeets o inverse(occursAt) -&gt; occursDirectlyBefore.</w:t>
      </w:r>
    </w:p>
    <w:p w14:paraId="64A849F8" w14:textId="77777777" w:rsidR="00882108" w:rsidRDefault="00882108" w:rsidP="00882108">
      <w:r>
        <w:t>A state refers to a subclass of manifestations, as defined in the Change Ontology. It may be an immediate precondition or effect of some Activity, or more generally it may enable or be caused by some Activity (in which case, it might be a direct precondition or effect of some subactivity of the activity). A state may be complex and refer to some combination of classes of manifestations.</w:t>
      </w:r>
    </w:p>
    <w:p w14:paraId="272AA7A8" w14:textId="4C0E1555" w:rsidR="00882108" w:rsidRPr="00F31640" w:rsidRDefault="00882108" w:rsidP="00882108">
      <w:pPr>
        <w:pStyle w:val="ListParagraph"/>
      </w:pPr>
      <w:r w:rsidRPr="00E3528B">
        <w:t>A State may be either non-terminal or terminal. A terminal state has no child states</w:t>
      </w:r>
      <w:r w:rsidR="001807E3">
        <w:t xml:space="preserve"> (sub-states)</w:t>
      </w:r>
      <w:r w:rsidRPr="00E3528B">
        <w:t xml:space="preserve">, and therefore refers directly to a class of manifestations, whereas a non-terminal state has </w:t>
      </w:r>
      <w:r w:rsidR="001807E3">
        <w:t>sub-states</w:t>
      </w:r>
      <w:r w:rsidRPr="00E3528B">
        <w:t>, which may define some classes of manifestations, or further define some other complex state types.</w:t>
      </w:r>
      <w:r>
        <w:t xml:space="preserve"> </w:t>
      </w:r>
      <w:r w:rsidRPr="00E3528B">
        <w:t>A state type cannot be both non-terminal and terminal.</w:t>
      </w:r>
    </w:p>
    <w:p w14:paraId="2A6E9579" w14:textId="53554102" w:rsidR="00882108" w:rsidRDefault="00882108" w:rsidP="00882108">
      <w:pPr>
        <w:pStyle w:val="ListParagraph"/>
      </w:pPr>
      <w:r>
        <w:lastRenderedPageBreak/>
        <w:t>A terminal state has cannot be decomposed, in other words it has no sub</w:t>
      </w:r>
      <w:r w:rsidR="001807E3">
        <w:t>-</w:t>
      </w:r>
      <w:r>
        <w:t>states. It corresponds to a particular class of manifestations. A terminal state is achieved at some time if and only if there exists a manifestation within its defined classification, that exists at that time.</w:t>
      </w:r>
    </w:p>
    <w:p w14:paraId="6F691AB2" w14:textId="1C918F71" w:rsidR="00882108" w:rsidRPr="00E3528B" w:rsidRDefault="00882108" w:rsidP="00882108">
      <w:pPr>
        <w:pStyle w:val="ListParagraph"/>
      </w:pPr>
      <w:r>
        <w:t xml:space="preserve">A non-terminal state may be conjunctive or disjunctive. Naturally, a conjunctive state is defined by the conjunction of its </w:t>
      </w:r>
      <w:r w:rsidR="001807E3">
        <w:t>sub-</w:t>
      </w:r>
      <w:r>
        <w:t>state</w:t>
      </w:r>
      <w:r w:rsidR="001807E3">
        <w:t>s</w:t>
      </w:r>
      <w:r>
        <w:t xml:space="preserve">, whereas a disjunctive state is defined by the disjunction of its </w:t>
      </w:r>
      <w:r w:rsidR="001807E3">
        <w:t>sub-</w:t>
      </w:r>
      <w:r>
        <w:t xml:space="preserve">states. </w:t>
      </w:r>
      <w:r w:rsidRPr="00E3528B">
        <w:t>A state cannot be both conjunctive and disjunctive.</w:t>
      </w:r>
    </w:p>
    <w:p w14:paraId="521F3042" w14:textId="19D4F999" w:rsidR="00882108" w:rsidRDefault="00882108" w:rsidP="001807E3">
      <w:pPr>
        <w:ind w:left="720"/>
      </w:pPr>
      <w:r w:rsidRPr="00E3528B">
        <w:t xml:space="preserve">Conjunctive and disjunctive states, which </w:t>
      </w:r>
      <w:r w:rsidRPr="00E3528B">
        <w:rPr>
          <w:i/>
        </w:rPr>
        <w:t xml:space="preserve">do </w:t>
      </w:r>
      <w:r w:rsidRPr="00E3528B">
        <w:t>have sub</w:t>
      </w:r>
      <w:r w:rsidR="001807E3">
        <w:t>-</w:t>
      </w:r>
      <w:r w:rsidRPr="00E3528B">
        <w:t>states, are achieved at some time if their decomposition of state is achieved.</w:t>
      </w:r>
      <w:r w:rsidR="001807E3">
        <w:t xml:space="preserve"> </w:t>
      </w:r>
      <w:r w:rsidRPr="00E3528B">
        <w:t>Note that in this representation</w:t>
      </w:r>
      <w:r>
        <w:t xml:space="preserve"> the decomposition of (</w:t>
      </w:r>
      <w:r w:rsidRPr="00F31640">
        <w:rPr>
          <w:i/>
        </w:rPr>
        <w:t>decomp_of</w:t>
      </w:r>
      <w:r>
        <w:t xml:space="preserve">) property </w:t>
      </w:r>
      <w:r w:rsidRPr="00E3528B">
        <w:t xml:space="preserve">is not a transitive relation, it only refers to the direct children of a non-terminal state. A more general relation that </w:t>
      </w:r>
      <w:r w:rsidRPr="00E3528B">
        <w:rPr>
          <w:i/>
        </w:rPr>
        <w:t xml:space="preserve">is </w:t>
      </w:r>
      <w:r w:rsidRPr="00E3528B">
        <w:t xml:space="preserve">transitive is the </w:t>
      </w:r>
      <w:r w:rsidRPr="00F31640">
        <w:t>substate</w:t>
      </w:r>
      <w:r w:rsidRPr="00E3528B">
        <w:t xml:space="preserve"> relation.</w:t>
      </w:r>
    </w:p>
    <w:p w14:paraId="118B25A7" w14:textId="56647970" w:rsidR="00882108" w:rsidRPr="00F31640" w:rsidRDefault="00882108" w:rsidP="00882108">
      <w:r>
        <w:t xml:space="preserve">The key classes that formalize these concepts are summarized in </w:t>
      </w:r>
      <w:r>
        <w:fldChar w:fldCharType="begin"/>
      </w:r>
      <w:r>
        <w:instrText xml:space="preserve"> REF _Ref12516765 \h </w:instrText>
      </w:r>
      <w:r>
        <w:fldChar w:fldCharType="separate"/>
      </w:r>
      <w:r w:rsidR="005A6FB2">
        <w:t xml:space="preserve">Table </w:t>
      </w:r>
      <w:r w:rsidR="005A6FB2">
        <w:rPr>
          <w:noProof/>
        </w:rPr>
        <w:t>7</w:t>
      </w:r>
      <w:r>
        <w:fldChar w:fldCharType="end"/>
      </w:r>
      <w:r>
        <w:t xml:space="preserve"> and illustrated in </w:t>
      </w:r>
      <w:r>
        <w:fldChar w:fldCharType="begin"/>
      </w:r>
      <w:r>
        <w:instrText xml:space="preserve"> REF _Ref15389805 \h </w:instrText>
      </w:r>
      <w:r>
        <w:fldChar w:fldCharType="separate"/>
      </w:r>
      <w:r w:rsidR="005A6FB2">
        <w:t xml:space="preserve">Figure </w:t>
      </w:r>
      <w:r w:rsidR="005A6FB2">
        <w:rPr>
          <w:noProof/>
        </w:rPr>
        <w:t>6</w:t>
      </w:r>
      <w:r>
        <w:fldChar w:fldCharType="end"/>
      </w:r>
      <w:r>
        <w:t>.</w:t>
      </w:r>
    </w:p>
    <w:p w14:paraId="22302AB2" w14:textId="3F6B1F76" w:rsidR="00882108" w:rsidRDefault="00882108" w:rsidP="00882108">
      <w:pPr>
        <w:pStyle w:val="Caption"/>
        <w:keepNext/>
        <w:spacing w:after="120"/>
      </w:pPr>
      <w:bookmarkStart w:id="93" w:name="_Ref12516765"/>
      <w:r>
        <w:t xml:space="preserve">Table </w:t>
      </w:r>
      <w:fldSimple w:instr=" SEQ Table \* ARABIC ">
        <w:r w:rsidR="0096166B">
          <w:rPr>
            <w:noProof/>
          </w:rPr>
          <w:t>7</w:t>
        </w:r>
      </w:fldSimple>
      <w:bookmarkEnd w:id="93"/>
      <w:r>
        <w:t>: Key classes in the Activity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546"/>
        <w:gridCol w:w="2592"/>
        <w:gridCol w:w="4212"/>
      </w:tblGrid>
      <w:tr w:rsidR="00882108" w14:paraId="325E5EB1" w14:textId="77777777" w:rsidTr="00366A4F">
        <w:tc>
          <w:tcPr>
            <w:tcW w:w="2546" w:type="dxa"/>
            <w:shd w:val="clear" w:color="auto" w:fill="00FFFF"/>
          </w:tcPr>
          <w:p w14:paraId="2CE2BCE4" w14:textId="77777777" w:rsidR="00882108" w:rsidRDefault="00882108" w:rsidP="00366A4F">
            <w:pPr>
              <w:pStyle w:val="NoSpacing"/>
              <w:framePr w:hSpace="0" w:wrap="auto" w:vAnchor="margin" w:hAnchor="text" w:yAlign="inline"/>
            </w:pPr>
            <w:r>
              <w:t>Object</w:t>
            </w:r>
          </w:p>
        </w:tc>
        <w:tc>
          <w:tcPr>
            <w:tcW w:w="2592" w:type="dxa"/>
            <w:shd w:val="clear" w:color="auto" w:fill="00FFFF"/>
          </w:tcPr>
          <w:p w14:paraId="11754295" w14:textId="77777777" w:rsidR="00882108" w:rsidRDefault="00882108" w:rsidP="00366A4F">
            <w:pPr>
              <w:pStyle w:val="NoSpacing"/>
              <w:framePr w:hSpace="0" w:wrap="auto" w:vAnchor="margin" w:hAnchor="text" w:yAlign="inline"/>
            </w:pPr>
            <w:r>
              <w:t>Property</w:t>
            </w:r>
          </w:p>
        </w:tc>
        <w:tc>
          <w:tcPr>
            <w:tcW w:w="4212" w:type="dxa"/>
            <w:shd w:val="clear" w:color="auto" w:fill="00FFFF"/>
          </w:tcPr>
          <w:p w14:paraId="5A881A1B" w14:textId="77777777" w:rsidR="00882108" w:rsidRDefault="00882108" w:rsidP="00366A4F">
            <w:pPr>
              <w:pStyle w:val="NoSpacing"/>
              <w:framePr w:hSpace="0" w:wrap="auto" w:vAnchor="margin" w:hAnchor="text" w:yAlign="inline"/>
            </w:pPr>
            <w:r>
              <w:t>Value</w:t>
            </w:r>
          </w:p>
        </w:tc>
      </w:tr>
      <w:tr w:rsidR="00882108" w14:paraId="7B6CBBE7" w14:textId="77777777" w:rsidTr="00366A4F">
        <w:tc>
          <w:tcPr>
            <w:tcW w:w="2546" w:type="dxa"/>
            <w:vMerge w:val="restart"/>
          </w:tcPr>
          <w:p w14:paraId="696380D1" w14:textId="77777777" w:rsidR="00882108" w:rsidRDefault="00882108" w:rsidP="00366A4F">
            <w:pPr>
              <w:pStyle w:val="NoSpacing"/>
              <w:framePr w:hSpace="0" w:wrap="auto" w:vAnchor="margin" w:hAnchor="text" w:yAlign="inline"/>
            </w:pPr>
            <w:r>
              <w:t>Activity</w:t>
            </w:r>
          </w:p>
        </w:tc>
        <w:tc>
          <w:tcPr>
            <w:tcW w:w="2592" w:type="dxa"/>
          </w:tcPr>
          <w:p w14:paraId="2951CDEF" w14:textId="77777777" w:rsidR="00882108" w:rsidRDefault="00882108" w:rsidP="00366A4F">
            <w:pPr>
              <w:pStyle w:val="NoSpacing"/>
              <w:framePr w:hSpace="0" w:wrap="auto" w:vAnchor="margin" w:hAnchor="text" w:yAlign="inline"/>
            </w:pPr>
            <w:r>
              <w:t>hasSubactivity</w:t>
            </w:r>
          </w:p>
        </w:tc>
        <w:tc>
          <w:tcPr>
            <w:tcW w:w="4212" w:type="dxa"/>
          </w:tcPr>
          <w:p w14:paraId="425614E7" w14:textId="77777777" w:rsidR="00882108" w:rsidRDefault="00882108" w:rsidP="00366A4F">
            <w:pPr>
              <w:pStyle w:val="NoSpacing"/>
              <w:framePr w:hSpace="0" w:wrap="auto" w:vAnchor="margin" w:hAnchor="text" w:yAlign="inline"/>
            </w:pPr>
            <w:r>
              <w:t>only Activity</w:t>
            </w:r>
          </w:p>
        </w:tc>
      </w:tr>
      <w:tr w:rsidR="00882108" w14:paraId="3A2654D2" w14:textId="77777777" w:rsidTr="00366A4F">
        <w:tc>
          <w:tcPr>
            <w:tcW w:w="2546" w:type="dxa"/>
            <w:vMerge/>
          </w:tcPr>
          <w:p w14:paraId="157192E5" w14:textId="77777777" w:rsidR="00882108" w:rsidRDefault="00882108" w:rsidP="00366A4F">
            <w:pPr>
              <w:pStyle w:val="NoSpacing"/>
              <w:framePr w:hSpace="0" w:wrap="auto" w:vAnchor="margin" w:hAnchor="text" w:yAlign="inline"/>
            </w:pPr>
          </w:p>
        </w:tc>
        <w:tc>
          <w:tcPr>
            <w:tcW w:w="2592" w:type="dxa"/>
          </w:tcPr>
          <w:p w14:paraId="411D05FA" w14:textId="77777777" w:rsidR="00882108" w:rsidRDefault="00882108" w:rsidP="00366A4F">
            <w:pPr>
              <w:pStyle w:val="NoSpacing"/>
              <w:framePr w:hSpace="0" w:wrap="auto" w:vAnchor="margin" w:hAnchor="text" w:yAlign="inline"/>
            </w:pPr>
            <w:r>
              <w:t>hasPrecondition</w:t>
            </w:r>
          </w:p>
        </w:tc>
        <w:tc>
          <w:tcPr>
            <w:tcW w:w="4212" w:type="dxa"/>
          </w:tcPr>
          <w:p w14:paraId="117B16CC" w14:textId="77777777" w:rsidR="00882108" w:rsidRDefault="00882108" w:rsidP="00366A4F">
            <w:pPr>
              <w:pStyle w:val="NoSpacing"/>
              <w:framePr w:hSpace="0" w:wrap="auto" w:vAnchor="margin" w:hAnchor="text" w:yAlign="inline"/>
            </w:pPr>
            <w:r>
              <w:t>only State</w:t>
            </w:r>
          </w:p>
        </w:tc>
      </w:tr>
      <w:tr w:rsidR="00882108" w14:paraId="410734E6" w14:textId="77777777" w:rsidTr="00366A4F">
        <w:tc>
          <w:tcPr>
            <w:tcW w:w="2546" w:type="dxa"/>
            <w:vMerge/>
          </w:tcPr>
          <w:p w14:paraId="6B90C56B" w14:textId="77777777" w:rsidR="00882108" w:rsidRDefault="00882108" w:rsidP="00366A4F">
            <w:pPr>
              <w:pStyle w:val="NoSpacing"/>
              <w:framePr w:hSpace="0" w:wrap="auto" w:vAnchor="margin" w:hAnchor="text" w:yAlign="inline"/>
            </w:pPr>
          </w:p>
        </w:tc>
        <w:tc>
          <w:tcPr>
            <w:tcW w:w="2592" w:type="dxa"/>
          </w:tcPr>
          <w:p w14:paraId="2BF27E80" w14:textId="77777777" w:rsidR="00882108" w:rsidRDefault="00882108" w:rsidP="00366A4F">
            <w:pPr>
              <w:pStyle w:val="NoSpacing"/>
              <w:framePr w:hSpace="0" w:wrap="auto" w:vAnchor="margin" w:hAnchor="text" w:yAlign="inline"/>
            </w:pPr>
            <w:r>
              <w:t>enabledBy</w:t>
            </w:r>
          </w:p>
        </w:tc>
        <w:tc>
          <w:tcPr>
            <w:tcW w:w="4212" w:type="dxa"/>
          </w:tcPr>
          <w:p w14:paraId="10EBCC3F" w14:textId="77777777" w:rsidR="00882108" w:rsidRDefault="00882108" w:rsidP="00366A4F">
            <w:pPr>
              <w:pStyle w:val="NoSpacing"/>
              <w:framePr w:hSpace="0" w:wrap="auto" w:vAnchor="margin" w:hAnchor="text" w:yAlign="inline"/>
            </w:pPr>
            <w:r>
              <w:t>only State</w:t>
            </w:r>
          </w:p>
        </w:tc>
      </w:tr>
      <w:tr w:rsidR="00882108" w14:paraId="1E248E2B" w14:textId="77777777" w:rsidTr="00366A4F">
        <w:tc>
          <w:tcPr>
            <w:tcW w:w="2546" w:type="dxa"/>
            <w:vMerge/>
          </w:tcPr>
          <w:p w14:paraId="4C85353E" w14:textId="77777777" w:rsidR="00882108" w:rsidRDefault="00882108" w:rsidP="00366A4F">
            <w:pPr>
              <w:pStyle w:val="NoSpacing"/>
              <w:framePr w:hSpace="0" w:wrap="auto" w:vAnchor="margin" w:hAnchor="text" w:yAlign="inline"/>
            </w:pPr>
          </w:p>
        </w:tc>
        <w:tc>
          <w:tcPr>
            <w:tcW w:w="2592" w:type="dxa"/>
          </w:tcPr>
          <w:p w14:paraId="2D5875A0" w14:textId="77777777" w:rsidR="00882108" w:rsidRDefault="00882108" w:rsidP="00366A4F">
            <w:pPr>
              <w:pStyle w:val="NoSpacing"/>
              <w:framePr w:hSpace="0" w:wrap="auto" w:vAnchor="margin" w:hAnchor="text" w:yAlign="inline"/>
            </w:pPr>
            <w:r>
              <w:t>hasEffect</w:t>
            </w:r>
          </w:p>
        </w:tc>
        <w:tc>
          <w:tcPr>
            <w:tcW w:w="4212" w:type="dxa"/>
          </w:tcPr>
          <w:p w14:paraId="35A53665" w14:textId="77777777" w:rsidR="00882108" w:rsidRDefault="00882108" w:rsidP="00366A4F">
            <w:pPr>
              <w:pStyle w:val="NoSpacing"/>
              <w:framePr w:hSpace="0" w:wrap="auto" w:vAnchor="margin" w:hAnchor="text" w:yAlign="inline"/>
            </w:pPr>
            <w:r>
              <w:t>only State</w:t>
            </w:r>
          </w:p>
        </w:tc>
      </w:tr>
      <w:tr w:rsidR="00882108" w14:paraId="05B85FD9" w14:textId="77777777" w:rsidTr="00366A4F">
        <w:tc>
          <w:tcPr>
            <w:tcW w:w="2546" w:type="dxa"/>
            <w:vMerge/>
          </w:tcPr>
          <w:p w14:paraId="7B6EDA6A" w14:textId="77777777" w:rsidR="00882108" w:rsidRDefault="00882108" w:rsidP="00366A4F">
            <w:pPr>
              <w:pStyle w:val="NoSpacing"/>
              <w:framePr w:hSpace="0" w:wrap="auto" w:vAnchor="margin" w:hAnchor="text" w:yAlign="inline"/>
            </w:pPr>
          </w:p>
        </w:tc>
        <w:tc>
          <w:tcPr>
            <w:tcW w:w="2592" w:type="dxa"/>
          </w:tcPr>
          <w:p w14:paraId="66BE09B2" w14:textId="77777777" w:rsidR="00882108" w:rsidRDefault="00882108" w:rsidP="00366A4F">
            <w:pPr>
              <w:pStyle w:val="NoSpacing"/>
              <w:framePr w:hSpace="0" w:wrap="auto" w:vAnchor="margin" w:hAnchor="text" w:yAlign="inline"/>
            </w:pPr>
            <w:r>
              <w:t>causes</w:t>
            </w:r>
          </w:p>
        </w:tc>
        <w:tc>
          <w:tcPr>
            <w:tcW w:w="4212" w:type="dxa"/>
          </w:tcPr>
          <w:p w14:paraId="2386CECD" w14:textId="77777777" w:rsidR="00882108" w:rsidRDefault="00882108" w:rsidP="00366A4F">
            <w:pPr>
              <w:pStyle w:val="NoSpacing"/>
              <w:framePr w:hSpace="0" w:wrap="auto" w:vAnchor="margin" w:hAnchor="text" w:yAlign="inline"/>
            </w:pPr>
            <w:r>
              <w:t>only State</w:t>
            </w:r>
          </w:p>
        </w:tc>
      </w:tr>
      <w:tr w:rsidR="00882108" w14:paraId="42DA9750" w14:textId="77777777" w:rsidTr="00366A4F">
        <w:tc>
          <w:tcPr>
            <w:tcW w:w="2546" w:type="dxa"/>
            <w:vMerge/>
          </w:tcPr>
          <w:p w14:paraId="0D41C55A" w14:textId="77777777" w:rsidR="00882108" w:rsidRDefault="00882108" w:rsidP="00366A4F">
            <w:pPr>
              <w:pStyle w:val="NoSpacing"/>
              <w:framePr w:hSpace="0" w:wrap="auto" w:vAnchor="margin" w:hAnchor="text" w:yAlign="inline"/>
            </w:pPr>
          </w:p>
        </w:tc>
        <w:tc>
          <w:tcPr>
            <w:tcW w:w="2592" w:type="dxa"/>
          </w:tcPr>
          <w:p w14:paraId="2F3CC60B" w14:textId="77777777" w:rsidR="00882108" w:rsidRDefault="00882108" w:rsidP="00366A4F">
            <w:pPr>
              <w:pStyle w:val="NoSpacing"/>
              <w:framePr w:hSpace="0" w:wrap="auto" w:vAnchor="margin" w:hAnchor="text" w:yAlign="inline"/>
            </w:pPr>
            <w:r>
              <w:t>occursAt</w:t>
            </w:r>
            <w:r>
              <w:tab/>
            </w:r>
          </w:p>
        </w:tc>
        <w:tc>
          <w:tcPr>
            <w:tcW w:w="4212" w:type="dxa"/>
          </w:tcPr>
          <w:p w14:paraId="49865E40" w14:textId="77777777" w:rsidR="00882108" w:rsidRDefault="00882108" w:rsidP="00366A4F">
            <w:pPr>
              <w:pStyle w:val="NoSpacing"/>
              <w:framePr w:hSpace="0" w:wrap="auto" w:vAnchor="margin" w:hAnchor="text" w:yAlign="inline"/>
            </w:pPr>
            <w:r>
              <w:t>some time:Interval</w:t>
            </w:r>
          </w:p>
        </w:tc>
      </w:tr>
      <w:tr w:rsidR="00882108" w14:paraId="51D66F95" w14:textId="77777777" w:rsidTr="00366A4F">
        <w:tc>
          <w:tcPr>
            <w:tcW w:w="2546" w:type="dxa"/>
            <w:vMerge/>
          </w:tcPr>
          <w:p w14:paraId="56EBBEA3" w14:textId="77777777" w:rsidR="00882108" w:rsidRDefault="00882108" w:rsidP="00366A4F">
            <w:pPr>
              <w:pStyle w:val="NoSpacing"/>
              <w:framePr w:hSpace="0" w:wrap="auto" w:vAnchor="margin" w:hAnchor="text" w:yAlign="inline"/>
            </w:pPr>
          </w:p>
        </w:tc>
        <w:tc>
          <w:tcPr>
            <w:tcW w:w="2592" w:type="dxa"/>
          </w:tcPr>
          <w:p w14:paraId="2CFD669B" w14:textId="77777777" w:rsidR="00882108" w:rsidRDefault="00882108" w:rsidP="00366A4F">
            <w:pPr>
              <w:pStyle w:val="NoSpacing"/>
              <w:framePr w:hSpace="0" w:wrap="auto" w:vAnchor="margin" w:hAnchor="text" w:yAlign="inline"/>
            </w:pPr>
            <w:r>
              <w:t>beginOf</w:t>
            </w:r>
          </w:p>
        </w:tc>
        <w:tc>
          <w:tcPr>
            <w:tcW w:w="4212" w:type="dxa"/>
          </w:tcPr>
          <w:p w14:paraId="105617A9" w14:textId="77777777" w:rsidR="00882108" w:rsidRDefault="00882108" w:rsidP="00366A4F">
            <w:pPr>
              <w:pStyle w:val="NoSpacing"/>
              <w:framePr w:hSpace="0" w:wrap="auto" w:vAnchor="margin" w:hAnchor="text" w:yAlign="inline"/>
            </w:pPr>
            <w:r>
              <w:t>some time:Instant</w:t>
            </w:r>
          </w:p>
        </w:tc>
      </w:tr>
      <w:tr w:rsidR="00882108" w14:paraId="0214E349" w14:textId="77777777" w:rsidTr="00366A4F">
        <w:tc>
          <w:tcPr>
            <w:tcW w:w="2546" w:type="dxa"/>
            <w:vMerge/>
          </w:tcPr>
          <w:p w14:paraId="2A838205" w14:textId="77777777" w:rsidR="00882108" w:rsidRDefault="00882108" w:rsidP="00366A4F">
            <w:pPr>
              <w:pStyle w:val="NoSpacing"/>
              <w:framePr w:hSpace="0" w:wrap="auto" w:vAnchor="margin" w:hAnchor="text" w:yAlign="inline"/>
            </w:pPr>
          </w:p>
        </w:tc>
        <w:tc>
          <w:tcPr>
            <w:tcW w:w="2592" w:type="dxa"/>
          </w:tcPr>
          <w:p w14:paraId="121FB9F5" w14:textId="77777777" w:rsidR="00882108" w:rsidRDefault="00882108" w:rsidP="00366A4F">
            <w:pPr>
              <w:pStyle w:val="NoSpacing"/>
              <w:framePr w:hSpace="0" w:wrap="auto" w:vAnchor="margin" w:hAnchor="text" w:yAlign="inline"/>
            </w:pPr>
            <w:r>
              <w:t>endOf</w:t>
            </w:r>
          </w:p>
        </w:tc>
        <w:tc>
          <w:tcPr>
            <w:tcW w:w="4212" w:type="dxa"/>
          </w:tcPr>
          <w:p w14:paraId="662DB20F" w14:textId="77777777" w:rsidR="00882108" w:rsidRDefault="00882108" w:rsidP="00366A4F">
            <w:pPr>
              <w:pStyle w:val="NoSpacing"/>
              <w:framePr w:hSpace="0" w:wrap="auto" w:vAnchor="margin" w:hAnchor="text" w:yAlign="inline"/>
            </w:pPr>
            <w:r>
              <w:t>some time:Instant</w:t>
            </w:r>
          </w:p>
        </w:tc>
      </w:tr>
      <w:tr w:rsidR="00882108" w14:paraId="3DD716D7" w14:textId="77777777" w:rsidTr="00366A4F">
        <w:tc>
          <w:tcPr>
            <w:tcW w:w="2546" w:type="dxa"/>
            <w:vMerge/>
          </w:tcPr>
          <w:p w14:paraId="76602854" w14:textId="77777777" w:rsidR="00882108" w:rsidRDefault="00882108" w:rsidP="00366A4F">
            <w:pPr>
              <w:pStyle w:val="NoSpacing"/>
              <w:framePr w:hSpace="0" w:wrap="auto" w:vAnchor="margin" w:hAnchor="text" w:yAlign="inline"/>
            </w:pPr>
          </w:p>
        </w:tc>
        <w:tc>
          <w:tcPr>
            <w:tcW w:w="2592" w:type="dxa"/>
          </w:tcPr>
          <w:p w14:paraId="61F8234A" w14:textId="59E22F84" w:rsidR="00882108" w:rsidRDefault="00E66689" w:rsidP="00366A4F">
            <w:pPr>
              <w:pStyle w:val="NoSpacing"/>
              <w:framePr w:hSpace="0" w:wrap="auto" w:vAnchor="margin" w:hAnchor="text" w:yAlign="inline"/>
            </w:pPr>
            <w:r>
              <w:t>spatial:</w:t>
            </w:r>
            <w:r w:rsidR="00882108">
              <w:t>hasLocation</w:t>
            </w:r>
          </w:p>
        </w:tc>
        <w:tc>
          <w:tcPr>
            <w:tcW w:w="4212" w:type="dxa"/>
          </w:tcPr>
          <w:p w14:paraId="076EB9B5" w14:textId="7074878D" w:rsidR="00882108" w:rsidRDefault="00882108" w:rsidP="00366A4F">
            <w:pPr>
              <w:pStyle w:val="NoSpacing"/>
              <w:framePr w:hSpace="0" w:wrap="auto" w:vAnchor="margin" w:hAnchor="text" w:yAlign="inline"/>
            </w:pPr>
            <w:r>
              <w:t xml:space="preserve">only </w:t>
            </w:r>
            <w:r w:rsidR="00E66689">
              <w:t>spatial:</w:t>
            </w:r>
            <w:r>
              <w:t>SpatialFeature</w:t>
            </w:r>
          </w:p>
        </w:tc>
      </w:tr>
      <w:tr w:rsidR="00882108" w14:paraId="5A95D0E5" w14:textId="77777777" w:rsidTr="00366A4F">
        <w:tc>
          <w:tcPr>
            <w:tcW w:w="2546" w:type="dxa"/>
            <w:vMerge/>
          </w:tcPr>
          <w:p w14:paraId="7F9417E2" w14:textId="77777777" w:rsidR="00882108" w:rsidRDefault="00882108" w:rsidP="00366A4F">
            <w:pPr>
              <w:pStyle w:val="NoSpacing"/>
              <w:framePr w:hSpace="0" w:wrap="auto" w:vAnchor="margin" w:hAnchor="text" w:yAlign="inline"/>
            </w:pPr>
          </w:p>
        </w:tc>
        <w:tc>
          <w:tcPr>
            <w:tcW w:w="2592" w:type="dxa"/>
          </w:tcPr>
          <w:p w14:paraId="6F653AE0" w14:textId="77777777" w:rsidR="00882108" w:rsidRDefault="00882108" w:rsidP="00366A4F">
            <w:pPr>
              <w:pStyle w:val="NoSpacing"/>
              <w:framePr w:hSpace="0" w:wrap="auto" w:vAnchor="margin" w:hAnchor="text" w:yAlign="inline"/>
            </w:pPr>
            <w:r>
              <w:t>hasParticipant</w:t>
            </w:r>
          </w:p>
        </w:tc>
        <w:tc>
          <w:tcPr>
            <w:tcW w:w="4212" w:type="dxa"/>
          </w:tcPr>
          <w:p w14:paraId="1990944B" w14:textId="77777777" w:rsidR="00882108" w:rsidRDefault="00882108" w:rsidP="00366A4F">
            <w:pPr>
              <w:pStyle w:val="NoSpacing"/>
              <w:framePr w:hSpace="0" w:wrap="auto" w:vAnchor="margin" w:hAnchor="text" w:yAlign="inline"/>
            </w:pPr>
            <w:r>
              <w:t>only change:Manifestation</w:t>
            </w:r>
          </w:p>
        </w:tc>
      </w:tr>
      <w:tr w:rsidR="00882108" w14:paraId="581F9B79" w14:textId="77777777" w:rsidTr="00366A4F">
        <w:tc>
          <w:tcPr>
            <w:tcW w:w="2546" w:type="dxa"/>
            <w:vMerge/>
          </w:tcPr>
          <w:p w14:paraId="407BBE41" w14:textId="77777777" w:rsidR="00882108" w:rsidRDefault="00882108" w:rsidP="00366A4F">
            <w:pPr>
              <w:pStyle w:val="NoSpacing"/>
              <w:framePr w:hSpace="0" w:wrap="auto" w:vAnchor="margin" w:hAnchor="text" w:yAlign="inline"/>
            </w:pPr>
          </w:p>
        </w:tc>
        <w:tc>
          <w:tcPr>
            <w:tcW w:w="2592" w:type="dxa"/>
          </w:tcPr>
          <w:p w14:paraId="663E8E04" w14:textId="77777777" w:rsidR="00882108" w:rsidRPr="00F66192" w:rsidRDefault="00882108" w:rsidP="00366A4F">
            <w:pPr>
              <w:pStyle w:val="NoSpacing"/>
              <w:framePr w:hSpace="0" w:wrap="auto" w:vAnchor="margin" w:hAnchor="text" w:yAlign="inline"/>
            </w:pPr>
            <w:r w:rsidRPr="00F66192">
              <w:t>occursBefore</w:t>
            </w:r>
          </w:p>
        </w:tc>
        <w:tc>
          <w:tcPr>
            <w:tcW w:w="4212" w:type="dxa"/>
          </w:tcPr>
          <w:p w14:paraId="08DB1775" w14:textId="77777777" w:rsidR="00882108" w:rsidRDefault="00882108" w:rsidP="00366A4F">
            <w:pPr>
              <w:pStyle w:val="NoSpacing"/>
              <w:framePr w:hSpace="0" w:wrap="auto" w:vAnchor="margin" w:hAnchor="text" w:yAlign="inline"/>
            </w:pPr>
            <w:r>
              <w:t>only Activity</w:t>
            </w:r>
          </w:p>
        </w:tc>
      </w:tr>
      <w:tr w:rsidR="00882108" w14:paraId="3A7008C2" w14:textId="77777777" w:rsidTr="00366A4F">
        <w:tc>
          <w:tcPr>
            <w:tcW w:w="2546" w:type="dxa"/>
            <w:vMerge/>
          </w:tcPr>
          <w:p w14:paraId="4F9C6518" w14:textId="77777777" w:rsidR="00882108" w:rsidRDefault="00882108" w:rsidP="00366A4F">
            <w:pPr>
              <w:pStyle w:val="NoSpacing"/>
              <w:framePr w:hSpace="0" w:wrap="auto" w:vAnchor="margin" w:hAnchor="text" w:yAlign="inline"/>
            </w:pPr>
          </w:p>
        </w:tc>
        <w:tc>
          <w:tcPr>
            <w:tcW w:w="2592" w:type="dxa"/>
          </w:tcPr>
          <w:p w14:paraId="3DDF3863" w14:textId="77777777" w:rsidR="00882108" w:rsidRPr="00F66192" w:rsidRDefault="00882108" w:rsidP="00366A4F">
            <w:pPr>
              <w:pStyle w:val="NoSpacing"/>
              <w:framePr w:hSpace="0" w:wrap="auto" w:vAnchor="margin" w:hAnchor="text" w:yAlign="inline"/>
            </w:pPr>
            <w:r w:rsidRPr="00F66192">
              <w:t>occursDirectlyBefore</w:t>
            </w:r>
          </w:p>
        </w:tc>
        <w:tc>
          <w:tcPr>
            <w:tcW w:w="4212" w:type="dxa"/>
          </w:tcPr>
          <w:p w14:paraId="378312AB" w14:textId="77777777" w:rsidR="00882108" w:rsidRDefault="00882108" w:rsidP="00366A4F">
            <w:pPr>
              <w:pStyle w:val="NoSpacing"/>
              <w:framePr w:hSpace="0" w:wrap="auto" w:vAnchor="margin" w:hAnchor="text" w:yAlign="inline"/>
            </w:pPr>
            <w:r>
              <w:t>only Activity</w:t>
            </w:r>
          </w:p>
        </w:tc>
      </w:tr>
      <w:tr w:rsidR="00882108" w14:paraId="19583C06" w14:textId="77777777" w:rsidTr="00366A4F">
        <w:tc>
          <w:tcPr>
            <w:tcW w:w="2546" w:type="dxa"/>
            <w:vMerge w:val="restart"/>
          </w:tcPr>
          <w:p w14:paraId="770CBDC2" w14:textId="77777777" w:rsidR="00882108" w:rsidRDefault="00882108" w:rsidP="00366A4F">
            <w:pPr>
              <w:pStyle w:val="NoSpacing"/>
              <w:framePr w:hSpace="0" w:wrap="auto" w:vAnchor="margin" w:hAnchor="text" w:yAlign="inline"/>
            </w:pPr>
            <w:r>
              <w:t>State</w:t>
            </w:r>
          </w:p>
        </w:tc>
        <w:tc>
          <w:tcPr>
            <w:tcW w:w="2592" w:type="dxa"/>
          </w:tcPr>
          <w:p w14:paraId="3ED8C006" w14:textId="77777777" w:rsidR="00882108" w:rsidRDefault="00882108" w:rsidP="00366A4F">
            <w:pPr>
              <w:pStyle w:val="NoSpacing"/>
              <w:framePr w:hSpace="0" w:wrap="auto" w:vAnchor="margin" w:hAnchor="text" w:yAlign="inline"/>
            </w:pPr>
            <w:r>
              <w:t>preconditionOf</w:t>
            </w:r>
          </w:p>
        </w:tc>
        <w:tc>
          <w:tcPr>
            <w:tcW w:w="4212" w:type="dxa"/>
          </w:tcPr>
          <w:p w14:paraId="1C4B8C76" w14:textId="77777777" w:rsidR="00882108" w:rsidRDefault="00882108" w:rsidP="00366A4F">
            <w:pPr>
              <w:pStyle w:val="NoSpacing"/>
              <w:framePr w:hSpace="0" w:wrap="auto" w:vAnchor="margin" w:hAnchor="text" w:yAlign="inline"/>
            </w:pPr>
            <w:r>
              <w:t>only Activity</w:t>
            </w:r>
          </w:p>
        </w:tc>
      </w:tr>
      <w:tr w:rsidR="00882108" w14:paraId="3BFA881A" w14:textId="77777777" w:rsidTr="00366A4F">
        <w:tc>
          <w:tcPr>
            <w:tcW w:w="2546" w:type="dxa"/>
            <w:vMerge/>
          </w:tcPr>
          <w:p w14:paraId="69036BA6" w14:textId="77777777" w:rsidR="00882108" w:rsidRDefault="00882108" w:rsidP="00366A4F">
            <w:pPr>
              <w:pStyle w:val="NoSpacing"/>
              <w:framePr w:hSpace="0" w:wrap="auto" w:vAnchor="margin" w:hAnchor="text" w:yAlign="inline"/>
            </w:pPr>
          </w:p>
        </w:tc>
        <w:tc>
          <w:tcPr>
            <w:tcW w:w="2592" w:type="dxa"/>
          </w:tcPr>
          <w:p w14:paraId="4345A55B" w14:textId="77777777" w:rsidR="00882108" w:rsidRDefault="00882108" w:rsidP="00366A4F">
            <w:pPr>
              <w:pStyle w:val="NoSpacing"/>
              <w:framePr w:hSpace="0" w:wrap="auto" w:vAnchor="margin" w:hAnchor="text" w:yAlign="inline"/>
            </w:pPr>
            <w:r>
              <w:t>enables</w:t>
            </w:r>
          </w:p>
        </w:tc>
        <w:tc>
          <w:tcPr>
            <w:tcW w:w="4212" w:type="dxa"/>
          </w:tcPr>
          <w:p w14:paraId="61E57D08" w14:textId="77777777" w:rsidR="00882108" w:rsidRDefault="00882108" w:rsidP="00366A4F">
            <w:pPr>
              <w:pStyle w:val="NoSpacing"/>
              <w:framePr w:hSpace="0" w:wrap="auto" w:vAnchor="margin" w:hAnchor="text" w:yAlign="inline"/>
            </w:pPr>
            <w:r>
              <w:t>only Activity</w:t>
            </w:r>
          </w:p>
        </w:tc>
      </w:tr>
      <w:tr w:rsidR="00882108" w14:paraId="347C661C" w14:textId="77777777" w:rsidTr="00366A4F">
        <w:tc>
          <w:tcPr>
            <w:tcW w:w="2546" w:type="dxa"/>
            <w:vMerge/>
          </w:tcPr>
          <w:p w14:paraId="15443260" w14:textId="77777777" w:rsidR="00882108" w:rsidRDefault="00882108" w:rsidP="00366A4F">
            <w:pPr>
              <w:pStyle w:val="NoSpacing"/>
              <w:framePr w:hSpace="0" w:wrap="auto" w:vAnchor="margin" w:hAnchor="text" w:yAlign="inline"/>
            </w:pPr>
          </w:p>
        </w:tc>
        <w:tc>
          <w:tcPr>
            <w:tcW w:w="2592" w:type="dxa"/>
          </w:tcPr>
          <w:p w14:paraId="744D5A0C" w14:textId="77777777" w:rsidR="00882108" w:rsidRDefault="00882108" w:rsidP="00366A4F">
            <w:pPr>
              <w:pStyle w:val="NoSpacing"/>
              <w:framePr w:hSpace="0" w:wrap="auto" w:vAnchor="margin" w:hAnchor="text" w:yAlign="inline"/>
            </w:pPr>
            <w:r>
              <w:t>effectOf</w:t>
            </w:r>
          </w:p>
        </w:tc>
        <w:tc>
          <w:tcPr>
            <w:tcW w:w="4212" w:type="dxa"/>
          </w:tcPr>
          <w:p w14:paraId="56848202" w14:textId="77777777" w:rsidR="00882108" w:rsidRDefault="00882108" w:rsidP="00366A4F">
            <w:pPr>
              <w:pStyle w:val="NoSpacing"/>
              <w:framePr w:hSpace="0" w:wrap="auto" w:vAnchor="margin" w:hAnchor="text" w:yAlign="inline"/>
            </w:pPr>
            <w:r>
              <w:t>only Activity</w:t>
            </w:r>
          </w:p>
        </w:tc>
      </w:tr>
      <w:tr w:rsidR="00882108" w14:paraId="61D7BD61" w14:textId="77777777" w:rsidTr="00366A4F">
        <w:tc>
          <w:tcPr>
            <w:tcW w:w="2546" w:type="dxa"/>
            <w:vMerge/>
          </w:tcPr>
          <w:p w14:paraId="236622C8" w14:textId="77777777" w:rsidR="00882108" w:rsidRDefault="00882108" w:rsidP="00366A4F">
            <w:pPr>
              <w:pStyle w:val="NoSpacing"/>
              <w:framePr w:hSpace="0" w:wrap="auto" w:vAnchor="margin" w:hAnchor="text" w:yAlign="inline"/>
            </w:pPr>
          </w:p>
        </w:tc>
        <w:tc>
          <w:tcPr>
            <w:tcW w:w="2592" w:type="dxa"/>
          </w:tcPr>
          <w:p w14:paraId="205107A2" w14:textId="77777777" w:rsidR="00882108" w:rsidRDefault="00882108" w:rsidP="00366A4F">
            <w:pPr>
              <w:pStyle w:val="NoSpacing"/>
              <w:framePr w:hSpace="0" w:wrap="auto" w:vAnchor="margin" w:hAnchor="text" w:yAlign="inline"/>
            </w:pPr>
            <w:r>
              <w:t>causedBy</w:t>
            </w:r>
          </w:p>
        </w:tc>
        <w:tc>
          <w:tcPr>
            <w:tcW w:w="4212" w:type="dxa"/>
          </w:tcPr>
          <w:p w14:paraId="5F9E956F" w14:textId="77777777" w:rsidR="00882108" w:rsidRDefault="00882108" w:rsidP="00366A4F">
            <w:pPr>
              <w:pStyle w:val="NoSpacing"/>
              <w:framePr w:hSpace="0" w:wrap="auto" w:vAnchor="margin" w:hAnchor="text" w:yAlign="inline"/>
            </w:pPr>
            <w:r>
              <w:t>only Activity</w:t>
            </w:r>
          </w:p>
        </w:tc>
      </w:tr>
      <w:tr w:rsidR="00882108" w14:paraId="0E0144A9" w14:textId="77777777" w:rsidTr="00366A4F">
        <w:tc>
          <w:tcPr>
            <w:tcW w:w="2546" w:type="dxa"/>
            <w:vMerge/>
          </w:tcPr>
          <w:p w14:paraId="2C892E52" w14:textId="77777777" w:rsidR="00882108" w:rsidRDefault="00882108" w:rsidP="00366A4F">
            <w:pPr>
              <w:pStyle w:val="NoSpacing"/>
              <w:framePr w:hSpace="0" w:wrap="auto" w:vAnchor="margin" w:hAnchor="text" w:yAlign="inline"/>
            </w:pPr>
          </w:p>
        </w:tc>
        <w:tc>
          <w:tcPr>
            <w:tcW w:w="2592" w:type="dxa"/>
          </w:tcPr>
          <w:p w14:paraId="25C2D1D6" w14:textId="77777777" w:rsidR="00882108" w:rsidRDefault="00882108" w:rsidP="00366A4F">
            <w:pPr>
              <w:pStyle w:val="NoSpacing"/>
              <w:framePr w:hSpace="0" w:wrap="auto" w:vAnchor="margin" w:hAnchor="text" w:yAlign="inline"/>
            </w:pPr>
            <w:r>
              <w:t>achievedAt</w:t>
            </w:r>
          </w:p>
        </w:tc>
        <w:tc>
          <w:tcPr>
            <w:tcW w:w="4212" w:type="dxa"/>
          </w:tcPr>
          <w:p w14:paraId="3DF8D49C" w14:textId="77777777" w:rsidR="00882108" w:rsidRDefault="00882108" w:rsidP="00366A4F">
            <w:pPr>
              <w:pStyle w:val="NoSpacing"/>
              <w:framePr w:hSpace="0" w:wrap="auto" w:vAnchor="margin" w:hAnchor="text" w:yAlign="inline"/>
            </w:pPr>
            <w:r>
              <w:t>only time:TemporalEntity</w:t>
            </w:r>
          </w:p>
        </w:tc>
      </w:tr>
      <w:tr w:rsidR="00882108" w14:paraId="08E408E9" w14:textId="77777777" w:rsidTr="00366A4F">
        <w:tc>
          <w:tcPr>
            <w:tcW w:w="2546" w:type="dxa"/>
            <w:vMerge w:val="restart"/>
          </w:tcPr>
          <w:p w14:paraId="61B3AEA8" w14:textId="77777777" w:rsidR="00882108" w:rsidRDefault="00882108" w:rsidP="00366A4F">
            <w:pPr>
              <w:pStyle w:val="NoSpacing"/>
              <w:framePr w:hSpace="0" w:wrap="auto" w:vAnchor="margin" w:hAnchor="text" w:yAlign="inline"/>
            </w:pPr>
            <w:r>
              <w:lastRenderedPageBreak/>
              <w:t>TerminalState</w:t>
            </w:r>
          </w:p>
        </w:tc>
        <w:tc>
          <w:tcPr>
            <w:tcW w:w="2592" w:type="dxa"/>
          </w:tcPr>
          <w:p w14:paraId="454043C4" w14:textId="77777777" w:rsidR="00882108" w:rsidRDefault="00882108" w:rsidP="00366A4F">
            <w:pPr>
              <w:pStyle w:val="NoSpacing"/>
              <w:framePr w:hSpace="0" w:wrap="auto" w:vAnchor="margin" w:hAnchor="text" w:yAlign="inline"/>
            </w:pPr>
            <w:r>
              <w:t>subClassOf</w:t>
            </w:r>
          </w:p>
        </w:tc>
        <w:tc>
          <w:tcPr>
            <w:tcW w:w="4212" w:type="dxa"/>
          </w:tcPr>
          <w:p w14:paraId="4D747CC9" w14:textId="77777777" w:rsidR="00882108" w:rsidRDefault="00882108" w:rsidP="00366A4F">
            <w:pPr>
              <w:pStyle w:val="NoSpacing"/>
              <w:framePr w:hSpace="0" w:wrap="auto" w:vAnchor="margin" w:hAnchor="text" w:yAlign="inline"/>
            </w:pPr>
            <w:r>
              <w:t>State</w:t>
            </w:r>
          </w:p>
        </w:tc>
      </w:tr>
      <w:tr w:rsidR="00882108" w14:paraId="2FDE383C" w14:textId="77777777" w:rsidTr="00366A4F">
        <w:tc>
          <w:tcPr>
            <w:tcW w:w="2546" w:type="dxa"/>
            <w:vMerge/>
          </w:tcPr>
          <w:p w14:paraId="2F36769D" w14:textId="77777777" w:rsidR="00882108" w:rsidRDefault="00882108" w:rsidP="00366A4F">
            <w:pPr>
              <w:pStyle w:val="NoSpacing"/>
              <w:framePr w:hSpace="0" w:wrap="auto" w:vAnchor="margin" w:hAnchor="text" w:yAlign="inline"/>
            </w:pPr>
          </w:p>
        </w:tc>
        <w:tc>
          <w:tcPr>
            <w:tcW w:w="2592" w:type="dxa"/>
          </w:tcPr>
          <w:p w14:paraId="57711FB4" w14:textId="77777777" w:rsidR="00882108" w:rsidRDefault="00882108" w:rsidP="00366A4F">
            <w:pPr>
              <w:pStyle w:val="NoSpacing"/>
              <w:framePr w:hSpace="0" w:wrap="auto" w:vAnchor="margin" w:hAnchor="text" w:yAlign="inline"/>
            </w:pPr>
            <w:r>
              <w:t>disjointWith</w:t>
            </w:r>
          </w:p>
        </w:tc>
        <w:tc>
          <w:tcPr>
            <w:tcW w:w="4212" w:type="dxa"/>
          </w:tcPr>
          <w:p w14:paraId="29DA1ED9" w14:textId="77777777" w:rsidR="00882108" w:rsidRDefault="00882108" w:rsidP="00366A4F">
            <w:pPr>
              <w:pStyle w:val="NoSpacing"/>
              <w:framePr w:hSpace="0" w:wrap="auto" w:vAnchor="margin" w:hAnchor="text" w:yAlign="inline"/>
            </w:pPr>
            <w:r>
              <w:t>NonTerminalState</w:t>
            </w:r>
          </w:p>
        </w:tc>
      </w:tr>
      <w:tr w:rsidR="00882108" w14:paraId="61A2CBBC" w14:textId="77777777" w:rsidTr="00366A4F">
        <w:tc>
          <w:tcPr>
            <w:tcW w:w="2546" w:type="dxa"/>
            <w:vMerge/>
          </w:tcPr>
          <w:p w14:paraId="7B20219F" w14:textId="77777777" w:rsidR="00882108" w:rsidRDefault="00882108" w:rsidP="00366A4F">
            <w:pPr>
              <w:pStyle w:val="NoSpacing"/>
              <w:framePr w:hSpace="0" w:wrap="auto" w:vAnchor="margin" w:hAnchor="text" w:yAlign="inline"/>
            </w:pPr>
          </w:p>
        </w:tc>
        <w:tc>
          <w:tcPr>
            <w:tcW w:w="2592" w:type="dxa"/>
          </w:tcPr>
          <w:p w14:paraId="1AB6CA13" w14:textId="77777777" w:rsidR="00882108" w:rsidRDefault="00882108" w:rsidP="00366A4F">
            <w:pPr>
              <w:pStyle w:val="NoSpacing"/>
              <w:framePr w:hSpace="0" w:wrap="auto" w:vAnchor="margin" w:hAnchor="text" w:yAlign="inline"/>
            </w:pPr>
            <w:r>
              <w:t>subClassOf</w:t>
            </w:r>
          </w:p>
        </w:tc>
        <w:tc>
          <w:tcPr>
            <w:tcW w:w="4212" w:type="dxa"/>
          </w:tcPr>
          <w:p w14:paraId="7172F15F" w14:textId="77777777" w:rsidR="00882108" w:rsidRDefault="00882108" w:rsidP="00366A4F">
            <w:pPr>
              <w:pStyle w:val="NoSpacing"/>
              <w:framePr w:hSpace="0" w:wrap="auto" w:vAnchor="margin" w:hAnchor="text" w:yAlign="inline"/>
            </w:pPr>
            <w:r>
              <w:t>change:Manifestation and (preconditionOf some Activity or effectOf some Activity)</w:t>
            </w:r>
          </w:p>
        </w:tc>
      </w:tr>
      <w:tr w:rsidR="00882108" w14:paraId="4952F578" w14:textId="77777777" w:rsidTr="00366A4F">
        <w:tc>
          <w:tcPr>
            <w:tcW w:w="2546" w:type="dxa"/>
            <w:vMerge/>
          </w:tcPr>
          <w:p w14:paraId="3D6EDFD0" w14:textId="77777777" w:rsidR="00882108" w:rsidRDefault="00882108" w:rsidP="00366A4F">
            <w:pPr>
              <w:pStyle w:val="NoSpacing"/>
              <w:framePr w:hSpace="0" w:wrap="auto" w:vAnchor="margin" w:hAnchor="text" w:yAlign="inline"/>
            </w:pPr>
          </w:p>
        </w:tc>
        <w:tc>
          <w:tcPr>
            <w:tcW w:w="2592" w:type="dxa"/>
          </w:tcPr>
          <w:p w14:paraId="618CF358" w14:textId="77777777" w:rsidR="00882108" w:rsidRDefault="00882108" w:rsidP="00366A4F">
            <w:pPr>
              <w:pStyle w:val="NoSpacing"/>
              <w:framePr w:hSpace="0" w:wrap="auto" w:vAnchor="margin" w:hAnchor="text" w:yAlign="inline"/>
            </w:pPr>
            <w:r>
              <w:t>hasDecomp</w:t>
            </w:r>
          </w:p>
        </w:tc>
        <w:tc>
          <w:tcPr>
            <w:tcW w:w="4212" w:type="dxa"/>
          </w:tcPr>
          <w:p w14:paraId="77606D6D" w14:textId="77777777" w:rsidR="00882108" w:rsidRDefault="00882108" w:rsidP="00366A4F">
            <w:pPr>
              <w:pStyle w:val="NoSpacing"/>
              <w:framePr w:hSpace="0" w:wrap="auto" w:vAnchor="margin" w:hAnchor="text" w:yAlign="inline"/>
            </w:pPr>
            <w:r>
              <w:t>exactly 0 StateType</w:t>
            </w:r>
          </w:p>
        </w:tc>
      </w:tr>
      <w:tr w:rsidR="00882108" w14:paraId="21289EE7" w14:textId="77777777" w:rsidTr="00366A4F">
        <w:tc>
          <w:tcPr>
            <w:tcW w:w="2546" w:type="dxa"/>
            <w:vMerge w:val="restart"/>
          </w:tcPr>
          <w:p w14:paraId="0E9FD4A3" w14:textId="77777777" w:rsidR="00882108" w:rsidRDefault="00882108" w:rsidP="00366A4F">
            <w:pPr>
              <w:pStyle w:val="NoSpacing"/>
              <w:framePr w:hSpace="0" w:wrap="auto" w:vAnchor="margin" w:hAnchor="text" w:yAlign="inline"/>
            </w:pPr>
            <w:r>
              <w:t>NonTerminalState</w:t>
            </w:r>
          </w:p>
        </w:tc>
        <w:tc>
          <w:tcPr>
            <w:tcW w:w="2592" w:type="dxa"/>
          </w:tcPr>
          <w:p w14:paraId="24AD351A" w14:textId="77777777" w:rsidR="00882108" w:rsidRDefault="00882108" w:rsidP="00366A4F">
            <w:pPr>
              <w:pStyle w:val="NoSpacing"/>
              <w:framePr w:hSpace="0" w:wrap="auto" w:vAnchor="margin" w:hAnchor="text" w:yAlign="inline"/>
            </w:pPr>
            <w:r>
              <w:t>subClassOf</w:t>
            </w:r>
          </w:p>
        </w:tc>
        <w:tc>
          <w:tcPr>
            <w:tcW w:w="4212" w:type="dxa"/>
          </w:tcPr>
          <w:p w14:paraId="23DAEFA7" w14:textId="77777777" w:rsidR="00882108" w:rsidRDefault="00882108" w:rsidP="00366A4F">
            <w:pPr>
              <w:pStyle w:val="NoSpacing"/>
              <w:framePr w:hSpace="0" w:wrap="auto" w:vAnchor="margin" w:hAnchor="text" w:yAlign="inline"/>
            </w:pPr>
            <w:r>
              <w:t>State</w:t>
            </w:r>
          </w:p>
        </w:tc>
      </w:tr>
      <w:tr w:rsidR="00882108" w14:paraId="5540CF6E" w14:textId="77777777" w:rsidTr="00366A4F">
        <w:tc>
          <w:tcPr>
            <w:tcW w:w="2546" w:type="dxa"/>
            <w:vMerge/>
          </w:tcPr>
          <w:p w14:paraId="2E64D777" w14:textId="77777777" w:rsidR="00882108" w:rsidRDefault="00882108" w:rsidP="00366A4F">
            <w:pPr>
              <w:pStyle w:val="NoSpacing"/>
              <w:framePr w:hSpace="0" w:wrap="auto" w:vAnchor="margin" w:hAnchor="text" w:yAlign="inline"/>
            </w:pPr>
          </w:p>
        </w:tc>
        <w:tc>
          <w:tcPr>
            <w:tcW w:w="2592" w:type="dxa"/>
          </w:tcPr>
          <w:p w14:paraId="6DAAB802" w14:textId="77777777" w:rsidR="00882108" w:rsidRDefault="00882108" w:rsidP="00366A4F">
            <w:pPr>
              <w:pStyle w:val="NoSpacing"/>
              <w:framePr w:hSpace="0" w:wrap="auto" w:vAnchor="margin" w:hAnchor="text" w:yAlign="inline"/>
            </w:pPr>
            <w:r>
              <w:t>disjointWtih</w:t>
            </w:r>
          </w:p>
        </w:tc>
        <w:tc>
          <w:tcPr>
            <w:tcW w:w="4212" w:type="dxa"/>
          </w:tcPr>
          <w:p w14:paraId="49622561" w14:textId="77777777" w:rsidR="00882108" w:rsidRDefault="00882108" w:rsidP="00366A4F">
            <w:pPr>
              <w:pStyle w:val="NoSpacing"/>
              <w:framePr w:hSpace="0" w:wrap="auto" w:vAnchor="margin" w:hAnchor="text" w:yAlign="inline"/>
            </w:pPr>
            <w:r>
              <w:t>TerminalState</w:t>
            </w:r>
          </w:p>
        </w:tc>
      </w:tr>
      <w:tr w:rsidR="00882108" w14:paraId="21215627" w14:textId="77777777" w:rsidTr="00366A4F">
        <w:tc>
          <w:tcPr>
            <w:tcW w:w="2546" w:type="dxa"/>
            <w:vMerge/>
          </w:tcPr>
          <w:p w14:paraId="32629CF5" w14:textId="77777777" w:rsidR="00882108" w:rsidRDefault="00882108" w:rsidP="00366A4F">
            <w:pPr>
              <w:pStyle w:val="NoSpacing"/>
              <w:framePr w:hSpace="0" w:wrap="auto" w:vAnchor="margin" w:hAnchor="text" w:yAlign="inline"/>
            </w:pPr>
          </w:p>
        </w:tc>
        <w:tc>
          <w:tcPr>
            <w:tcW w:w="2592" w:type="dxa"/>
          </w:tcPr>
          <w:p w14:paraId="0C2C2F5C" w14:textId="77777777" w:rsidR="00882108" w:rsidRDefault="00882108" w:rsidP="00366A4F">
            <w:pPr>
              <w:pStyle w:val="NoSpacing"/>
              <w:framePr w:hSpace="0" w:wrap="auto" w:vAnchor="margin" w:hAnchor="text" w:yAlign="inline"/>
            </w:pPr>
            <w:r>
              <w:t>hasDecomp</w:t>
            </w:r>
          </w:p>
        </w:tc>
        <w:tc>
          <w:tcPr>
            <w:tcW w:w="4212" w:type="dxa"/>
          </w:tcPr>
          <w:p w14:paraId="1621936C" w14:textId="77777777" w:rsidR="00882108" w:rsidRDefault="00882108" w:rsidP="00366A4F">
            <w:pPr>
              <w:pStyle w:val="NoSpacing"/>
              <w:framePr w:hSpace="0" w:wrap="auto" w:vAnchor="margin" w:hAnchor="text" w:yAlign="inline"/>
            </w:pPr>
            <w:r>
              <w:t>only State and min 2 State</w:t>
            </w:r>
          </w:p>
        </w:tc>
      </w:tr>
      <w:tr w:rsidR="00882108" w14:paraId="7F355DAF" w14:textId="77777777" w:rsidTr="00366A4F">
        <w:tc>
          <w:tcPr>
            <w:tcW w:w="2546" w:type="dxa"/>
            <w:vMerge/>
          </w:tcPr>
          <w:p w14:paraId="16F2C753" w14:textId="77777777" w:rsidR="00882108" w:rsidRDefault="00882108" w:rsidP="00366A4F">
            <w:pPr>
              <w:pStyle w:val="NoSpacing"/>
              <w:framePr w:hSpace="0" w:wrap="auto" w:vAnchor="margin" w:hAnchor="text" w:yAlign="inline"/>
            </w:pPr>
          </w:p>
        </w:tc>
        <w:tc>
          <w:tcPr>
            <w:tcW w:w="2592" w:type="dxa"/>
          </w:tcPr>
          <w:p w14:paraId="7AD5749E" w14:textId="77777777" w:rsidR="00882108" w:rsidRDefault="00882108" w:rsidP="00366A4F">
            <w:pPr>
              <w:pStyle w:val="NoSpacing"/>
              <w:framePr w:hSpace="0" w:wrap="auto" w:vAnchor="margin" w:hAnchor="text" w:yAlign="inline"/>
            </w:pPr>
            <w:r>
              <w:t>hasSubstate</w:t>
            </w:r>
          </w:p>
        </w:tc>
        <w:tc>
          <w:tcPr>
            <w:tcW w:w="4212" w:type="dxa"/>
          </w:tcPr>
          <w:p w14:paraId="69E7DDD0" w14:textId="77777777" w:rsidR="00882108" w:rsidRDefault="00882108" w:rsidP="00366A4F">
            <w:pPr>
              <w:pStyle w:val="NoSpacing"/>
              <w:framePr w:hSpace="0" w:wrap="auto" w:vAnchor="margin" w:hAnchor="text" w:yAlign="inline"/>
            </w:pPr>
            <w:r>
              <w:t>only State</w:t>
            </w:r>
          </w:p>
        </w:tc>
      </w:tr>
      <w:tr w:rsidR="00882108" w14:paraId="3A7D34FF" w14:textId="77777777" w:rsidTr="00366A4F">
        <w:tc>
          <w:tcPr>
            <w:tcW w:w="2546" w:type="dxa"/>
            <w:vMerge w:val="restart"/>
          </w:tcPr>
          <w:p w14:paraId="3D57FCB5" w14:textId="77777777" w:rsidR="00882108" w:rsidRDefault="00882108" w:rsidP="00366A4F">
            <w:pPr>
              <w:pStyle w:val="NoSpacing"/>
              <w:framePr w:hSpace="0" w:wrap="auto" w:vAnchor="margin" w:hAnchor="text" w:yAlign="inline"/>
            </w:pPr>
            <w:r>
              <w:t>ConjunctiveState</w:t>
            </w:r>
          </w:p>
        </w:tc>
        <w:tc>
          <w:tcPr>
            <w:tcW w:w="2592" w:type="dxa"/>
          </w:tcPr>
          <w:p w14:paraId="73868896" w14:textId="77777777" w:rsidR="00882108" w:rsidRDefault="00882108" w:rsidP="00366A4F">
            <w:pPr>
              <w:pStyle w:val="NoSpacing"/>
              <w:framePr w:hSpace="0" w:wrap="auto" w:vAnchor="margin" w:hAnchor="text" w:yAlign="inline"/>
            </w:pPr>
            <w:r>
              <w:t>subClassOf</w:t>
            </w:r>
          </w:p>
        </w:tc>
        <w:tc>
          <w:tcPr>
            <w:tcW w:w="4212" w:type="dxa"/>
          </w:tcPr>
          <w:p w14:paraId="0B32E4B9" w14:textId="77777777" w:rsidR="00882108" w:rsidRDefault="00882108" w:rsidP="00366A4F">
            <w:pPr>
              <w:pStyle w:val="NoSpacing"/>
              <w:framePr w:hSpace="0" w:wrap="auto" w:vAnchor="margin" w:hAnchor="text" w:yAlign="inline"/>
            </w:pPr>
            <w:r>
              <w:t>NonTerminalState</w:t>
            </w:r>
          </w:p>
        </w:tc>
      </w:tr>
      <w:tr w:rsidR="00882108" w14:paraId="10FC28E1" w14:textId="77777777" w:rsidTr="00366A4F">
        <w:tc>
          <w:tcPr>
            <w:tcW w:w="2546" w:type="dxa"/>
            <w:vMerge/>
          </w:tcPr>
          <w:p w14:paraId="7066DF6B" w14:textId="77777777" w:rsidR="00882108" w:rsidRDefault="00882108" w:rsidP="00366A4F">
            <w:pPr>
              <w:pStyle w:val="NoSpacing"/>
              <w:framePr w:hSpace="0" w:wrap="auto" w:vAnchor="margin" w:hAnchor="text" w:yAlign="inline"/>
            </w:pPr>
          </w:p>
        </w:tc>
        <w:tc>
          <w:tcPr>
            <w:tcW w:w="2592" w:type="dxa"/>
          </w:tcPr>
          <w:p w14:paraId="35960255" w14:textId="77777777" w:rsidR="00882108" w:rsidRDefault="00882108" w:rsidP="00366A4F">
            <w:pPr>
              <w:pStyle w:val="NoSpacing"/>
              <w:framePr w:hSpace="0" w:wrap="auto" w:vAnchor="margin" w:hAnchor="text" w:yAlign="inline"/>
            </w:pPr>
            <w:r>
              <w:t>disjointWith</w:t>
            </w:r>
          </w:p>
        </w:tc>
        <w:tc>
          <w:tcPr>
            <w:tcW w:w="4212" w:type="dxa"/>
          </w:tcPr>
          <w:p w14:paraId="56E45776" w14:textId="77777777" w:rsidR="00882108" w:rsidRDefault="00882108" w:rsidP="00366A4F">
            <w:pPr>
              <w:pStyle w:val="NoSpacing"/>
              <w:framePr w:hSpace="0" w:wrap="auto" w:vAnchor="margin" w:hAnchor="text" w:yAlign="inline"/>
            </w:pPr>
            <w:r>
              <w:t>DisjunctiveState</w:t>
            </w:r>
          </w:p>
        </w:tc>
      </w:tr>
      <w:tr w:rsidR="00882108" w14:paraId="030554EF" w14:textId="77777777" w:rsidTr="00366A4F">
        <w:tc>
          <w:tcPr>
            <w:tcW w:w="2546" w:type="dxa"/>
            <w:vMerge w:val="restart"/>
          </w:tcPr>
          <w:p w14:paraId="34B8FF81" w14:textId="77777777" w:rsidR="00882108" w:rsidRDefault="00882108" w:rsidP="00366A4F">
            <w:pPr>
              <w:pStyle w:val="NoSpacing"/>
              <w:framePr w:hSpace="0" w:wrap="auto" w:vAnchor="margin" w:hAnchor="text" w:yAlign="inline"/>
            </w:pPr>
            <w:r>
              <w:t>DisjunctiveState</w:t>
            </w:r>
          </w:p>
        </w:tc>
        <w:tc>
          <w:tcPr>
            <w:tcW w:w="2592" w:type="dxa"/>
          </w:tcPr>
          <w:p w14:paraId="382EC172" w14:textId="77777777" w:rsidR="00882108" w:rsidRDefault="00882108" w:rsidP="00366A4F">
            <w:pPr>
              <w:pStyle w:val="NoSpacing"/>
              <w:framePr w:hSpace="0" w:wrap="auto" w:vAnchor="margin" w:hAnchor="text" w:yAlign="inline"/>
            </w:pPr>
            <w:r>
              <w:t>subClassOf</w:t>
            </w:r>
          </w:p>
        </w:tc>
        <w:tc>
          <w:tcPr>
            <w:tcW w:w="4212" w:type="dxa"/>
          </w:tcPr>
          <w:p w14:paraId="74BFF420" w14:textId="77777777" w:rsidR="00882108" w:rsidRDefault="00882108" w:rsidP="00366A4F">
            <w:pPr>
              <w:pStyle w:val="NoSpacing"/>
              <w:framePr w:hSpace="0" w:wrap="auto" w:vAnchor="margin" w:hAnchor="text" w:yAlign="inline"/>
            </w:pPr>
            <w:r>
              <w:t>NonTerminalState</w:t>
            </w:r>
          </w:p>
        </w:tc>
      </w:tr>
      <w:tr w:rsidR="00882108" w14:paraId="442A3979" w14:textId="77777777" w:rsidTr="00366A4F">
        <w:tc>
          <w:tcPr>
            <w:tcW w:w="2546" w:type="dxa"/>
            <w:vMerge/>
          </w:tcPr>
          <w:p w14:paraId="7E97F81D" w14:textId="77777777" w:rsidR="00882108" w:rsidRDefault="00882108" w:rsidP="00366A4F">
            <w:pPr>
              <w:pStyle w:val="NoSpacing"/>
              <w:framePr w:hSpace="0" w:wrap="auto" w:vAnchor="margin" w:hAnchor="text" w:yAlign="inline"/>
            </w:pPr>
          </w:p>
        </w:tc>
        <w:tc>
          <w:tcPr>
            <w:tcW w:w="2592" w:type="dxa"/>
          </w:tcPr>
          <w:p w14:paraId="27165F95" w14:textId="77777777" w:rsidR="00882108" w:rsidRDefault="00882108" w:rsidP="00366A4F">
            <w:pPr>
              <w:pStyle w:val="NoSpacing"/>
              <w:framePr w:hSpace="0" w:wrap="auto" w:vAnchor="margin" w:hAnchor="text" w:yAlign="inline"/>
            </w:pPr>
            <w:r>
              <w:t>disjointWith</w:t>
            </w:r>
          </w:p>
        </w:tc>
        <w:tc>
          <w:tcPr>
            <w:tcW w:w="4212" w:type="dxa"/>
          </w:tcPr>
          <w:p w14:paraId="205DA907" w14:textId="77777777" w:rsidR="00882108" w:rsidRDefault="00882108" w:rsidP="00366A4F">
            <w:pPr>
              <w:pStyle w:val="NoSpacing"/>
              <w:framePr w:hSpace="0" w:wrap="auto" w:vAnchor="margin" w:hAnchor="text" w:yAlign="inline"/>
            </w:pPr>
            <w:r>
              <w:t>ConjunctiveState</w:t>
            </w:r>
          </w:p>
        </w:tc>
      </w:tr>
    </w:tbl>
    <w:p w14:paraId="22EBBF2F" w14:textId="77777777" w:rsidR="00882108" w:rsidRDefault="00882108" w:rsidP="00882108"/>
    <w:p w14:paraId="49123AF3" w14:textId="77777777" w:rsidR="00882108" w:rsidRDefault="00882108" w:rsidP="00882108">
      <w:pPr>
        <w:keepNext/>
      </w:pPr>
      <w:r w:rsidRPr="007F7E71">
        <w:rPr>
          <w:noProof/>
        </w:rPr>
        <w:drawing>
          <wp:inline distT="0" distB="0" distL="0" distR="0" wp14:anchorId="2AA2C1C1" wp14:editId="24432E5A">
            <wp:extent cx="3385996" cy="2663216"/>
            <wp:effectExtent l="0" t="0" r="508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99875" cy="2674132"/>
                    </a:xfrm>
                    <a:prstGeom prst="rect">
                      <a:avLst/>
                    </a:prstGeom>
                  </pic:spPr>
                </pic:pic>
              </a:graphicData>
            </a:graphic>
          </wp:inline>
        </w:drawing>
      </w:r>
    </w:p>
    <w:p w14:paraId="5B6C640D" w14:textId="02C245DA" w:rsidR="00882108" w:rsidRPr="007F7E71" w:rsidRDefault="00882108" w:rsidP="00882108">
      <w:pPr>
        <w:pStyle w:val="Caption"/>
        <w:spacing w:after="120"/>
        <w:rPr>
          <w:lang w:val="en-CA"/>
        </w:rPr>
      </w:pPr>
      <w:bookmarkStart w:id="94" w:name="_Ref15389805"/>
      <w:r>
        <w:t xml:space="preserve">Figure </w:t>
      </w:r>
      <w:fldSimple w:instr=" SEQ Figure \* ARABIC ">
        <w:r w:rsidR="000F4793">
          <w:rPr>
            <w:noProof/>
          </w:rPr>
          <w:t>7</w:t>
        </w:r>
      </w:fldSimple>
      <w:bookmarkEnd w:id="94"/>
      <w:r>
        <w:t>: Relationship between key classes in the Activity Ontology</w:t>
      </w:r>
    </w:p>
    <w:p w14:paraId="68473683" w14:textId="77777777" w:rsidR="00882108" w:rsidRPr="002C23A9" w:rsidRDefault="00882108" w:rsidP="00FE13B1">
      <w:pPr>
        <w:pStyle w:val="Heading4"/>
      </w:pPr>
      <w:r>
        <w:t>An Example</w:t>
      </w:r>
    </w:p>
    <w:p w14:paraId="0F034018" w14:textId="23B9E245" w:rsidR="00882108" w:rsidRDefault="00882108" w:rsidP="00882108">
      <w:r>
        <w:t xml:space="preserve">As an example, consider the activity of driving to work. This activity occurs before the activity of working; </w:t>
      </w:r>
      <w:r w:rsidR="00506E5F">
        <w:t>therefore</w:t>
      </w:r>
      <w:r w:rsidR="0041470A">
        <w:t xml:space="preserve"> </w:t>
      </w:r>
      <w:r>
        <w:t xml:space="preserve">axioms at the class-level could be added to state that all instances (occurrences) of the DriveToWork activity occur before some instances (occurrences) of the Work activity, though such statements may be too strong in some cases. There are also certain preconditions and effects of the activity that might be important to represent. For example, an effect of the DriveToWork activity is that both the driver and the car are at work. This could be </w:t>
      </w:r>
      <w:r>
        <w:lastRenderedPageBreak/>
        <w:t xml:space="preserve">represented as a complex, Conjunctive State. This state may then be decomposed into more precise sub-states that capture the intended semantics using concepts from other parts of the iCity TPSO. This example formalization of the DriveToWork activity is illustrated in </w:t>
      </w:r>
      <w:r>
        <w:fldChar w:fldCharType="begin"/>
      </w:r>
      <w:r>
        <w:instrText xml:space="preserve"> REF _Ref15390281 \h </w:instrText>
      </w:r>
      <w:r>
        <w:fldChar w:fldCharType="separate"/>
      </w:r>
      <w:r w:rsidR="005A6FB2">
        <w:t xml:space="preserve">Figure </w:t>
      </w:r>
      <w:r w:rsidR="005A6FB2">
        <w:rPr>
          <w:noProof/>
        </w:rPr>
        <w:t>7</w:t>
      </w:r>
      <w:r>
        <w:fldChar w:fldCharType="end"/>
      </w:r>
      <w:r>
        <w:t xml:space="preserve">. Note that the activity DriveToWork might also be decomposed into subactivities (e.g. parts of the trip) as required. When the resulting Activity and State subclasses are instantiated, additional details regarding a particular occurrence of an activity may be added. For example, the location of the person and vehicle may be specified thus providing additional detail on the state before the particular activity occurrence. This is depicted in </w:t>
      </w:r>
      <w:r>
        <w:fldChar w:fldCharType="begin"/>
      </w:r>
      <w:r>
        <w:instrText xml:space="preserve"> REF _Ref12516943 \h </w:instrText>
      </w:r>
      <w:r>
        <w:fldChar w:fldCharType="separate"/>
      </w:r>
      <w:r w:rsidR="005A6FB2">
        <w:t xml:space="preserve">Figure </w:t>
      </w:r>
      <w:r w:rsidR="005A6FB2">
        <w:rPr>
          <w:noProof/>
        </w:rPr>
        <w:t>8</w:t>
      </w:r>
      <w:r>
        <w:fldChar w:fldCharType="end"/>
      </w:r>
      <w:r>
        <w:t>.</w:t>
      </w:r>
    </w:p>
    <w:p w14:paraId="0ABE9FE7" w14:textId="77777777" w:rsidR="00882108" w:rsidRDefault="00882108" w:rsidP="00882108">
      <w:pPr>
        <w:keepNext/>
      </w:pPr>
      <w:r w:rsidRPr="009F4912">
        <w:rPr>
          <w:noProof/>
        </w:rPr>
        <w:drawing>
          <wp:inline distT="0" distB="0" distL="0" distR="0" wp14:anchorId="48FD34B3" wp14:editId="34DB8A20">
            <wp:extent cx="4811151" cy="4212327"/>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1233" cy="4221154"/>
                    </a:xfrm>
                    <a:prstGeom prst="rect">
                      <a:avLst/>
                    </a:prstGeom>
                  </pic:spPr>
                </pic:pic>
              </a:graphicData>
            </a:graphic>
          </wp:inline>
        </w:drawing>
      </w:r>
    </w:p>
    <w:p w14:paraId="4E0929D3" w14:textId="5816A918" w:rsidR="00882108" w:rsidRDefault="00882108" w:rsidP="00882108">
      <w:pPr>
        <w:pStyle w:val="Caption"/>
        <w:spacing w:after="120"/>
        <w:rPr>
          <w:lang w:val="en-CA"/>
        </w:rPr>
      </w:pPr>
      <w:bookmarkStart w:id="95" w:name="_Ref15390281"/>
      <w:r>
        <w:t xml:space="preserve">Figure </w:t>
      </w:r>
      <w:fldSimple w:instr=" SEQ Figure \* ARABIC ">
        <w:r w:rsidR="000F4793">
          <w:rPr>
            <w:noProof/>
          </w:rPr>
          <w:t>8</w:t>
        </w:r>
      </w:fldSimple>
      <w:bookmarkEnd w:id="95"/>
      <w:r>
        <w:t>: Example formalization of the DriveToWorkActivity</w:t>
      </w:r>
    </w:p>
    <w:p w14:paraId="50965360" w14:textId="42236B9A" w:rsidR="00882108" w:rsidRDefault="0041470A" w:rsidP="00882108">
      <w:pPr>
        <w:keepNext/>
      </w:pPr>
      <w:r w:rsidRPr="0041470A">
        <w:rPr>
          <w:noProof/>
        </w:rPr>
        <w:lastRenderedPageBreak/>
        <w:drawing>
          <wp:inline distT="0" distB="0" distL="0" distR="0" wp14:anchorId="63E3D087" wp14:editId="1E2744C2">
            <wp:extent cx="4970352" cy="41244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6310" cy="4129380"/>
                    </a:xfrm>
                    <a:prstGeom prst="rect">
                      <a:avLst/>
                    </a:prstGeom>
                  </pic:spPr>
                </pic:pic>
              </a:graphicData>
            </a:graphic>
          </wp:inline>
        </w:drawing>
      </w:r>
    </w:p>
    <w:p w14:paraId="32096DE8" w14:textId="677F4724" w:rsidR="00882108" w:rsidRPr="00A3354E" w:rsidRDefault="00882108" w:rsidP="00882108">
      <w:pPr>
        <w:pStyle w:val="Caption"/>
        <w:spacing w:after="120"/>
        <w:rPr>
          <w:lang w:val="en-CA"/>
        </w:rPr>
      </w:pPr>
      <w:bookmarkStart w:id="96" w:name="_Ref12516943"/>
      <w:r>
        <w:t xml:space="preserve">Figure </w:t>
      </w:r>
      <w:fldSimple w:instr=" SEQ Figure \* ARABIC ">
        <w:r w:rsidR="000F4793">
          <w:rPr>
            <w:noProof/>
          </w:rPr>
          <w:t>9</w:t>
        </w:r>
      </w:fldSimple>
      <w:bookmarkEnd w:id="96"/>
      <w:r>
        <w:t>: Example use of the Activity Ontology</w:t>
      </w:r>
    </w:p>
    <w:p w14:paraId="3B1DB8D2" w14:textId="3FECAECC" w:rsidR="00F1015B" w:rsidRDefault="00882108" w:rsidP="00FE13B1">
      <w:pPr>
        <w:pStyle w:val="Heading4"/>
      </w:pPr>
      <w:r>
        <w:t>Future Work</w:t>
      </w:r>
    </w:p>
    <w:p w14:paraId="3F767999" w14:textId="1D419A20" w:rsidR="00882108" w:rsidRDefault="00FE13B1" w:rsidP="00471164">
      <w:r>
        <w:rPr>
          <w:lang w:val="en-US" w:bidi="en-US"/>
        </w:rPr>
        <w:t>As noted, this represent</w:t>
      </w:r>
      <w:r w:rsidR="0041470A">
        <w:rPr>
          <w:lang w:val="en-US" w:bidi="en-US"/>
        </w:rPr>
        <w:t>ation</w:t>
      </w:r>
      <w:r>
        <w:rPr>
          <w:lang w:val="en-US" w:bidi="en-US"/>
        </w:rPr>
        <w:t xml:space="preserve"> is influenced by earlier work on Activities in the TOVE ontologies. However, this ontology does not directly reuse the more recent OWL version of the TOVE Activity ontology released by the Enterprise Integration Laboratory</w:t>
      </w:r>
      <w:r>
        <w:rPr>
          <w:rStyle w:val="FootnoteReference"/>
          <w:lang w:val="en-US" w:bidi="en-US"/>
        </w:rPr>
        <w:footnoteReference w:id="7"/>
      </w:r>
      <w:r>
        <w:rPr>
          <w:lang w:val="en-US" w:bidi="en-US"/>
        </w:rPr>
        <w:t>. Future work should address this by attempting to either revise and converge these ontologies or to formalize the relationship between the two.</w:t>
      </w:r>
    </w:p>
    <w:p w14:paraId="3D7B13F8" w14:textId="77777777" w:rsidR="00E8128A" w:rsidRPr="00733EB6" w:rsidRDefault="00E8128A" w:rsidP="00E8128A">
      <w:pPr>
        <w:pStyle w:val="Heading3"/>
      </w:pPr>
      <w:bookmarkStart w:id="97" w:name="_Toc41911370"/>
      <w:r w:rsidRPr="00733EB6">
        <w:t xml:space="preserve">Recurring </w:t>
      </w:r>
      <w:r>
        <w:t>E</w:t>
      </w:r>
      <w:r w:rsidRPr="00733EB6">
        <w:t>vent ontology</w:t>
      </w:r>
      <w:bookmarkEnd w:id="97"/>
    </w:p>
    <w:p w14:paraId="35B9F1C1" w14:textId="77777777" w:rsidR="00E8128A" w:rsidRPr="00A30239" w:rsidRDefault="00E8128A" w:rsidP="00E8128A">
      <w:pPr>
        <w:rPr>
          <w:i/>
        </w:rPr>
      </w:pPr>
      <w:r>
        <w:rPr>
          <w:i/>
        </w:rPr>
        <w:t>http://ontology.eil.utoronto.ca/icity/RecurringEvent</w:t>
      </w:r>
    </w:p>
    <w:p w14:paraId="397C38BA" w14:textId="77777777" w:rsidR="00E8128A" w:rsidRDefault="00E8128A" w:rsidP="00E8128A">
      <w:r>
        <w:lastRenderedPageBreak/>
        <w:t>A specification of recurring events, in particular those that are defined according to calendar dates (e.g. every Monday, every March), is required to capture information regarding hours of operation, road restrictions, restrictions on parking policies, and so on. A recurring event is a means of describing scenarios where some activity is scheduled to recur at some regular interval. I</w:t>
      </w:r>
      <w:r w:rsidRPr="0029246E">
        <w:t xml:space="preserve">t is important to note that </w:t>
      </w:r>
      <w:r>
        <w:t>recurring events</w:t>
      </w:r>
      <w:r w:rsidRPr="0029246E">
        <w:t xml:space="preserve"> such as scheduled transit trips and operating hours represent planned or usual occurrences. For example, while a business may be open at some recurring intervals, it's possible that given some exceptional circumstances (e.g power failure) they may not be open during the predefined days and times.</w:t>
      </w:r>
    </w:p>
    <w:p w14:paraId="6D991993" w14:textId="77777777" w:rsidR="00E8128A" w:rsidRDefault="00E8128A" w:rsidP="00E8128A">
      <w:pPr>
        <w:pStyle w:val="Heading4"/>
      </w:pPr>
      <w:r>
        <w:t>The Ontology</w:t>
      </w:r>
    </w:p>
    <w:p w14:paraId="25770CB9" w14:textId="72E36C66" w:rsidR="00E8128A" w:rsidRDefault="00E8128A" w:rsidP="00E8128A">
      <w:r>
        <w:t>The design of this ontology was inspired by previous work on an ontology for city services</w:t>
      </w:r>
      <w:r>
        <w:rPr>
          <w:rStyle w:val="FootnoteReference"/>
          <w:rFonts w:eastAsiaTheme="majorEastAsia"/>
        </w:rPr>
        <w:footnoteReference w:id="8"/>
      </w:r>
      <w:r>
        <w:t xml:space="preserve"> for the Global City Indicator (GCI) Ontology </w:t>
      </w:r>
      <w:r>
        <w:fldChar w:fldCharType="begin"/>
      </w:r>
      <w:r w:rsidR="00DE6FBD">
        <w:instrText xml:space="preserve"> ADDIN EN.CITE &lt;EndNote&gt;&lt;Cite&gt;&lt;Author&gt;Fox&lt;/Author&gt;&lt;Year&gt;2013&lt;/Year&gt;&lt;IDText&gt;A foundation ontology for global city indicators&lt;/IDText&gt;&lt;DisplayText&gt;[24]&lt;/DisplayText&gt;&lt;record&gt;&lt;titles&gt;&lt;title&gt;A foundation ontology for global city indicators&lt;/title&gt;&lt;secondary-title&gt;University of Toronto, Toronto, Global Cities Institute&lt;/secondary-title&gt;&lt;/titles&gt;&lt;contributors&gt;&lt;authors&gt;&lt;author&gt;Fox, Mark S&lt;/author&gt;&lt;/authors&gt;&lt;/contributors&gt;&lt;added-date format="utc"&gt;1563201558&lt;/added-date&gt;&lt;ref-type name="Journal Article"&gt;17&lt;/ref-type&gt;&lt;dates&gt;&lt;year&gt;2013&lt;/year&gt;&lt;/dates&gt;&lt;rec-number&gt;19&lt;/rec-number&gt;&lt;last-updated-date format="utc"&gt;1563201558&lt;/last-updated-date&gt;&lt;/record&gt;&lt;/Cite&gt;&lt;/EndNote&gt;</w:instrText>
      </w:r>
      <w:r>
        <w:fldChar w:fldCharType="separate"/>
      </w:r>
      <w:r w:rsidR="00DE6FBD">
        <w:rPr>
          <w:noProof/>
        </w:rPr>
        <w:t>[24]</w:t>
      </w:r>
      <w:r>
        <w:fldChar w:fldCharType="end"/>
      </w:r>
      <w:r>
        <w:t>, however due to incompatibilities in the scope and semantics of the GCI ontology we do not directly reuse it in the iCity TPSO. The GCI Ontology defines recurring events specifically as “Service” events, whereas the transportation</w:t>
      </w:r>
      <w:r w:rsidR="007F2861">
        <w:t xml:space="preserve"> domain</w:t>
      </w:r>
      <w:r>
        <w:t xml:space="preserve"> requires a more general notion of recurring events. The GCI Ontology employs the concept of a time interval to capture when some event recurs, however this</w:t>
      </w:r>
      <w:r w:rsidR="000E3EA3">
        <w:t xml:space="preserve"> may be</w:t>
      </w:r>
      <w:r>
        <w:t xml:space="preserve"> misleading as recurring events </w:t>
      </w:r>
      <w:r w:rsidR="000E3EA3">
        <w:t>typically</w:t>
      </w:r>
      <w:r>
        <w:t xml:space="preserve"> occur at </w:t>
      </w:r>
      <w:r>
        <w:rPr>
          <w:i/>
        </w:rPr>
        <w:t xml:space="preserve">multiple </w:t>
      </w:r>
      <w:r>
        <w:t xml:space="preserve">intervals in time. In the iCity TPSO, we opt for a more precise representation that identifies the individual </w:t>
      </w:r>
      <w:r w:rsidR="000E3EA3">
        <w:t>activities</w:t>
      </w:r>
      <w:r>
        <w:t xml:space="preserve"> (that occur at a particular time interval) </w:t>
      </w:r>
      <w:r w:rsidR="000E3EA3">
        <w:t>that correspond to</w:t>
      </w:r>
      <w:r>
        <w:t xml:space="preserve"> some recurring event. </w:t>
      </w:r>
    </w:p>
    <w:p w14:paraId="632FD378" w14:textId="77777777" w:rsidR="00E8128A" w:rsidRDefault="00E8128A" w:rsidP="00E8128A">
      <w:r>
        <w:t>The Recurring Event Ontology adopts the following representation of recurring events: daily, weekly, and monthly recurring events (and their related properties) are defined, however the ontology may be extended with similar definitions of other type of recurring events, as required. This approach is based on the GCI Ontology work and adapted to provide a more suitable and complete representation of recurring events for the transportation domain.</w:t>
      </w:r>
    </w:p>
    <w:p w14:paraId="3CD0A0A0" w14:textId="77777777" w:rsidR="00E8128A" w:rsidRDefault="00E8128A" w:rsidP="00E8128A">
      <w:r w:rsidRPr="00E1766E">
        <w:t xml:space="preserve">An instance of a recurring event </w:t>
      </w:r>
      <w:r>
        <w:t>corresponds to</w:t>
      </w:r>
      <w:r w:rsidRPr="00E1766E">
        <w:t xml:space="preserve"> a class of activities (e.g., all of the occurrences of a Tuesday, all of the occurrences of the weekly waste pickup). </w:t>
      </w:r>
      <w:r>
        <w:t xml:space="preserve">The intuition is that the occurrences of a recurring event are all the same type of activity. What defines a recurring event </w:t>
      </w:r>
      <w:r>
        <w:lastRenderedPageBreak/>
        <w:t xml:space="preserve">is a combination of the activity type (e.g. a transit trip from point A to point B or the provision of a service) and the frequency at which it recurs. </w:t>
      </w:r>
    </w:p>
    <w:p w14:paraId="2AAEE189" w14:textId="196F2911" w:rsidR="00E8128A" w:rsidRDefault="00E8128A" w:rsidP="00E8128A">
      <w:r>
        <w:t xml:space="preserve">The ontology captures the </w:t>
      </w:r>
      <w:r w:rsidR="00BE043E">
        <w:t xml:space="preserve">relationship between a recurring event and an activity with the </w:t>
      </w:r>
      <w:r w:rsidRPr="00E1766E">
        <w:rPr>
          <w:i/>
        </w:rPr>
        <w:t>hasOccurrence</w:t>
      </w:r>
      <w:r w:rsidRPr="00E1766E">
        <w:t xml:space="preserve"> </w:t>
      </w:r>
      <w:r w:rsidR="00BE043E">
        <w:t>property</w:t>
      </w:r>
      <w:r w:rsidRPr="00E1766E">
        <w:t>.</w:t>
      </w:r>
      <w:r>
        <w:t xml:space="preserve"> Classes of recurring events may be captured by identifying their associated classes of Activities, while individual recurring events may be associated with one or more instances of an activity.</w:t>
      </w:r>
    </w:p>
    <w:p w14:paraId="120EFC38" w14:textId="77777777" w:rsidR="00E8128A" w:rsidRPr="00E1766E" w:rsidRDefault="00E8128A" w:rsidP="00E8128A">
      <w:r w:rsidRPr="00E1766E">
        <w:t xml:space="preserve">The Recurring Event ontology </w:t>
      </w:r>
      <w:r>
        <w:t xml:space="preserve">reuses </w:t>
      </w:r>
      <w:r w:rsidRPr="00E1766E">
        <w:t>the Activity ontology, as the concept of an activity is central to the notion of a recurring event: the activit</w:t>
      </w:r>
      <w:r>
        <w:t>ies</w:t>
      </w:r>
      <w:r w:rsidRPr="00E1766E">
        <w:t xml:space="preserve"> </w:t>
      </w:r>
      <w:r>
        <w:t>are the recurrences</w:t>
      </w:r>
      <w:r w:rsidRPr="00E1766E">
        <w:t xml:space="preserve">. It is important to note that while the concept of Activity defined in the Activity ontology </w:t>
      </w:r>
      <w:r>
        <w:t xml:space="preserve">and </w:t>
      </w:r>
      <w:r w:rsidRPr="00E1766E">
        <w:t xml:space="preserve">is necessary for the definition of a RecurringEvent, it is </w:t>
      </w:r>
      <w:r w:rsidRPr="00E1766E">
        <w:rPr>
          <w:i/>
        </w:rPr>
        <w:t xml:space="preserve">not </w:t>
      </w:r>
      <w:r w:rsidRPr="00E1766E">
        <w:t xml:space="preserve">the case that the concept of RecurringEvents is required for the definition of an Activity. This allows </w:t>
      </w:r>
      <w:r>
        <w:t>the iCity TPSO</w:t>
      </w:r>
      <w:r w:rsidRPr="00E1766E">
        <w:t xml:space="preserve"> to maintain a simpler representation of events</w:t>
      </w:r>
      <w:r>
        <w:t xml:space="preserve"> in cases where </w:t>
      </w:r>
      <w:r w:rsidRPr="00E1766E">
        <w:t>the notion of recurrence not be required.</w:t>
      </w:r>
    </w:p>
    <w:p w14:paraId="63EEB3B4" w14:textId="77777777" w:rsidR="00E8128A" w:rsidRDefault="00E8128A" w:rsidP="00E8128A">
      <w:r>
        <w:t>Recurring</w:t>
      </w:r>
      <w:r w:rsidRPr="002919E2">
        <w:t xml:space="preserve"> events </w:t>
      </w:r>
      <w:r>
        <w:t xml:space="preserve">are also identified </w:t>
      </w:r>
      <w:r w:rsidRPr="002919E2">
        <w:t>based on the regular interval at which they occur; this is capture</w:t>
      </w:r>
      <w:r>
        <w:t>d</w:t>
      </w:r>
      <w:r w:rsidRPr="002919E2">
        <w:t xml:space="preserve"> using some combination of the hasTime, dayOfWeek, hasMonth, and dayOfMonth properties.  Using these properties, </w:t>
      </w:r>
      <w:r>
        <w:t xml:space="preserve">the </w:t>
      </w:r>
      <w:r w:rsidRPr="002919E2">
        <w:t xml:space="preserve">ontology </w:t>
      </w:r>
      <w:r>
        <w:t>supports</w:t>
      </w:r>
      <w:r w:rsidRPr="002919E2">
        <w:t xml:space="preserve"> </w:t>
      </w:r>
      <w:r>
        <w:t xml:space="preserve">definitions of </w:t>
      </w:r>
      <w:r w:rsidRPr="002919E2">
        <w:t>specializations of the RecurringEvent class</w:t>
      </w:r>
      <w:r>
        <w:t>. In particular, subclasses for daily, weekly, monthly, and yearly recurring events are defined; o</w:t>
      </w:r>
      <w:r w:rsidRPr="002919E2">
        <w:t xml:space="preserve">ther </w:t>
      </w:r>
      <w:r>
        <w:t>classes of recurring events</w:t>
      </w:r>
      <w:r w:rsidRPr="002919E2">
        <w:t xml:space="preserve"> may be defined similarly, as required.</w:t>
      </w:r>
    </w:p>
    <w:p w14:paraId="5770E58B" w14:textId="77777777" w:rsidR="00E8128A" w:rsidRPr="00E1766E" w:rsidRDefault="00E8128A" w:rsidP="00331CB6">
      <w:pPr>
        <w:pStyle w:val="ListParagraph"/>
        <w:numPr>
          <w:ilvl w:val="0"/>
          <w:numId w:val="16"/>
        </w:numPr>
        <w:rPr>
          <w:lang w:val="en-CA"/>
        </w:rPr>
      </w:pPr>
      <w:r w:rsidRPr="00E1766E">
        <w:rPr>
          <w:lang w:val="en-CA"/>
        </w:rPr>
        <w:t>A DailyRecurringEvent occurs every day. It has a maximum of one associated time – the start time. Typically, a daily recurring event will occur at the same time every day, however there may be no commitment to a recurring start time for the event, in which case no start time is specified. A DailyEvent does not necessarily have a recurring end time (this would require a constant duration), therefore this is not part of the definition (although it is possible to specify).</w:t>
      </w:r>
    </w:p>
    <w:p w14:paraId="2122E794" w14:textId="77777777" w:rsidR="00E8128A" w:rsidRPr="00E1766E" w:rsidRDefault="00E8128A" w:rsidP="00331CB6">
      <w:pPr>
        <w:pStyle w:val="ListParagraph"/>
        <w:numPr>
          <w:ilvl w:val="0"/>
          <w:numId w:val="16"/>
        </w:numPr>
        <w:rPr>
          <w:lang w:val="en-CA"/>
        </w:rPr>
      </w:pPr>
      <w:r w:rsidRPr="00E1766E">
        <w:rPr>
          <w:lang w:val="en-CA"/>
        </w:rPr>
        <w:t>A WeeklyRecurringEvent recurs regularly on the same day of the week, as specified by the schema:dayOfWeek property.</w:t>
      </w:r>
    </w:p>
    <w:p w14:paraId="531AE9B0" w14:textId="77777777" w:rsidR="00E8128A" w:rsidRPr="00E1766E" w:rsidRDefault="00E8128A" w:rsidP="00331CB6">
      <w:pPr>
        <w:pStyle w:val="ListParagraph"/>
        <w:numPr>
          <w:ilvl w:val="0"/>
          <w:numId w:val="16"/>
        </w:numPr>
        <w:rPr>
          <w:lang w:val="en-CA"/>
        </w:rPr>
      </w:pPr>
      <w:r w:rsidRPr="00E1766E">
        <w:rPr>
          <w:lang w:val="en-CA"/>
        </w:rPr>
        <w:t xml:space="preserve">A MonthlyRecurringEvent recurs regularly on the same day of each month, as specified by the dayOfMonth data property. Note that there is often ambiguity regarding the semantics of a monthly recurring event: in this formalization, a MonthlyRecurringEvent is any event that recurs regularly on the same </w:t>
      </w:r>
      <w:r w:rsidRPr="00E1766E">
        <w:rPr>
          <w:i/>
          <w:lang w:val="en-CA"/>
        </w:rPr>
        <w:t xml:space="preserve">day </w:t>
      </w:r>
      <w:r w:rsidRPr="00E1766E">
        <w:rPr>
          <w:lang w:val="en-CA"/>
        </w:rPr>
        <w:t xml:space="preserve">of each month; other interpretations </w:t>
      </w:r>
      <w:r w:rsidRPr="00E1766E">
        <w:rPr>
          <w:lang w:val="en-CA"/>
        </w:rPr>
        <w:lastRenderedPageBreak/>
        <w:t xml:space="preserve">sometimes consider events that recur on the same day of week, or first or last day, in which case the day of month will vary. Such a representation is not included in this ontology, but could be captured in an extension.  </w:t>
      </w:r>
    </w:p>
    <w:p w14:paraId="4A83E55F" w14:textId="77777777" w:rsidR="00E8128A" w:rsidRPr="004B447F" w:rsidRDefault="00E8128A" w:rsidP="00331CB6">
      <w:pPr>
        <w:pStyle w:val="ListParagraph"/>
        <w:numPr>
          <w:ilvl w:val="0"/>
          <w:numId w:val="16"/>
        </w:numPr>
        <w:rPr>
          <w:lang w:val="en-CA"/>
        </w:rPr>
      </w:pPr>
      <w:r w:rsidRPr="00E1766E">
        <w:rPr>
          <w:lang w:val="en-CA"/>
        </w:rPr>
        <w:t>A YearlyRecurringEvent recurs regularly on the same day of the same month, as specified by the hasMonth and dayOfMonth properties. As with MonthlyRecurringEvent, there may be ambiguity regarding the semantics of a yearly recurring event, however this formalization captures only the notion of an event that recurs on the same day of the same month (e.g. a birthday).</w:t>
      </w:r>
    </w:p>
    <w:p w14:paraId="41033E96" w14:textId="77777777" w:rsidR="00E8128A" w:rsidRPr="00E1766E" w:rsidRDefault="00E8128A" w:rsidP="00E8128A">
      <w:r w:rsidRPr="00E1766E">
        <w:t xml:space="preserve">Exceptions to recurring events may also be defined. For example, a business may normally operate on Monday-Friday, except for public holidays. Exceptions may also be defined on </w:t>
      </w:r>
      <w:r w:rsidRPr="00E1766E">
        <w:rPr>
          <w:i/>
        </w:rPr>
        <w:t>specific</w:t>
      </w:r>
      <w:r w:rsidRPr="00E1766E">
        <w:t xml:space="preserve"> dates (e.g. June 23, 2018), for example due to construction. If applicable, exceptions may be defined for recurring events with the recursExcept property. Conversely, so-called exceptions may involve an additional, unusual occurrences. This is captured with the recursAddition property.</w:t>
      </w:r>
    </w:p>
    <w:p w14:paraId="3484C880" w14:textId="55A114CD" w:rsidR="00E8128A" w:rsidRDefault="00E8128A" w:rsidP="00E8128A">
      <w:r w:rsidRPr="00E1766E">
        <w:t>As with an Activity, a RecurringEvent may be decomposed/composed into simpler/more complex RecurringEvents to support varying levels of granularity. This decomposition may be specified with the hasSubRecurringEvent property.</w:t>
      </w:r>
      <w:r>
        <w:t xml:space="preserve"> The key classes in the Recurring Event Ontology are summarized in </w:t>
      </w:r>
      <w:r>
        <w:fldChar w:fldCharType="begin"/>
      </w:r>
      <w:r>
        <w:instrText xml:space="preserve"> REF _Ref12533493 \h </w:instrText>
      </w:r>
      <w:r>
        <w:fldChar w:fldCharType="separate"/>
      </w:r>
      <w:r w:rsidR="005A6FB2">
        <w:t xml:space="preserve">Table </w:t>
      </w:r>
      <w:r w:rsidR="005A6FB2">
        <w:rPr>
          <w:noProof/>
        </w:rPr>
        <w:t>8</w:t>
      </w:r>
      <w:r>
        <w:fldChar w:fldCharType="end"/>
      </w:r>
      <w:r>
        <w:t xml:space="preserve"> and illustrated in </w:t>
      </w:r>
      <w:r>
        <w:fldChar w:fldCharType="begin"/>
      </w:r>
      <w:r>
        <w:instrText xml:space="preserve"> REF _Ref12533514 \h </w:instrText>
      </w:r>
      <w:r>
        <w:fldChar w:fldCharType="separate"/>
      </w:r>
      <w:r w:rsidR="005A6FB2">
        <w:t xml:space="preserve">Figure </w:t>
      </w:r>
      <w:r w:rsidR="005A6FB2">
        <w:rPr>
          <w:noProof/>
        </w:rPr>
        <w:t>9</w:t>
      </w:r>
      <w:r>
        <w:fldChar w:fldCharType="end"/>
      </w:r>
      <w:r>
        <w:t>.</w:t>
      </w:r>
    </w:p>
    <w:p w14:paraId="650C9F54" w14:textId="16B57687" w:rsidR="00E8128A" w:rsidRDefault="00E8128A" w:rsidP="00E8128A">
      <w:pPr>
        <w:pStyle w:val="Caption"/>
        <w:keepNext/>
        <w:spacing w:after="120"/>
      </w:pPr>
      <w:bookmarkStart w:id="98" w:name="_Ref12533493"/>
      <w:r>
        <w:t xml:space="preserve">Table </w:t>
      </w:r>
      <w:fldSimple w:instr=" SEQ Table \* ARABIC ">
        <w:r w:rsidR="0096166B">
          <w:rPr>
            <w:noProof/>
          </w:rPr>
          <w:t>8</w:t>
        </w:r>
      </w:fldSimple>
      <w:bookmarkEnd w:id="98"/>
      <w:r>
        <w:t>: Key classes in the Recurring Event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687"/>
        <w:gridCol w:w="3311"/>
        <w:gridCol w:w="3352"/>
      </w:tblGrid>
      <w:tr w:rsidR="00E8128A" w14:paraId="38644DF7" w14:textId="77777777" w:rsidTr="00BE043E">
        <w:tc>
          <w:tcPr>
            <w:tcW w:w="2687" w:type="dxa"/>
            <w:shd w:val="clear" w:color="auto" w:fill="00FFFF"/>
          </w:tcPr>
          <w:p w14:paraId="304948A3" w14:textId="77777777" w:rsidR="00E8128A" w:rsidRDefault="00E8128A" w:rsidP="00BE043E">
            <w:pPr>
              <w:pStyle w:val="NoSpacing"/>
              <w:framePr w:hSpace="0" w:wrap="auto" w:vAnchor="margin" w:hAnchor="text" w:yAlign="inline"/>
            </w:pPr>
            <w:r>
              <w:t>Object</w:t>
            </w:r>
          </w:p>
        </w:tc>
        <w:tc>
          <w:tcPr>
            <w:tcW w:w="3311" w:type="dxa"/>
            <w:shd w:val="clear" w:color="auto" w:fill="00FFFF"/>
          </w:tcPr>
          <w:p w14:paraId="06745701" w14:textId="77777777" w:rsidR="00E8128A" w:rsidRDefault="00E8128A" w:rsidP="00BE043E">
            <w:pPr>
              <w:pStyle w:val="NoSpacing"/>
              <w:framePr w:hSpace="0" w:wrap="auto" w:vAnchor="margin" w:hAnchor="text" w:yAlign="inline"/>
            </w:pPr>
            <w:r>
              <w:t>Property</w:t>
            </w:r>
          </w:p>
        </w:tc>
        <w:tc>
          <w:tcPr>
            <w:tcW w:w="3352" w:type="dxa"/>
            <w:shd w:val="clear" w:color="auto" w:fill="00FFFF"/>
          </w:tcPr>
          <w:p w14:paraId="383A8746" w14:textId="77777777" w:rsidR="00E8128A" w:rsidRDefault="00E8128A" w:rsidP="00BE043E">
            <w:pPr>
              <w:pStyle w:val="NoSpacing"/>
              <w:framePr w:hSpace="0" w:wrap="auto" w:vAnchor="margin" w:hAnchor="text" w:yAlign="inline"/>
            </w:pPr>
            <w:r>
              <w:t>Value</w:t>
            </w:r>
          </w:p>
        </w:tc>
      </w:tr>
      <w:tr w:rsidR="00E8128A" w14:paraId="6CB40EC5" w14:textId="77777777" w:rsidTr="00BE043E">
        <w:tc>
          <w:tcPr>
            <w:tcW w:w="2687" w:type="dxa"/>
            <w:vMerge w:val="restart"/>
          </w:tcPr>
          <w:p w14:paraId="7B0FC5C8" w14:textId="77777777" w:rsidR="00E8128A" w:rsidRDefault="00E8128A" w:rsidP="00BE043E">
            <w:pPr>
              <w:pStyle w:val="NoSpacing"/>
              <w:framePr w:hSpace="0" w:wrap="auto" w:vAnchor="margin" w:hAnchor="text" w:yAlign="inline"/>
            </w:pPr>
            <w:r>
              <w:t>RecurringEvent</w:t>
            </w:r>
          </w:p>
        </w:tc>
        <w:tc>
          <w:tcPr>
            <w:tcW w:w="3311" w:type="dxa"/>
          </w:tcPr>
          <w:p w14:paraId="27238DAF" w14:textId="77777777" w:rsidR="00E8128A" w:rsidRDefault="00E8128A" w:rsidP="00BE043E">
            <w:pPr>
              <w:pStyle w:val="NoSpacing"/>
              <w:framePr w:hSpace="0" w:wrap="auto" w:vAnchor="margin" w:hAnchor="text" w:yAlign="inline"/>
            </w:pPr>
            <w:r>
              <w:t>hasOccurrence</w:t>
            </w:r>
          </w:p>
        </w:tc>
        <w:tc>
          <w:tcPr>
            <w:tcW w:w="3352" w:type="dxa"/>
          </w:tcPr>
          <w:p w14:paraId="19FF2827" w14:textId="77777777" w:rsidR="00E8128A" w:rsidRDefault="00E8128A" w:rsidP="00BE043E">
            <w:pPr>
              <w:pStyle w:val="NoSpacing"/>
              <w:framePr w:hSpace="0" w:wrap="auto" w:vAnchor="margin" w:hAnchor="text" w:yAlign="inline"/>
            </w:pPr>
            <w:r>
              <w:t>only activity:Activity</w:t>
            </w:r>
          </w:p>
        </w:tc>
      </w:tr>
      <w:tr w:rsidR="00E8128A" w14:paraId="51CF7650" w14:textId="77777777" w:rsidTr="00BE043E">
        <w:tc>
          <w:tcPr>
            <w:tcW w:w="2687" w:type="dxa"/>
            <w:vMerge/>
          </w:tcPr>
          <w:p w14:paraId="52A79B05" w14:textId="77777777" w:rsidR="00E8128A" w:rsidRDefault="00E8128A" w:rsidP="00BE043E">
            <w:pPr>
              <w:pStyle w:val="NoSpacing"/>
              <w:framePr w:hSpace="0" w:wrap="auto" w:vAnchor="margin" w:hAnchor="text" w:yAlign="inline"/>
            </w:pPr>
          </w:p>
        </w:tc>
        <w:tc>
          <w:tcPr>
            <w:tcW w:w="3311" w:type="dxa"/>
          </w:tcPr>
          <w:p w14:paraId="02F2E79C" w14:textId="10B80432" w:rsidR="00E8128A" w:rsidRDefault="00E66689" w:rsidP="00BE043E">
            <w:pPr>
              <w:pStyle w:val="NoSpacing"/>
              <w:framePr w:hSpace="0" w:wrap="auto" w:vAnchor="margin" w:hAnchor="text" w:yAlign="inline"/>
            </w:pPr>
            <w:r>
              <w:t>spatial:</w:t>
            </w:r>
            <w:r w:rsidR="00E8128A">
              <w:t>associatedLocation</w:t>
            </w:r>
          </w:p>
        </w:tc>
        <w:tc>
          <w:tcPr>
            <w:tcW w:w="3352" w:type="dxa"/>
          </w:tcPr>
          <w:p w14:paraId="3BAC0884" w14:textId="6ACE181D" w:rsidR="00E8128A" w:rsidRDefault="00E8128A" w:rsidP="00BE043E">
            <w:pPr>
              <w:pStyle w:val="NoSpacing"/>
              <w:framePr w:hSpace="0" w:wrap="auto" w:vAnchor="margin" w:hAnchor="text" w:yAlign="inline"/>
            </w:pPr>
            <w:r>
              <w:t xml:space="preserve">only </w:t>
            </w:r>
            <w:r w:rsidR="00E66689">
              <w:t>spatial:</w:t>
            </w:r>
            <w:r>
              <w:t>Feature</w:t>
            </w:r>
          </w:p>
        </w:tc>
      </w:tr>
      <w:tr w:rsidR="00E8128A" w14:paraId="4B3DECBD" w14:textId="77777777" w:rsidTr="00BE043E">
        <w:tc>
          <w:tcPr>
            <w:tcW w:w="2687" w:type="dxa"/>
            <w:vMerge/>
          </w:tcPr>
          <w:p w14:paraId="1EFABB0C" w14:textId="77777777" w:rsidR="00E8128A" w:rsidRDefault="00E8128A" w:rsidP="00BE043E">
            <w:pPr>
              <w:pStyle w:val="NoSpacing"/>
              <w:framePr w:hSpace="0" w:wrap="auto" w:vAnchor="margin" w:hAnchor="text" w:yAlign="inline"/>
            </w:pPr>
          </w:p>
        </w:tc>
        <w:tc>
          <w:tcPr>
            <w:tcW w:w="3311" w:type="dxa"/>
          </w:tcPr>
          <w:p w14:paraId="13E688FD" w14:textId="77777777" w:rsidR="00E8128A" w:rsidRDefault="00E8128A" w:rsidP="00BE043E">
            <w:pPr>
              <w:pStyle w:val="NoSpacing"/>
              <w:framePr w:hSpace="0" w:wrap="auto" w:vAnchor="margin" w:hAnchor="text" w:yAlign="inline"/>
            </w:pPr>
            <w:r>
              <w:t>hasSubRecurringEvent</w:t>
            </w:r>
          </w:p>
        </w:tc>
        <w:tc>
          <w:tcPr>
            <w:tcW w:w="3352" w:type="dxa"/>
          </w:tcPr>
          <w:p w14:paraId="0E220C48" w14:textId="77777777" w:rsidR="00E8128A" w:rsidRDefault="00E8128A" w:rsidP="00BE043E">
            <w:pPr>
              <w:pStyle w:val="NoSpacing"/>
              <w:framePr w:hSpace="0" w:wrap="auto" w:vAnchor="margin" w:hAnchor="text" w:yAlign="inline"/>
            </w:pPr>
            <w:r>
              <w:t>only rec:RecurringEvent</w:t>
            </w:r>
          </w:p>
        </w:tc>
      </w:tr>
      <w:tr w:rsidR="00E8128A" w14:paraId="3FD9B120" w14:textId="77777777" w:rsidTr="00BE043E">
        <w:tc>
          <w:tcPr>
            <w:tcW w:w="2687" w:type="dxa"/>
            <w:vMerge/>
          </w:tcPr>
          <w:p w14:paraId="21AFEC8C" w14:textId="77777777" w:rsidR="00E8128A" w:rsidRDefault="00E8128A" w:rsidP="00BE043E">
            <w:pPr>
              <w:pStyle w:val="NoSpacing"/>
              <w:framePr w:hSpace="0" w:wrap="auto" w:vAnchor="margin" w:hAnchor="text" w:yAlign="inline"/>
            </w:pPr>
          </w:p>
        </w:tc>
        <w:tc>
          <w:tcPr>
            <w:tcW w:w="3311" w:type="dxa"/>
          </w:tcPr>
          <w:p w14:paraId="7512812F" w14:textId="77777777" w:rsidR="00E8128A" w:rsidRDefault="00E8128A" w:rsidP="00BE043E">
            <w:pPr>
              <w:pStyle w:val="NoSpacing"/>
              <w:framePr w:hSpace="0" w:wrap="auto" w:vAnchor="margin" w:hAnchor="text" w:yAlign="inline"/>
            </w:pPr>
            <w:r>
              <w:t>startTime</w:t>
            </w:r>
          </w:p>
        </w:tc>
        <w:tc>
          <w:tcPr>
            <w:tcW w:w="3352" w:type="dxa"/>
          </w:tcPr>
          <w:p w14:paraId="61F2EF78" w14:textId="77777777" w:rsidR="00E8128A" w:rsidRDefault="00E8128A" w:rsidP="00BE043E">
            <w:pPr>
              <w:pStyle w:val="NoSpacing"/>
              <w:framePr w:hSpace="0" w:wrap="auto" w:vAnchor="margin" w:hAnchor="text" w:yAlign="inline"/>
            </w:pPr>
            <w:r>
              <w:t>only xsd:time</w:t>
            </w:r>
          </w:p>
        </w:tc>
      </w:tr>
      <w:tr w:rsidR="00E8128A" w14:paraId="020D1120" w14:textId="77777777" w:rsidTr="00BE043E">
        <w:tc>
          <w:tcPr>
            <w:tcW w:w="2687" w:type="dxa"/>
            <w:vMerge/>
          </w:tcPr>
          <w:p w14:paraId="1D6CECFF" w14:textId="77777777" w:rsidR="00E8128A" w:rsidRDefault="00E8128A" w:rsidP="00BE043E">
            <w:pPr>
              <w:pStyle w:val="NoSpacing"/>
              <w:framePr w:hSpace="0" w:wrap="auto" w:vAnchor="margin" w:hAnchor="text" w:yAlign="inline"/>
            </w:pPr>
          </w:p>
        </w:tc>
        <w:tc>
          <w:tcPr>
            <w:tcW w:w="3311" w:type="dxa"/>
          </w:tcPr>
          <w:p w14:paraId="76CCBA57" w14:textId="77777777" w:rsidR="00E8128A" w:rsidRDefault="00E8128A" w:rsidP="00BE043E">
            <w:pPr>
              <w:pStyle w:val="NoSpacing"/>
              <w:framePr w:hSpace="0" w:wrap="auto" w:vAnchor="margin" w:hAnchor="text" w:yAlign="inline"/>
            </w:pPr>
            <w:r>
              <w:t>endTime</w:t>
            </w:r>
          </w:p>
        </w:tc>
        <w:tc>
          <w:tcPr>
            <w:tcW w:w="3352" w:type="dxa"/>
          </w:tcPr>
          <w:p w14:paraId="2715954A" w14:textId="77777777" w:rsidR="00E8128A" w:rsidRDefault="00E8128A" w:rsidP="00BE043E">
            <w:pPr>
              <w:pStyle w:val="NoSpacing"/>
              <w:framePr w:hSpace="0" w:wrap="auto" w:vAnchor="margin" w:hAnchor="text" w:yAlign="inline"/>
            </w:pPr>
            <w:r>
              <w:t>only xsd:time</w:t>
            </w:r>
          </w:p>
        </w:tc>
      </w:tr>
      <w:tr w:rsidR="00E8128A" w14:paraId="492CF327" w14:textId="77777777" w:rsidTr="00BE043E">
        <w:tc>
          <w:tcPr>
            <w:tcW w:w="2687" w:type="dxa"/>
            <w:vMerge/>
          </w:tcPr>
          <w:p w14:paraId="4A56B8EA" w14:textId="77777777" w:rsidR="00E8128A" w:rsidRDefault="00E8128A" w:rsidP="00BE043E">
            <w:pPr>
              <w:pStyle w:val="NoSpacing"/>
              <w:framePr w:hSpace="0" w:wrap="auto" w:vAnchor="margin" w:hAnchor="text" w:yAlign="inline"/>
            </w:pPr>
          </w:p>
        </w:tc>
        <w:tc>
          <w:tcPr>
            <w:tcW w:w="3311" w:type="dxa"/>
          </w:tcPr>
          <w:p w14:paraId="7C00BD00" w14:textId="77777777" w:rsidR="00E8128A" w:rsidRDefault="00E8128A" w:rsidP="00BE043E">
            <w:pPr>
              <w:pStyle w:val="NoSpacing"/>
              <w:framePr w:hSpace="0" w:wrap="auto" w:vAnchor="margin" w:hAnchor="text" w:yAlign="inline"/>
            </w:pPr>
            <w:r>
              <w:t>schema:dayOfWeek</w:t>
            </w:r>
          </w:p>
        </w:tc>
        <w:tc>
          <w:tcPr>
            <w:tcW w:w="3352" w:type="dxa"/>
          </w:tcPr>
          <w:p w14:paraId="435FB198" w14:textId="77777777" w:rsidR="00E8128A" w:rsidRDefault="00E8128A" w:rsidP="00BE043E">
            <w:pPr>
              <w:pStyle w:val="NoSpacing"/>
              <w:framePr w:hSpace="0" w:wrap="auto" w:vAnchor="margin" w:hAnchor="text" w:yAlign="inline"/>
            </w:pPr>
            <w:r>
              <w:t>only DayOfWeek</w:t>
            </w:r>
          </w:p>
        </w:tc>
      </w:tr>
      <w:tr w:rsidR="00E8128A" w14:paraId="65E3E709" w14:textId="77777777" w:rsidTr="00BE043E">
        <w:tc>
          <w:tcPr>
            <w:tcW w:w="2687" w:type="dxa"/>
            <w:vMerge/>
          </w:tcPr>
          <w:p w14:paraId="5C78FE53" w14:textId="77777777" w:rsidR="00E8128A" w:rsidRDefault="00E8128A" w:rsidP="00BE043E">
            <w:pPr>
              <w:pStyle w:val="NoSpacing"/>
              <w:framePr w:hSpace="0" w:wrap="auto" w:vAnchor="margin" w:hAnchor="text" w:yAlign="inline"/>
            </w:pPr>
          </w:p>
        </w:tc>
        <w:tc>
          <w:tcPr>
            <w:tcW w:w="3311" w:type="dxa"/>
          </w:tcPr>
          <w:p w14:paraId="28C1AA38" w14:textId="77777777" w:rsidR="00E8128A" w:rsidRDefault="00E8128A" w:rsidP="00BE043E">
            <w:pPr>
              <w:pStyle w:val="NoSpacing"/>
              <w:framePr w:hSpace="0" w:wrap="auto" w:vAnchor="margin" w:hAnchor="text" w:yAlign="inline"/>
            </w:pPr>
            <w:r>
              <w:t>endDayOfWeek</w:t>
            </w:r>
          </w:p>
        </w:tc>
        <w:tc>
          <w:tcPr>
            <w:tcW w:w="3352" w:type="dxa"/>
          </w:tcPr>
          <w:p w14:paraId="28ABE7AF" w14:textId="77777777" w:rsidR="00E8128A" w:rsidRDefault="00E8128A" w:rsidP="00BE043E">
            <w:pPr>
              <w:pStyle w:val="NoSpacing"/>
              <w:framePr w:hSpace="0" w:wrap="auto" w:vAnchor="margin" w:hAnchor="text" w:yAlign="inline"/>
            </w:pPr>
            <w:r>
              <w:t>only DayOfWeek</w:t>
            </w:r>
          </w:p>
        </w:tc>
      </w:tr>
      <w:tr w:rsidR="00E8128A" w14:paraId="69100DFB" w14:textId="77777777" w:rsidTr="00BE043E">
        <w:tc>
          <w:tcPr>
            <w:tcW w:w="2687" w:type="dxa"/>
            <w:vMerge/>
          </w:tcPr>
          <w:p w14:paraId="73232287" w14:textId="77777777" w:rsidR="00E8128A" w:rsidRDefault="00E8128A" w:rsidP="00BE043E">
            <w:pPr>
              <w:pStyle w:val="NoSpacing"/>
              <w:framePr w:hSpace="0" w:wrap="auto" w:vAnchor="margin" w:hAnchor="text" w:yAlign="inline"/>
            </w:pPr>
          </w:p>
        </w:tc>
        <w:tc>
          <w:tcPr>
            <w:tcW w:w="3311" w:type="dxa"/>
          </w:tcPr>
          <w:p w14:paraId="25F08237" w14:textId="77777777" w:rsidR="00E8128A" w:rsidRDefault="00E8128A" w:rsidP="00BE043E">
            <w:pPr>
              <w:pStyle w:val="NoSpacing"/>
              <w:framePr w:hSpace="0" w:wrap="auto" w:vAnchor="margin" w:hAnchor="text" w:yAlign="inline"/>
            </w:pPr>
            <w:r>
              <w:t>hasMonth</w:t>
            </w:r>
          </w:p>
        </w:tc>
        <w:tc>
          <w:tcPr>
            <w:tcW w:w="3352" w:type="dxa"/>
          </w:tcPr>
          <w:p w14:paraId="16C0447C" w14:textId="77777777" w:rsidR="00E8128A" w:rsidRDefault="00E8128A" w:rsidP="00BE043E">
            <w:pPr>
              <w:pStyle w:val="NoSpacing"/>
              <w:framePr w:hSpace="0" w:wrap="auto" w:vAnchor="margin" w:hAnchor="text" w:yAlign="inline"/>
            </w:pPr>
            <w:r>
              <w:t>only Month</w:t>
            </w:r>
          </w:p>
        </w:tc>
      </w:tr>
      <w:tr w:rsidR="00E8128A" w14:paraId="411F6713" w14:textId="77777777" w:rsidTr="00BE043E">
        <w:tc>
          <w:tcPr>
            <w:tcW w:w="2687" w:type="dxa"/>
            <w:vMerge/>
          </w:tcPr>
          <w:p w14:paraId="27F53438" w14:textId="77777777" w:rsidR="00E8128A" w:rsidRDefault="00E8128A" w:rsidP="00BE043E">
            <w:pPr>
              <w:pStyle w:val="NoSpacing"/>
              <w:framePr w:hSpace="0" w:wrap="auto" w:vAnchor="margin" w:hAnchor="text" w:yAlign="inline"/>
            </w:pPr>
          </w:p>
        </w:tc>
        <w:tc>
          <w:tcPr>
            <w:tcW w:w="3311" w:type="dxa"/>
          </w:tcPr>
          <w:p w14:paraId="04E1209D" w14:textId="77777777" w:rsidR="00E8128A" w:rsidRDefault="00E8128A" w:rsidP="00BE043E">
            <w:pPr>
              <w:pStyle w:val="NoSpacing"/>
              <w:framePr w:hSpace="0" w:wrap="auto" w:vAnchor="margin" w:hAnchor="text" w:yAlign="inline"/>
            </w:pPr>
            <w:r>
              <w:t>endMonth</w:t>
            </w:r>
          </w:p>
        </w:tc>
        <w:tc>
          <w:tcPr>
            <w:tcW w:w="3352" w:type="dxa"/>
          </w:tcPr>
          <w:p w14:paraId="4BACD976" w14:textId="77777777" w:rsidR="00E8128A" w:rsidRDefault="00E8128A" w:rsidP="00BE043E">
            <w:pPr>
              <w:pStyle w:val="NoSpacing"/>
              <w:framePr w:hSpace="0" w:wrap="auto" w:vAnchor="margin" w:hAnchor="text" w:yAlign="inline"/>
            </w:pPr>
            <w:r>
              <w:t>only Month</w:t>
            </w:r>
          </w:p>
        </w:tc>
      </w:tr>
      <w:tr w:rsidR="00E8128A" w14:paraId="2F528B69" w14:textId="77777777" w:rsidTr="00BE043E">
        <w:tc>
          <w:tcPr>
            <w:tcW w:w="2687" w:type="dxa"/>
            <w:vMerge/>
          </w:tcPr>
          <w:p w14:paraId="6CC20A42" w14:textId="77777777" w:rsidR="00E8128A" w:rsidRDefault="00E8128A" w:rsidP="00BE043E">
            <w:pPr>
              <w:pStyle w:val="NoSpacing"/>
              <w:framePr w:hSpace="0" w:wrap="auto" w:vAnchor="margin" w:hAnchor="text" w:yAlign="inline"/>
            </w:pPr>
          </w:p>
        </w:tc>
        <w:tc>
          <w:tcPr>
            <w:tcW w:w="3311" w:type="dxa"/>
          </w:tcPr>
          <w:p w14:paraId="6B107551" w14:textId="77777777" w:rsidR="00E8128A" w:rsidRDefault="00E8128A" w:rsidP="00BE043E">
            <w:pPr>
              <w:pStyle w:val="NoSpacing"/>
              <w:framePr w:hSpace="0" w:wrap="auto" w:vAnchor="margin" w:hAnchor="text" w:yAlign="inline"/>
            </w:pPr>
            <w:r>
              <w:t>dayOfMonth</w:t>
            </w:r>
          </w:p>
        </w:tc>
        <w:tc>
          <w:tcPr>
            <w:tcW w:w="3352" w:type="dxa"/>
          </w:tcPr>
          <w:p w14:paraId="7171A1A1" w14:textId="77777777" w:rsidR="00E8128A" w:rsidRDefault="00E8128A" w:rsidP="00BE043E">
            <w:pPr>
              <w:pStyle w:val="NoSpacing"/>
              <w:framePr w:hSpace="0" w:wrap="auto" w:vAnchor="margin" w:hAnchor="text" w:yAlign="inline"/>
            </w:pPr>
            <w:r>
              <w:t>only rdfs:Literal</w:t>
            </w:r>
          </w:p>
        </w:tc>
      </w:tr>
      <w:tr w:rsidR="00E8128A" w14:paraId="58D84D71" w14:textId="77777777" w:rsidTr="00BE043E">
        <w:tc>
          <w:tcPr>
            <w:tcW w:w="2687" w:type="dxa"/>
            <w:vMerge/>
          </w:tcPr>
          <w:p w14:paraId="0CBB009B" w14:textId="77777777" w:rsidR="00E8128A" w:rsidRDefault="00E8128A" w:rsidP="00BE043E">
            <w:pPr>
              <w:pStyle w:val="NoSpacing"/>
              <w:framePr w:hSpace="0" w:wrap="auto" w:vAnchor="margin" w:hAnchor="text" w:yAlign="inline"/>
            </w:pPr>
          </w:p>
        </w:tc>
        <w:tc>
          <w:tcPr>
            <w:tcW w:w="3311" w:type="dxa"/>
          </w:tcPr>
          <w:p w14:paraId="7D12FC64" w14:textId="77777777" w:rsidR="00E8128A" w:rsidRDefault="00E8128A" w:rsidP="00BE043E">
            <w:pPr>
              <w:pStyle w:val="NoSpacing"/>
              <w:framePr w:hSpace="0" w:wrap="auto" w:vAnchor="margin" w:hAnchor="text" w:yAlign="inline"/>
            </w:pPr>
            <w:r>
              <w:t>endDayOfMonth</w:t>
            </w:r>
          </w:p>
        </w:tc>
        <w:tc>
          <w:tcPr>
            <w:tcW w:w="3352" w:type="dxa"/>
          </w:tcPr>
          <w:p w14:paraId="5C699079" w14:textId="77777777" w:rsidR="00E8128A" w:rsidRDefault="00E8128A" w:rsidP="00BE043E">
            <w:pPr>
              <w:pStyle w:val="NoSpacing"/>
              <w:framePr w:hSpace="0" w:wrap="auto" w:vAnchor="margin" w:hAnchor="text" w:yAlign="inline"/>
            </w:pPr>
            <w:r>
              <w:t>only rdfs:Literal</w:t>
            </w:r>
          </w:p>
        </w:tc>
      </w:tr>
      <w:tr w:rsidR="00E8128A" w14:paraId="40BEA63C" w14:textId="77777777" w:rsidTr="00BE043E">
        <w:tc>
          <w:tcPr>
            <w:tcW w:w="2687" w:type="dxa"/>
            <w:vMerge/>
          </w:tcPr>
          <w:p w14:paraId="7D1FDFEF" w14:textId="77777777" w:rsidR="00E8128A" w:rsidRDefault="00E8128A" w:rsidP="00BE043E">
            <w:pPr>
              <w:pStyle w:val="NoSpacing"/>
              <w:framePr w:hSpace="0" w:wrap="auto" w:vAnchor="margin" w:hAnchor="text" w:yAlign="inline"/>
            </w:pPr>
          </w:p>
        </w:tc>
        <w:tc>
          <w:tcPr>
            <w:tcW w:w="3311" w:type="dxa"/>
          </w:tcPr>
          <w:p w14:paraId="4ADEC5A4" w14:textId="77777777" w:rsidR="00E8128A" w:rsidRDefault="00E8128A" w:rsidP="00BE043E">
            <w:pPr>
              <w:pStyle w:val="NoSpacing"/>
              <w:framePr w:hSpace="0" w:wrap="auto" w:vAnchor="margin" w:hAnchor="text" w:yAlign="inline"/>
            </w:pPr>
            <w:r>
              <w:t>beginsRecurring</w:t>
            </w:r>
          </w:p>
        </w:tc>
        <w:tc>
          <w:tcPr>
            <w:tcW w:w="3352" w:type="dxa"/>
          </w:tcPr>
          <w:p w14:paraId="5F50FB1E" w14:textId="77777777" w:rsidR="00E8128A" w:rsidRDefault="00E8128A" w:rsidP="00BE043E">
            <w:pPr>
              <w:pStyle w:val="NoSpacing"/>
              <w:framePr w:hSpace="0" w:wrap="auto" w:vAnchor="margin" w:hAnchor="text" w:yAlign="inline"/>
            </w:pPr>
            <w:r>
              <w:t>only time:TemporalEntity</w:t>
            </w:r>
          </w:p>
        </w:tc>
      </w:tr>
      <w:tr w:rsidR="00E8128A" w14:paraId="3C54922E" w14:textId="77777777" w:rsidTr="00BE043E">
        <w:tc>
          <w:tcPr>
            <w:tcW w:w="2687" w:type="dxa"/>
            <w:vMerge/>
          </w:tcPr>
          <w:p w14:paraId="6CFC1AB2" w14:textId="77777777" w:rsidR="00E8128A" w:rsidRDefault="00E8128A" w:rsidP="00BE043E">
            <w:pPr>
              <w:pStyle w:val="NoSpacing"/>
              <w:framePr w:hSpace="0" w:wrap="auto" w:vAnchor="margin" w:hAnchor="text" w:yAlign="inline"/>
            </w:pPr>
          </w:p>
        </w:tc>
        <w:tc>
          <w:tcPr>
            <w:tcW w:w="3311" w:type="dxa"/>
          </w:tcPr>
          <w:p w14:paraId="1E9902C5" w14:textId="77777777" w:rsidR="00E8128A" w:rsidRDefault="00E8128A" w:rsidP="00BE043E">
            <w:pPr>
              <w:pStyle w:val="NoSpacing"/>
              <w:framePr w:hSpace="0" w:wrap="auto" w:vAnchor="margin" w:hAnchor="text" w:yAlign="inline"/>
            </w:pPr>
            <w:r>
              <w:t>endsRecurring</w:t>
            </w:r>
          </w:p>
        </w:tc>
        <w:tc>
          <w:tcPr>
            <w:tcW w:w="3352" w:type="dxa"/>
          </w:tcPr>
          <w:p w14:paraId="6F0C0CD1" w14:textId="77777777" w:rsidR="00E8128A" w:rsidRDefault="00E8128A" w:rsidP="00BE043E">
            <w:pPr>
              <w:pStyle w:val="NoSpacing"/>
              <w:framePr w:hSpace="0" w:wrap="auto" w:vAnchor="margin" w:hAnchor="text" w:yAlign="inline"/>
            </w:pPr>
            <w:r>
              <w:t>only time:TemporalEntity</w:t>
            </w:r>
          </w:p>
        </w:tc>
      </w:tr>
      <w:tr w:rsidR="00E8128A" w14:paraId="3E649269" w14:textId="77777777" w:rsidTr="00BE043E">
        <w:tc>
          <w:tcPr>
            <w:tcW w:w="2687" w:type="dxa"/>
            <w:vMerge/>
          </w:tcPr>
          <w:p w14:paraId="1378CA0D" w14:textId="77777777" w:rsidR="00E8128A" w:rsidRDefault="00E8128A" w:rsidP="00BE043E">
            <w:pPr>
              <w:pStyle w:val="NoSpacing"/>
              <w:framePr w:hSpace="0" w:wrap="auto" w:vAnchor="margin" w:hAnchor="text" w:yAlign="inline"/>
            </w:pPr>
          </w:p>
        </w:tc>
        <w:tc>
          <w:tcPr>
            <w:tcW w:w="3311" w:type="dxa"/>
          </w:tcPr>
          <w:p w14:paraId="1BEC184F" w14:textId="77777777" w:rsidR="00E8128A" w:rsidRDefault="00E8128A" w:rsidP="00BE043E">
            <w:pPr>
              <w:pStyle w:val="NoSpacing"/>
              <w:framePr w:hSpace="0" w:wrap="auto" w:vAnchor="margin" w:hAnchor="text" w:yAlign="inline"/>
            </w:pPr>
            <w:r>
              <w:t>recursExcept</w:t>
            </w:r>
          </w:p>
        </w:tc>
        <w:tc>
          <w:tcPr>
            <w:tcW w:w="3352" w:type="dxa"/>
          </w:tcPr>
          <w:p w14:paraId="4B6D6265" w14:textId="77777777" w:rsidR="00E8128A" w:rsidRDefault="00E8128A" w:rsidP="00BE043E">
            <w:pPr>
              <w:pStyle w:val="NoSpacing"/>
              <w:framePr w:hSpace="0" w:wrap="auto" w:vAnchor="margin" w:hAnchor="text" w:yAlign="inline"/>
            </w:pPr>
            <w:r>
              <w:t>only time:TemporalEntity or DayOfWeek</w:t>
            </w:r>
          </w:p>
        </w:tc>
      </w:tr>
      <w:tr w:rsidR="00E8128A" w14:paraId="7175A66E" w14:textId="77777777" w:rsidTr="00BE043E">
        <w:tc>
          <w:tcPr>
            <w:tcW w:w="2687" w:type="dxa"/>
            <w:vMerge/>
          </w:tcPr>
          <w:p w14:paraId="33519831" w14:textId="77777777" w:rsidR="00E8128A" w:rsidRDefault="00E8128A" w:rsidP="00BE043E">
            <w:pPr>
              <w:pStyle w:val="NoSpacing"/>
              <w:framePr w:hSpace="0" w:wrap="auto" w:vAnchor="margin" w:hAnchor="text" w:yAlign="inline"/>
            </w:pPr>
          </w:p>
        </w:tc>
        <w:tc>
          <w:tcPr>
            <w:tcW w:w="3311" w:type="dxa"/>
          </w:tcPr>
          <w:p w14:paraId="5C4865AB" w14:textId="77777777" w:rsidR="00E8128A" w:rsidRDefault="00E8128A" w:rsidP="00BE043E">
            <w:pPr>
              <w:pStyle w:val="NoSpacing"/>
              <w:framePr w:hSpace="0" w:wrap="auto" w:vAnchor="margin" w:hAnchor="text" w:yAlign="inline"/>
            </w:pPr>
            <w:r>
              <w:t>recursAddition</w:t>
            </w:r>
          </w:p>
        </w:tc>
        <w:tc>
          <w:tcPr>
            <w:tcW w:w="3352" w:type="dxa"/>
          </w:tcPr>
          <w:p w14:paraId="6071311A" w14:textId="77777777" w:rsidR="00E8128A" w:rsidRDefault="00E8128A" w:rsidP="00BE043E">
            <w:pPr>
              <w:pStyle w:val="NoSpacing"/>
              <w:framePr w:hSpace="0" w:wrap="auto" w:vAnchor="margin" w:hAnchor="text" w:yAlign="inline"/>
            </w:pPr>
            <w:r>
              <w:t>only time:TemporalEntity or DayOfWeek</w:t>
            </w:r>
          </w:p>
        </w:tc>
      </w:tr>
      <w:tr w:rsidR="00E8128A" w14:paraId="09E93AF8" w14:textId="77777777" w:rsidTr="00BE043E">
        <w:tc>
          <w:tcPr>
            <w:tcW w:w="2687" w:type="dxa"/>
            <w:vMerge w:val="restart"/>
          </w:tcPr>
          <w:p w14:paraId="497ED10E" w14:textId="77777777" w:rsidR="00E8128A" w:rsidRDefault="00E8128A" w:rsidP="00BE043E">
            <w:pPr>
              <w:pStyle w:val="NoSpacing"/>
              <w:framePr w:hSpace="0" w:wrap="auto" w:vAnchor="margin" w:hAnchor="text" w:yAlign="inline"/>
            </w:pPr>
            <w:r>
              <w:t>DailyRecurringEvent</w:t>
            </w:r>
          </w:p>
        </w:tc>
        <w:tc>
          <w:tcPr>
            <w:tcW w:w="3311" w:type="dxa"/>
          </w:tcPr>
          <w:p w14:paraId="2126F31C" w14:textId="77777777" w:rsidR="00E8128A" w:rsidRDefault="00E8128A" w:rsidP="00BE043E">
            <w:pPr>
              <w:pStyle w:val="NoSpacing"/>
              <w:framePr w:hSpace="0" w:wrap="auto" w:vAnchor="margin" w:hAnchor="text" w:yAlign="inline"/>
            </w:pPr>
            <w:r>
              <w:t>subclassOf</w:t>
            </w:r>
          </w:p>
        </w:tc>
        <w:tc>
          <w:tcPr>
            <w:tcW w:w="3352" w:type="dxa"/>
          </w:tcPr>
          <w:p w14:paraId="6E4937A9" w14:textId="77777777" w:rsidR="00E8128A" w:rsidRDefault="00E8128A" w:rsidP="00BE043E">
            <w:pPr>
              <w:pStyle w:val="NoSpacing"/>
              <w:framePr w:hSpace="0" w:wrap="auto" w:vAnchor="margin" w:hAnchor="text" w:yAlign="inline"/>
            </w:pPr>
            <w:r>
              <w:t>RecurringEvent</w:t>
            </w:r>
          </w:p>
        </w:tc>
      </w:tr>
      <w:tr w:rsidR="00E8128A" w14:paraId="48BCEE22" w14:textId="77777777" w:rsidTr="00BE043E">
        <w:tc>
          <w:tcPr>
            <w:tcW w:w="2687" w:type="dxa"/>
            <w:vMerge/>
          </w:tcPr>
          <w:p w14:paraId="5387F736" w14:textId="77777777" w:rsidR="00E8128A" w:rsidRDefault="00E8128A" w:rsidP="00BE043E">
            <w:pPr>
              <w:pStyle w:val="NoSpacing"/>
              <w:framePr w:hSpace="0" w:wrap="auto" w:vAnchor="margin" w:hAnchor="text" w:yAlign="inline"/>
            </w:pPr>
          </w:p>
        </w:tc>
        <w:tc>
          <w:tcPr>
            <w:tcW w:w="3311" w:type="dxa"/>
          </w:tcPr>
          <w:p w14:paraId="2223B886" w14:textId="77777777" w:rsidR="00E8128A" w:rsidRDefault="00E8128A" w:rsidP="00BE043E">
            <w:pPr>
              <w:pStyle w:val="NoSpacing"/>
              <w:framePr w:hSpace="0" w:wrap="auto" w:vAnchor="margin" w:hAnchor="text" w:yAlign="inline"/>
            </w:pPr>
            <w:r>
              <w:t>startTime</w:t>
            </w:r>
          </w:p>
        </w:tc>
        <w:tc>
          <w:tcPr>
            <w:tcW w:w="3352" w:type="dxa"/>
          </w:tcPr>
          <w:p w14:paraId="4F6AA15B" w14:textId="77777777" w:rsidR="00E8128A" w:rsidRDefault="00E8128A" w:rsidP="00BE043E">
            <w:pPr>
              <w:pStyle w:val="NoSpacing"/>
              <w:framePr w:hSpace="0" w:wrap="auto" w:vAnchor="margin" w:hAnchor="text" w:yAlign="inline"/>
            </w:pPr>
            <w:r>
              <w:t>max 1 xsd:time</w:t>
            </w:r>
          </w:p>
        </w:tc>
      </w:tr>
      <w:tr w:rsidR="00E8128A" w14:paraId="3A43C88A" w14:textId="77777777" w:rsidTr="00BE043E">
        <w:tc>
          <w:tcPr>
            <w:tcW w:w="2687" w:type="dxa"/>
            <w:vMerge w:val="restart"/>
          </w:tcPr>
          <w:p w14:paraId="13087289" w14:textId="77777777" w:rsidR="00E8128A" w:rsidRDefault="00E8128A" w:rsidP="00BE043E">
            <w:pPr>
              <w:pStyle w:val="NoSpacing"/>
              <w:framePr w:hSpace="0" w:wrap="auto" w:vAnchor="margin" w:hAnchor="text" w:yAlign="inline"/>
            </w:pPr>
            <w:r>
              <w:t>WeeklyRecurringEvent</w:t>
            </w:r>
          </w:p>
        </w:tc>
        <w:tc>
          <w:tcPr>
            <w:tcW w:w="3311" w:type="dxa"/>
          </w:tcPr>
          <w:p w14:paraId="461E9FA0" w14:textId="77777777" w:rsidR="00E8128A" w:rsidRDefault="00E8128A" w:rsidP="00BE043E">
            <w:pPr>
              <w:pStyle w:val="NoSpacing"/>
              <w:framePr w:hSpace="0" w:wrap="auto" w:vAnchor="margin" w:hAnchor="text" w:yAlign="inline"/>
            </w:pPr>
            <w:r>
              <w:t>subclassOf</w:t>
            </w:r>
          </w:p>
        </w:tc>
        <w:tc>
          <w:tcPr>
            <w:tcW w:w="3352" w:type="dxa"/>
          </w:tcPr>
          <w:p w14:paraId="1FDE9D43" w14:textId="77777777" w:rsidR="00E8128A" w:rsidRDefault="00E8128A" w:rsidP="00BE043E">
            <w:pPr>
              <w:pStyle w:val="NoSpacing"/>
              <w:framePr w:hSpace="0" w:wrap="auto" w:vAnchor="margin" w:hAnchor="text" w:yAlign="inline"/>
            </w:pPr>
            <w:r>
              <w:t>RecurringEvent</w:t>
            </w:r>
          </w:p>
        </w:tc>
      </w:tr>
      <w:tr w:rsidR="00E8128A" w14:paraId="69BB0FE3" w14:textId="77777777" w:rsidTr="00BE043E">
        <w:tc>
          <w:tcPr>
            <w:tcW w:w="2687" w:type="dxa"/>
            <w:vMerge/>
          </w:tcPr>
          <w:p w14:paraId="55712E9F" w14:textId="77777777" w:rsidR="00E8128A" w:rsidRDefault="00E8128A" w:rsidP="00BE043E">
            <w:pPr>
              <w:pStyle w:val="NoSpacing"/>
              <w:framePr w:hSpace="0" w:wrap="auto" w:vAnchor="margin" w:hAnchor="text" w:yAlign="inline"/>
            </w:pPr>
          </w:p>
        </w:tc>
        <w:tc>
          <w:tcPr>
            <w:tcW w:w="3311" w:type="dxa"/>
          </w:tcPr>
          <w:p w14:paraId="72167774" w14:textId="77777777" w:rsidR="00E8128A" w:rsidRDefault="00E8128A" w:rsidP="00BE043E">
            <w:pPr>
              <w:pStyle w:val="NoSpacing"/>
              <w:framePr w:hSpace="0" w:wrap="auto" w:vAnchor="margin" w:hAnchor="text" w:yAlign="inline"/>
            </w:pPr>
            <w:r>
              <w:t>schema:dayOfWeek</w:t>
            </w:r>
          </w:p>
        </w:tc>
        <w:tc>
          <w:tcPr>
            <w:tcW w:w="3352" w:type="dxa"/>
          </w:tcPr>
          <w:p w14:paraId="62F19A58" w14:textId="77777777" w:rsidR="00E8128A" w:rsidRDefault="00E8128A" w:rsidP="00BE043E">
            <w:pPr>
              <w:pStyle w:val="NoSpacing"/>
              <w:framePr w:hSpace="0" w:wrap="auto" w:vAnchor="margin" w:hAnchor="text" w:yAlign="inline"/>
            </w:pPr>
            <w:r>
              <w:t>exactly 1 DayOfWeek</w:t>
            </w:r>
          </w:p>
        </w:tc>
      </w:tr>
      <w:tr w:rsidR="00E8128A" w14:paraId="670DA295" w14:textId="77777777" w:rsidTr="00BE043E">
        <w:tc>
          <w:tcPr>
            <w:tcW w:w="2687" w:type="dxa"/>
            <w:vMerge w:val="restart"/>
          </w:tcPr>
          <w:p w14:paraId="485D6336" w14:textId="77777777" w:rsidR="00E8128A" w:rsidRDefault="00E8128A" w:rsidP="00BE043E">
            <w:pPr>
              <w:pStyle w:val="NoSpacing"/>
              <w:framePr w:hSpace="0" w:wrap="auto" w:vAnchor="margin" w:hAnchor="text" w:yAlign="inline"/>
            </w:pPr>
            <w:r>
              <w:t>MonthlyRecurringEvent</w:t>
            </w:r>
          </w:p>
        </w:tc>
        <w:tc>
          <w:tcPr>
            <w:tcW w:w="3311" w:type="dxa"/>
          </w:tcPr>
          <w:p w14:paraId="41B3F019" w14:textId="77777777" w:rsidR="00E8128A" w:rsidRDefault="00E8128A" w:rsidP="00BE043E">
            <w:pPr>
              <w:pStyle w:val="NoSpacing"/>
              <w:framePr w:hSpace="0" w:wrap="auto" w:vAnchor="margin" w:hAnchor="text" w:yAlign="inline"/>
            </w:pPr>
            <w:r>
              <w:t>subclassOf</w:t>
            </w:r>
          </w:p>
        </w:tc>
        <w:tc>
          <w:tcPr>
            <w:tcW w:w="3352" w:type="dxa"/>
          </w:tcPr>
          <w:p w14:paraId="2F0ED4FC" w14:textId="77777777" w:rsidR="00E8128A" w:rsidRDefault="00E8128A" w:rsidP="00BE043E">
            <w:pPr>
              <w:pStyle w:val="NoSpacing"/>
              <w:framePr w:hSpace="0" w:wrap="auto" w:vAnchor="margin" w:hAnchor="text" w:yAlign="inline"/>
            </w:pPr>
            <w:r>
              <w:t>RecurringEvent</w:t>
            </w:r>
          </w:p>
        </w:tc>
      </w:tr>
      <w:tr w:rsidR="00E8128A" w14:paraId="4E515B6D" w14:textId="77777777" w:rsidTr="00BE043E">
        <w:tc>
          <w:tcPr>
            <w:tcW w:w="2687" w:type="dxa"/>
            <w:vMerge/>
          </w:tcPr>
          <w:p w14:paraId="11232292" w14:textId="77777777" w:rsidR="00E8128A" w:rsidRDefault="00E8128A" w:rsidP="00BE043E">
            <w:pPr>
              <w:pStyle w:val="NoSpacing"/>
              <w:framePr w:hSpace="0" w:wrap="auto" w:vAnchor="margin" w:hAnchor="text" w:yAlign="inline"/>
            </w:pPr>
          </w:p>
        </w:tc>
        <w:tc>
          <w:tcPr>
            <w:tcW w:w="3311" w:type="dxa"/>
          </w:tcPr>
          <w:p w14:paraId="0BF1F8DC" w14:textId="77777777" w:rsidR="00E8128A" w:rsidRDefault="00E8128A" w:rsidP="00BE043E">
            <w:pPr>
              <w:pStyle w:val="NoSpacing"/>
              <w:framePr w:hSpace="0" w:wrap="auto" w:vAnchor="margin" w:hAnchor="text" w:yAlign="inline"/>
            </w:pPr>
            <w:r>
              <w:t>dayOfMonth</w:t>
            </w:r>
          </w:p>
        </w:tc>
        <w:tc>
          <w:tcPr>
            <w:tcW w:w="3352" w:type="dxa"/>
          </w:tcPr>
          <w:p w14:paraId="5CE4BDC7" w14:textId="77777777" w:rsidR="00E8128A" w:rsidRDefault="00E8128A" w:rsidP="00BE043E">
            <w:pPr>
              <w:pStyle w:val="NoSpacing"/>
              <w:framePr w:hSpace="0" w:wrap="auto" w:vAnchor="margin" w:hAnchor="text" w:yAlign="inline"/>
            </w:pPr>
            <w:r>
              <w:t>exactly 1 rdfs:Literal</w:t>
            </w:r>
          </w:p>
        </w:tc>
      </w:tr>
      <w:tr w:rsidR="00E8128A" w14:paraId="5C022873" w14:textId="77777777" w:rsidTr="00BE043E">
        <w:tc>
          <w:tcPr>
            <w:tcW w:w="2687" w:type="dxa"/>
            <w:vMerge w:val="restart"/>
          </w:tcPr>
          <w:p w14:paraId="222D402A" w14:textId="77777777" w:rsidR="00E8128A" w:rsidRDefault="00E8128A" w:rsidP="00BE043E">
            <w:pPr>
              <w:pStyle w:val="NoSpacing"/>
              <w:framePr w:hSpace="0" w:wrap="auto" w:vAnchor="margin" w:hAnchor="text" w:yAlign="inline"/>
            </w:pPr>
            <w:r>
              <w:t>YearlyRecurringEvent</w:t>
            </w:r>
          </w:p>
        </w:tc>
        <w:tc>
          <w:tcPr>
            <w:tcW w:w="3311" w:type="dxa"/>
          </w:tcPr>
          <w:p w14:paraId="3D033D63" w14:textId="77777777" w:rsidR="00E8128A" w:rsidRDefault="00E8128A" w:rsidP="00BE043E">
            <w:pPr>
              <w:pStyle w:val="NoSpacing"/>
              <w:framePr w:hSpace="0" w:wrap="auto" w:vAnchor="margin" w:hAnchor="text" w:yAlign="inline"/>
            </w:pPr>
            <w:r>
              <w:t>subclassOf</w:t>
            </w:r>
          </w:p>
        </w:tc>
        <w:tc>
          <w:tcPr>
            <w:tcW w:w="3352" w:type="dxa"/>
          </w:tcPr>
          <w:p w14:paraId="4056C64C" w14:textId="77777777" w:rsidR="00E8128A" w:rsidRDefault="00E8128A" w:rsidP="00BE043E">
            <w:pPr>
              <w:pStyle w:val="NoSpacing"/>
              <w:framePr w:hSpace="0" w:wrap="auto" w:vAnchor="margin" w:hAnchor="text" w:yAlign="inline"/>
            </w:pPr>
            <w:r>
              <w:t>RecurringEvent</w:t>
            </w:r>
          </w:p>
        </w:tc>
      </w:tr>
      <w:tr w:rsidR="00E8128A" w14:paraId="045365D4" w14:textId="77777777" w:rsidTr="00BE043E">
        <w:tc>
          <w:tcPr>
            <w:tcW w:w="2687" w:type="dxa"/>
            <w:vMerge/>
          </w:tcPr>
          <w:p w14:paraId="59D6B19F" w14:textId="77777777" w:rsidR="00E8128A" w:rsidRDefault="00E8128A" w:rsidP="00BE043E">
            <w:pPr>
              <w:pStyle w:val="NoSpacing"/>
              <w:framePr w:hSpace="0" w:wrap="auto" w:vAnchor="margin" w:hAnchor="text" w:yAlign="inline"/>
            </w:pPr>
          </w:p>
        </w:tc>
        <w:tc>
          <w:tcPr>
            <w:tcW w:w="3311" w:type="dxa"/>
          </w:tcPr>
          <w:p w14:paraId="1C69058B" w14:textId="77777777" w:rsidR="00E8128A" w:rsidRDefault="00E8128A" w:rsidP="00BE043E">
            <w:pPr>
              <w:pStyle w:val="NoSpacing"/>
              <w:framePr w:hSpace="0" w:wrap="auto" w:vAnchor="margin" w:hAnchor="text" w:yAlign="inline"/>
            </w:pPr>
            <w:r>
              <w:t>hasMonth</w:t>
            </w:r>
          </w:p>
        </w:tc>
        <w:tc>
          <w:tcPr>
            <w:tcW w:w="3352" w:type="dxa"/>
          </w:tcPr>
          <w:p w14:paraId="040664BD" w14:textId="77777777" w:rsidR="00E8128A" w:rsidRDefault="00E8128A" w:rsidP="00BE043E">
            <w:pPr>
              <w:pStyle w:val="NoSpacing"/>
              <w:framePr w:hSpace="0" w:wrap="auto" w:vAnchor="margin" w:hAnchor="text" w:yAlign="inline"/>
            </w:pPr>
            <w:r>
              <w:t>exactly 1 Month</w:t>
            </w:r>
          </w:p>
        </w:tc>
      </w:tr>
      <w:tr w:rsidR="00E8128A" w14:paraId="598837D6" w14:textId="77777777" w:rsidTr="00BE043E">
        <w:tc>
          <w:tcPr>
            <w:tcW w:w="2687" w:type="dxa"/>
            <w:vMerge/>
          </w:tcPr>
          <w:p w14:paraId="0E762E37" w14:textId="77777777" w:rsidR="00E8128A" w:rsidRDefault="00E8128A" w:rsidP="00BE043E">
            <w:pPr>
              <w:pStyle w:val="NoSpacing"/>
              <w:framePr w:hSpace="0" w:wrap="auto" w:vAnchor="margin" w:hAnchor="text" w:yAlign="inline"/>
            </w:pPr>
          </w:p>
        </w:tc>
        <w:tc>
          <w:tcPr>
            <w:tcW w:w="3311" w:type="dxa"/>
          </w:tcPr>
          <w:p w14:paraId="66D7B04C" w14:textId="77777777" w:rsidR="00E8128A" w:rsidRDefault="00E8128A" w:rsidP="00BE043E">
            <w:pPr>
              <w:pStyle w:val="NoSpacing"/>
              <w:framePr w:hSpace="0" w:wrap="auto" w:vAnchor="margin" w:hAnchor="text" w:yAlign="inline"/>
            </w:pPr>
            <w:r>
              <w:t>dayOfMonth</w:t>
            </w:r>
          </w:p>
        </w:tc>
        <w:tc>
          <w:tcPr>
            <w:tcW w:w="3352" w:type="dxa"/>
          </w:tcPr>
          <w:p w14:paraId="7B9335E9" w14:textId="77777777" w:rsidR="00E8128A" w:rsidRDefault="00E8128A" w:rsidP="00BE043E">
            <w:pPr>
              <w:pStyle w:val="NoSpacing"/>
              <w:framePr w:hSpace="0" w:wrap="auto" w:vAnchor="margin" w:hAnchor="text" w:yAlign="inline"/>
            </w:pPr>
            <w:r>
              <w:t>exactly 1 rdfs:Literal</w:t>
            </w:r>
          </w:p>
        </w:tc>
      </w:tr>
    </w:tbl>
    <w:p w14:paraId="59D2E0E3" w14:textId="77777777" w:rsidR="00E8128A" w:rsidRDefault="00E8128A" w:rsidP="00E8128A"/>
    <w:p w14:paraId="0A0A3DA2" w14:textId="77777777" w:rsidR="00E8128A" w:rsidRDefault="00E8128A" w:rsidP="00E8128A">
      <w:pPr>
        <w:keepNext/>
        <w:jc w:val="center"/>
      </w:pPr>
      <w:r w:rsidRPr="009600E0">
        <w:rPr>
          <w:noProof/>
        </w:rPr>
        <w:drawing>
          <wp:inline distT="0" distB="0" distL="0" distR="0" wp14:anchorId="1CF64325" wp14:editId="2E7AB012">
            <wp:extent cx="4419600" cy="2311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9600" cy="2311400"/>
                    </a:xfrm>
                    <a:prstGeom prst="rect">
                      <a:avLst/>
                    </a:prstGeom>
                  </pic:spPr>
                </pic:pic>
              </a:graphicData>
            </a:graphic>
          </wp:inline>
        </w:drawing>
      </w:r>
    </w:p>
    <w:p w14:paraId="45EB292C" w14:textId="16711BFA" w:rsidR="00E8128A" w:rsidRPr="00E1766E" w:rsidRDefault="00E8128A" w:rsidP="00E8128A">
      <w:pPr>
        <w:pStyle w:val="Caption"/>
        <w:spacing w:after="120"/>
        <w:jc w:val="center"/>
        <w:rPr>
          <w:lang w:val="en-CA"/>
        </w:rPr>
      </w:pPr>
      <w:bookmarkStart w:id="99" w:name="_Ref12533514"/>
      <w:r>
        <w:t xml:space="preserve">Figure </w:t>
      </w:r>
      <w:fldSimple w:instr=" SEQ Figure \* ARABIC ">
        <w:r w:rsidR="000F4793">
          <w:rPr>
            <w:noProof/>
          </w:rPr>
          <w:t>10</w:t>
        </w:r>
      </w:fldSimple>
      <w:bookmarkEnd w:id="99"/>
      <w:r>
        <w:t>: Basic structure of the Recurring Event Ontology</w:t>
      </w:r>
    </w:p>
    <w:p w14:paraId="69975519" w14:textId="77777777" w:rsidR="00E8128A" w:rsidRPr="00881C48" w:rsidRDefault="00E8128A" w:rsidP="00E8128A">
      <w:pPr>
        <w:pStyle w:val="Heading4"/>
      </w:pPr>
      <w:r>
        <w:t>An Example</w:t>
      </w:r>
    </w:p>
    <w:p w14:paraId="6DA8914C" w14:textId="1051FA81" w:rsidR="00E8128A" w:rsidRDefault="00E8128A" w:rsidP="00E8128A">
      <w:r>
        <w:t xml:space="preserve">As an example, consider the representation of scheduled transit trips. The Activity Ontology may be used to define classes of Transit Trip activities, and these classes may be instantiated with instances that correspond to individual occurrences of these trips, however in order to capture the schedule – i.e. that some trip occurs every day at 08:00am – the notion of a recurring event is required. A class of recurring events that captures scheduled bus trips may be defined as having only BusTrip activities as occurrences. Instances of the ScheduledBusTrip class may include </w:t>
      </w:r>
      <w:r>
        <w:lastRenderedPageBreak/>
        <w:t xml:space="preserve">recurring events with different start times, perhaps corresponding to different routes or different routes on the same trip. An individual scheduled bus trip with a start time of 08:00am corresponds to multiple occurrences. As daily recurring event, we can expect there will be a corresponding occurrence of the bus trip activity every day, thus an individual recurring event (an instance of a scheduled bus trip) will correspond to multiple instances of a particular activity type (a bus trip). The Recurring Event object provides information on the way in which the activity recurs (e.g. daily at 08:00am). This example is illustrated in </w:t>
      </w:r>
      <w:r>
        <w:fldChar w:fldCharType="begin"/>
      </w:r>
      <w:r>
        <w:instrText xml:space="preserve"> REF _Ref12536225 \h </w:instrText>
      </w:r>
      <w:r>
        <w:fldChar w:fldCharType="separate"/>
      </w:r>
      <w:r w:rsidR="005A6FB2">
        <w:t xml:space="preserve">Figure </w:t>
      </w:r>
      <w:r w:rsidR="005A6FB2">
        <w:rPr>
          <w:noProof/>
        </w:rPr>
        <w:t>10</w:t>
      </w:r>
      <w:r>
        <w:fldChar w:fldCharType="end"/>
      </w:r>
      <w:r>
        <w:t>.</w:t>
      </w:r>
    </w:p>
    <w:p w14:paraId="76DAFC0E" w14:textId="77777777" w:rsidR="00E8128A" w:rsidRDefault="00E8128A" w:rsidP="00E8128A">
      <w:pPr>
        <w:keepNext/>
      </w:pPr>
      <w:r w:rsidRPr="00EA2CCF">
        <w:rPr>
          <w:noProof/>
        </w:rPr>
        <w:drawing>
          <wp:inline distT="0" distB="0" distL="0" distR="0" wp14:anchorId="33C15CE9" wp14:editId="0E2BF282">
            <wp:extent cx="4603939" cy="298764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0486" cy="3011361"/>
                    </a:xfrm>
                    <a:prstGeom prst="rect">
                      <a:avLst/>
                    </a:prstGeom>
                  </pic:spPr>
                </pic:pic>
              </a:graphicData>
            </a:graphic>
          </wp:inline>
        </w:drawing>
      </w:r>
    </w:p>
    <w:p w14:paraId="4A049135" w14:textId="74829DC5" w:rsidR="00E8128A" w:rsidRPr="00A86E8E" w:rsidRDefault="00E8128A" w:rsidP="00E8128A">
      <w:pPr>
        <w:pStyle w:val="Caption"/>
        <w:spacing w:after="120"/>
        <w:rPr>
          <w:lang w:val="en-CA"/>
        </w:rPr>
      </w:pPr>
      <w:bookmarkStart w:id="100" w:name="_Ref12536225"/>
      <w:r>
        <w:t xml:space="preserve">Figure </w:t>
      </w:r>
      <w:fldSimple w:instr=" SEQ Figure \* ARABIC ">
        <w:r w:rsidR="000F4793">
          <w:rPr>
            <w:noProof/>
          </w:rPr>
          <w:t>11</w:t>
        </w:r>
      </w:fldSimple>
      <w:bookmarkEnd w:id="100"/>
      <w:r>
        <w:t>: Example use of the RecurringEvent Ontology</w:t>
      </w:r>
    </w:p>
    <w:p w14:paraId="2C437C4A" w14:textId="77777777" w:rsidR="00E8128A" w:rsidRDefault="00E8128A" w:rsidP="00E8128A">
      <w:pPr>
        <w:pStyle w:val="Heading4"/>
      </w:pPr>
      <w:r>
        <w:t>Future work</w:t>
      </w:r>
    </w:p>
    <w:p w14:paraId="3DCADF6D" w14:textId="275F978E" w:rsidR="00E8128A" w:rsidRPr="0000590A" w:rsidRDefault="00FC2DD3" w:rsidP="0081753D">
      <w:pPr>
        <w:rPr>
          <w:b/>
          <w:sz w:val="21"/>
        </w:rPr>
      </w:pPr>
      <w:r w:rsidRPr="0081753D">
        <w:t>T</w:t>
      </w:r>
      <w:r w:rsidR="00E8128A" w:rsidRPr="0081753D">
        <w:t xml:space="preserve">he relationship between a Recurring (Service) Event and an Event (Activity) </w:t>
      </w:r>
      <w:r w:rsidRPr="0081753D">
        <w:t>should be revisited in future work</w:t>
      </w:r>
      <w:r w:rsidR="00E8128A" w:rsidRPr="0081753D">
        <w:t xml:space="preserve">. </w:t>
      </w:r>
      <w:r w:rsidRPr="0081753D">
        <w:t>A more detailed axiomatization (in or beyond OWL) may be possible; for example, b</w:t>
      </w:r>
      <w:r w:rsidR="00E8128A" w:rsidRPr="0081753D">
        <w:t>ased on the properties of a recurring event, additional constraints on its occurrences (related activities) may be inferred.</w:t>
      </w:r>
      <w:r w:rsidR="0081753D">
        <w:t xml:space="preserve"> In addition, more detailed </w:t>
      </w:r>
      <w:r w:rsidR="00E8128A">
        <w:t xml:space="preserve">temporal </w:t>
      </w:r>
      <w:r w:rsidR="00E8128A" w:rsidRPr="0000590A">
        <w:t>constraints</w:t>
      </w:r>
      <w:r w:rsidR="00E8128A">
        <w:t xml:space="preserve"> </w:t>
      </w:r>
      <w:r w:rsidR="0081753D">
        <w:t>should be</w:t>
      </w:r>
      <w:r w:rsidR="00E8128A">
        <w:t xml:space="preserve"> </w:t>
      </w:r>
      <w:r w:rsidR="0081753D">
        <w:t xml:space="preserve">explored, for example </w:t>
      </w:r>
      <w:r w:rsidR="00E8128A">
        <w:t>to describe the relationship between a Recurring Event and its sub-Recurring Events: the sub-Recurring Events may only recur during the times at which the Recurring Event recurs.</w:t>
      </w:r>
      <w:r w:rsidR="0081753D">
        <w:t xml:space="preserve"> Finally, a</w:t>
      </w:r>
      <w:r w:rsidR="00E8128A">
        <w:t>n ordering relationship over sub-Recurring Events may be useful in future implementations, however this is not currently captured or required.</w:t>
      </w:r>
    </w:p>
    <w:p w14:paraId="2AEA1EF5" w14:textId="77777777" w:rsidR="00E8128A" w:rsidRDefault="00E8128A" w:rsidP="00E8128A">
      <w:pPr>
        <w:pStyle w:val="ListParagraph"/>
        <w:numPr>
          <w:ilvl w:val="0"/>
          <w:numId w:val="0"/>
        </w:numPr>
        <w:ind w:left="720"/>
        <w:rPr>
          <w:b/>
        </w:rPr>
      </w:pPr>
    </w:p>
    <w:p w14:paraId="24B68A0B" w14:textId="15291B82" w:rsidR="00520123" w:rsidRDefault="00A72D35" w:rsidP="00EA354A">
      <w:pPr>
        <w:pStyle w:val="Heading3"/>
      </w:pPr>
      <w:bookmarkStart w:id="101" w:name="_Toc41911371"/>
      <w:r>
        <w:t>Resource</w:t>
      </w:r>
      <w:r w:rsidR="00BD7FA8">
        <w:t xml:space="preserve"> </w:t>
      </w:r>
      <w:r w:rsidR="00520123">
        <w:t>Ontology</w:t>
      </w:r>
      <w:bookmarkEnd w:id="101"/>
    </w:p>
    <w:p w14:paraId="09DA945A" w14:textId="5EBCBA72" w:rsidR="00D479C9" w:rsidRPr="00D479C9" w:rsidRDefault="0089518D" w:rsidP="00D479C9">
      <w:pPr>
        <w:rPr>
          <w:i/>
        </w:rPr>
      </w:pPr>
      <w:r>
        <w:rPr>
          <w:i/>
        </w:rPr>
        <w:t>http://ontology.eil.utoronto.ca/icity/</w:t>
      </w:r>
      <w:r w:rsidR="00D479C9" w:rsidRPr="00D479C9">
        <w:rPr>
          <w:i/>
        </w:rPr>
        <w:t>Resource</w:t>
      </w:r>
      <w:r w:rsidR="00AC0B4C">
        <w:rPr>
          <w:i/>
        </w:rPr>
        <w:t>.owl</w:t>
      </w:r>
    </w:p>
    <w:p w14:paraId="6FE82CC0" w14:textId="24654123" w:rsidR="005F0F5A" w:rsidRPr="00F45EC2" w:rsidRDefault="005F0F5A" w:rsidP="005F0F5A">
      <w:r>
        <w:t xml:space="preserve">Resources are an important aspect of activities; they often capture important preconditions and effects of activities. In the context of transportation planning, resources such as vehicles, income, and transit passes </w:t>
      </w:r>
      <w:r w:rsidR="007640B9">
        <w:t>are of interest with respect to their</w:t>
      </w:r>
      <w:r>
        <w:t xml:space="preserve"> impact </w:t>
      </w:r>
      <w:r w:rsidR="007640B9">
        <w:t xml:space="preserve">on </w:t>
      </w:r>
      <w:r>
        <w:t>travel behaviour. The representation of resources is also important for tasks related to asset management; for example, transit vehicles and their scheduled maintenance and failure rates are important factors for predicting the performance of the transit system.</w:t>
      </w:r>
    </w:p>
    <w:p w14:paraId="3909A82E" w14:textId="77777777" w:rsidR="005F0F5A" w:rsidRPr="00040F7C" w:rsidRDefault="005F0F5A" w:rsidP="007517AF">
      <w:pPr>
        <w:pStyle w:val="Heading4"/>
        <w:numPr>
          <w:ilvl w:val="3"/>
          <w:numId w:val="27"/>
        </w:numPr>
        <w:spacing w:after="120"/>
        <w:rPr>
          <w:lang w:val="en-CA"/>
        </w:rPr>
      </w:pPr>
      <w:r w:rsidRPr="00040F7C">
        <w:rPr>
          <w:lang w:val="en-CA"/>
        </w:rPr>
        <w:t>The Ontology</w:t>
      </w:r>
    </w:p>
    <w:p w14:paraId="4285C2CE" w14:textId="5B3813FC" w:rsidR="005F0F5A" w:rsidRDefault="005F0F5A" w:rsidP="005F0F5A">
      <w:r>
        <w:t xml:space="preserve">The Resource Ontology provides a generic representation of resources that contain core properties generic across all transportation uses. </w:t>
      </w:r>
      <w:r w:rsidR="007640B9">
        <w:t>T</w:t>
      </w:r>
      <w:r>
        <w:t xml:space="preserve">he view presented in the TOVE model </w:t>
      </w:r>
      <w:r>
        <w:fldChar w:fldCharType="begin"/>
      </w:r>
      <w:r w:rsidR="00DE6FBD">
        <w:instrText xml:space="preserve"> ADDIN EN.CITE &lt;EndNote&gt;&lt;Cite&gt;&lt;Author&gt;Fadel&lt;/Author&gt;&lt;Year&gt;1994&lt;/Year&gt;&lt;IDText&gt;A generic enterprise resource ontology&lt;/IDText&gt;&lt;DisplayText&gt;[25]&lt;/DisplayText&gt;&lt;record&gt;&lt;isbn&gt;0818657057&lt;/isbn&gt;&lt;titles&gt;&lt;title&gt;A generic enterprise resource ontology&lt;/title&gt;&lt;secondary-title&gt;Proceedings of 3rd IEEE Workshop on Enabling Technologies: Infrastructure for Collaborative Enterprises&lt;/secondary-title&gt;&lt;/titles&gt;&lt;pages&gt;117-128&lt;/pages&gt;&lt;contributors&gt;&lt;authors&gt;&lt;author&gt;Fadel, Fadi George&lt;/author&gt;&lt;author&gt;Fox, Mark S&lt;/author&gt;&lt;author&gt;Gruninger, Michael&lt;/author&gt;&lt;/authors&gt;&lt;/contributors&gt;&lt;added-date format="utc"&gt;1563202475&lt;/added-date&gt;&lt;ref-type name="Conference Proceeding"&gt;10&lt;/ref-type&gt;&lt;dates&gt;&lt;year&gt;1994&lt;/year&gt;&lt;/dates&gt;&lt;rec-number&gt;24&lt;/rec-number&gt;&lt;publisher&gt;IEEE&lt;/publisher&gt;&lt;last-updated-date format="utc"&gt;1563202475&lt;/last-updated-date&gt;&lt;/record&gt;&lt;/Cite&gt;&lt;/EndNote&gt;</w:instrText>
      </w:r>
      <w:r>
        <w:fldChar w:fldCharType="separate"/>
      </w:r>
      <w:r w:rsidR="00DE6FBD">
        <w:rPr>
          <w:noProof/>
        </w:rPr>
        <w:t>[25]</w:t>
      </w:r>
      <w:r>
        <w:fldChar w:fldCharType="end"/>
      </w:r>
      <w:r>
        <w:t xml:space="preserve"> that "</w:t>
      </w:r>
      <w:r>
        <w:rPr>
          <w:i/>
        </w:rPr>
        <w:t>...being a resource is not an innate property of an object but a property that is derived from the role the object plays with respect to an activity</w:t>
      </w:r>
      <w:r>
        <w:t>"</w:t>
      </w:r>
      <w:r w:rsidR="007640B9">
        <w:t xml:space="preserve"> is adopted</w:t>
      </w:r>
      <w:r>
        <w:t xml:space="preserve">. In this sense, Resources are a class of Manifestations; a Resource is a manifestation of some </w:t>
      </w:r>
      <w:r w:rsidRPr="007640B9">
        <w:t>other</w:t>
      </w:r>
      <w:r>
        <w:t xml:space="preserve"> class in the ontology when it plays the role of Resource for some Activity. For example, an instance of a Vehicle, (a manifestation of some VehiclePD) may also be an instance of a Resource, whereas some other instance of a Vehicle, (some later manifestation of the same VehiclePD) may not be a Resource, or it may be a </w:t>
      </w:r>
      <w:r>
        <w:rPr>
          <w:i/>
        </w:rPr>
        <w:t>different</w:t>
      </w:r>
      <w:r>
        <w:t xml:space="preserve"> type of Resource.  </w:t>
      </w:r>
      <w:r w:rsidR="007640B9">
        <w:t>Intuitively,</w:t>
      </w:r>
      <w:r>
        <w:t xml:space="preserve"> when </w:t>
      </w:r>
      <w:r w:rsidR="007640B9">
        <w:t>a</w:t>
      </w:r>
      <w:r>
        <w:t xml:space="preserve"> Vehicle is used for transportation, it is one </w:t>
      </w:r>
      <w:r w:rsidR="007640B9">
        <w:t>kind</w:t>
      </w:r>
      <w:r>
        <w:t xml:space="preserve"> of resource, but when it is being used for scrap metal, it is a different </w:t>
      </w:r>
      <w:r w:rsidR="007640B9">
        <w:t>kind of resource</w:t>
      </w:r>
      <w:r>
        <w:t>. Th</w:t>
      </w:r>
      <w:r w:rsidR="007640B9">
        <w:t>e</w:t>
      </w:r>
      <w:r>
        <w:t xml:space="preserve"> definition of a resource is dependent on its participation in an activity, thus the Resource ontology reuses the Activity ontology.</w:t>
      </w:r>
    </w:p>
    <w:p w14:paraId="208F275D" w14:textId="2A7BD9C0" w:rsidR="005F0F5A" w:rsidRDefault="005F0F5A" w:rsidP="005F0F5A">
      <w:r w:rsidRPr="001A05D2">
        <w:t xml:space="preserve">A Resource may have </w:t>
      </w:r>
      <w:r w:rsidR="00E47F0B">
        <w:t>some</w:t>
      </w:r>
      <w:r w:rsidRPr="001A05D2">
        <w:t xml:space="preserve"> amount or availabilit</w:t>
      </w:r>
      <w:r w:rsidR="00E47F0B">
        <w:t>y</w:t>
      </w:r>
      <w:r w:rsidR="006A09A5">
        <w:t xml:space="preserve">; </w:t>
      </w:r>
      <w:r>
        <w:t xml:space="preserve">it may have some </w:t>
      </w:r>
      <w:r w:rsidRPr="002D1163">
        <w:t>associated location</w:t>
      </w:r>
      <w:r>
        <w:t xml:space="preserve"> and may have some owner. </w:t>
      </w:r>
      <w:r w:rsidRPr="001A05D2">
        <w:t>As with the precondition and effect properties defined in the Activity Ontology,</w:t>
      </w:r>
      <w:r>
        <w:t xml:space="preserve"> the decomposition of an activity must be considered</w:t>
      </w:r>
      <w:r w:rsidR="006A09A5">
        <w:t xml:space="preserve"> when defining its relationship with some Resource</w:t>
      </w:r>
      <w:r>
        <w:t xml:space="preserve">: there are atomic-level relationships of consumption and use, but also </w:t>
      </w:r>
      <w:r w:rsidRPr="001A05D2">
        <w:t xml:space="preserve">more general </w:t>
      </w:r>
      <w:r>
        <w:t>relationships</w:t>
      </w:r>
      <w:r w:rsidRPr="001A05D2">
        <w:t xml:space="preserve"> </w:t>
      </w:r>
      <w:r>
        <w:t>based on inheritance through composition. For example, if Activity A has subactivity B, then a resource used by Activity B is also used by Activity A.</w:t>
      </w:r>
    </w:p>
    <w:p w14:paraId="2EE5DC0D" w14:textId="1DF5ED00" w:rsidR="005F0F5A" w:rsidRDefault="005F0F5A" w:rsidP="005F0F5A">
      <w:r>
        <w:lastRenderedPageBreak/>
        <w:t>For additional detail, a</w:t>
      </w:r>
      <w:r w:rsidRPr="001A05D2">
        <w:t xml:space="preserve"> Resource </w:t>
      </w:r>
      <w:r>
        <w:t>may</w:t>
      </w:r>
      <w:r w:rsidRPr="001A05D2">
        <w:t xml:space="preserve">be </w:t>
      </w:r>
      <w:r w:rsidRPr="000D4028">
        <w:t xml:space="preserve">classified </w:t>
      </w:r>
      <w:r>
        <w:t xml:space="preserve">according to more specific resource types. </w:t>
      </w:r>
      <w:r w:rsidRPr="001A05D2">
        <w:t>A Resource may</w:t>
      </w:r>
      <w:r w:rsidR="006A09A5">
        <w:t xml:space="preserve"> be</w:t>
      </w:r>
      <w:r w:rsidRPr="001A05D2">
        <w:t xml:space="preserve"> </w:t>
      </w:r>
      <w:r w:rsidRPr="00FD7AFE">
        <w:rPr>
          <w:i/>
        </w:rPr>
        <w:t>either</w:t>
      </w:r>
      <w:r w:rsidRPr="001A05D2">
        <w:t xml:space="preserve"> a Divisible Resource or a Non-Divisible Resource</w:t>
      </w:r>
      <w:r>
        <w:t>, but not both</w:t>
      </w:r>
      <w:r w:rsidRPr="001A05D2">
        <w:t xml:space="preserve">. </w:t>
      </w:r>
      <w:r>
        <w:t xml:space="preserve">As the names indicate, a Divisible Resource may be divided for use or consumption between multiple activities at any point in time, whereas a Non-Divisible Resource may only be used for a single activity at once – even if it isn’t fully utilized. </w:t>
      </w:r>
      <w:r w:rsidR="006A09A5">
        <w:t>For</w:t>
      </w:r>
      <w:r>
        <w:t xml:space="preserve"> example, a Vehicle used for transportation is non-divisible but if used for scrap then it </w:t>
      </w:r>
      <w:r w:rsidR="006A09A5">
        <w:t>may be</w:t>
      </w:r>
      <w:r>
        <w:t xml:space="preserve"> divisible. The key classes in the ontology are summarized in </w:t>
      </w:r>
      <w:r>
        <w:fldChar w:fldCharType="begin"/>
      </w:r>
      <w:r>
        <w:instrText xml:space="preserve"> REF _Ref13049166 \h </w:instrText>
      </w:r>
      <w:r>
        <w:fldChar w:fldCharType="separate"/>
      </w:r>
      <w:r w:rsidR="005A6FB2">
        <w:t xml:space="preserve">Table </w:t>
      </w:r>
      <w:r w:rsidR="005A6FB2">
        <w:rPr>
          <w:noProof/>
        </w:rPr>
        <w:t>9</w:t>
      </w:r>
      <w:r>
        <w:fldChar w:fldCharType="end"/>
      </w:r>
      <w:r>
        <w:t>.</w:t>
      </w:r>
    </w:p>
    <w:p w14:paraId="43379A37" w14:textId="0A589AED" w:rsidR="005F0F5A" w:rsidRDefault="005F0F5A" w:rsidP="005F0F5A">
      <w:r>
        <w:t xml:space="preserve">Various other types (subclasses) of Resource may be defined as required. </w:t>
      </w:r>
      <w:r w:rsidRPr="001A05D2">
        <w:t xml:space="preserve">A </w:t>
      </w:r>
      <w:r w:rsidR="006A09A5">
        <w:t>class of resources</w:t>
      </w:r>
      <w:r w:rsidRPr="001A05D2">
        <w:t xml:space="preserve"> may be </w:t>
      </w:r>
      <w:r w:rsidR="006A09A5">
        <w:t xml:space="preserve">defined according to its use or consumption by a class of </w:t>
      </w:r>
      <w:r w:rsidRPr="001A05D2">
        <w:t>Activit</w:t>
      </w:r>
      <w:r w:rsidR="006A09A5">
        <w:t>ies</w:t>
      </w:r>
      <w:r w:rsidRPr="001A05D2">
        <w:t xml:space="preserve">; the specification of the </w:t>
      </w:r>
      <w:r w:rsidR="005603D2">
        <w:t>class of resources</w:t>
      </w:r>
      <w:r w:rsidRPr="001A05D2">
        <w:t xml:space="preserve"> </w:t>
      </w:r>
      <w:r w:rsidR="006A09A5">
        <w:t xml:space="preserve">may </w:t>
      </w:r>
      <w:r w:rsidRPr="001A05D2">
        <w:t>define the quantity of a particular resource that will be used or consumed by a particular activity</w:t>
      </w:r>
      <w:r>
        <w:t xml:space="preserve">. </w:t>
      </w:r>
      <w:r w:rsidRPr="001A05D2">
        <w:t>If some resource type is used by an activity, then when the activity occurs, there must be some resource of that type that is (partially) not available.</w:t>
      </w:r>
      <w:r w:rsidRPr="00851BA2">
        <w:rPr>
          <w:rStyle w:val="QuoteChar"/>
          <w:i w:val="0"/>
        </w:rPr>
        <w:t xml:space="preserve"> </w:t>
      </w:r>
      <w:r>
        <w:t>If a resource type is consumed by an activity</w:t>
      </w:r>
      <w:r w:rsidRPr="001A05D2">
        <w:t>,</w:t>
      </w:r>
      <w:r>
        <w:t xml:space="preserve"> then</w:t>
      </w:r>
      <w:r w:rsidRPr="001A05D2">
        <w:t xml:space="preserve"> the resource and the entity it is a manifestation of (partially) cease to exist by the end of the occurrence.</w:t>
      </w:r>
    </w:p>
    <w:p w14:paraId="4724125C" w14:textId="4E12AB23" w:rsidR="005F0F5A" w:rsidRDefault="005F0F5A" w:rsidP="005F0F5A">
      <w:pPr>
        <w:pStyle w:val="Caption"/>
        <w:keepNext/>
        <w:spacing w:after="120"/>
      </w:pPr>
      <w:bookmarkStart w:id="102" w:name="_Ref13049166"/>
      <w:r>
        <w:t xml:space="preserve">Table </w:t>
      </w:r>
      <w:fldSimple w:instr=" SEQ Table \* ARABIC ">
        <w:r w:rsidR="0096166B">
          <w:rPr>
            <w:noProof/>
          </w:rPr>
          <w:t>9</w:t>
        </w:r>
      </w:fldSimple>
      <w:bookmarkEnd w:id="102"/>
      <w:r>
        <w:t>: Key classes in the Resource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89"/>
        <w:gridCol w:w="2654"/>
        <w:gridCol w:w="4207"/>
      </w:tblGrid>
      <w:tr w:rsidR="005F0F5A" w14:paraId="7B93B935" w14:textId="77777777" w:rsidTr="004E37CC">
        <w:tc>
          <w:tcPr>
            <w:tcW w:w="2489" w:type="dxa"/>
            <w:shd w:val="clear" w:color="auto" w:fill="00FFFF"/>
          </w:tcPr>
          <w:p w14:paraId="4DE14038" w14:textId="77777777" w:rsidR="005F0F5A" w:rsidRDefault="005F0F5A" w:rsidP="004E37CC">
            <w:pPr>
              <w:pStyle w:val="NoSpacing"/>
              <w:framePr w:hSpace="0" w:wrap="auto" w:vAnchor="margin" w:hAnchor="text" w:yAlign="inline"/>
            </w:pPr>
            <w:r>
              <w:t>Object</w:t>
            </w:r>
          </w:p>
        </w:tc>
        <w:tc>
          <w:tcPr>
            <w:tcW w:w="2654" w:type="dxa"/>
            <w:shd w:val="clear" w:color="auto" w:fill="00FFFF"/>
          </w:tcPr>
          <w:p w14:paraId="5569744B" w14:textId="77777777" w:rsidR="005F0F5A" w:rsidRDefault="005F0F5A" w:rsidP="004E37CC">
            <w:pPr>
              <w:pStyle w:val="NoSpacing"/>
              <w:framePr w:hSpace="0" w:wrap="auto" w:vAnchor="margin" w:hAnchor="text" w:yAlign="inline"/>
            </w:pPr>
            <w:r>
              <w:t>Property</w:t>
            </w:r>
          </w:p>
        </w:tc>
        <w:tc>
          <w:tcPr>
            <w:tcW w:w="4207" w:type="dxa"/>
            <w:shd w:val="clear" w:color="auto" w:fill="00FFFF"/>
          </w:tcPr>
          <w:p w14:paraId="499F33D1" w14:textId="77777777" w:rsidR="005F0F5A" w:rsidRDefault="005F0F5A" w:rsidP="004E37CC">
            <w:pPr>
              <w:pStyle w:val="NoSpacing"/>
              <w:framePr w:hSpace="0" w:wrap="auto" w:vAnchor="margin" w:hAnchor="text" w:yAlign="inline"/>
            </w:pPr>
            <w:r>
              <w:t>Value</w:t>
            </w:r>
          </w:p>
        </w:tc>
      </w:tr>
      <w:tr w:rsidR="005F0F5A" w14:paraId="45615651" w14:textId="77777777" w:rsidTr="004E37CC">
        <w:tc>
          <w:tcPr>
            <w:tcW w:w="2489" w:type="dxa"/>
            <w:vMerge w:val="restart"/>
          </w:tcPr>
          <w:p w14:paraId="6D350FC0" w14:textId="77777777" w:rsidR="005F0F5A" w:rsidRDefault="005F0F5A" w:rsidP="004E37CC">
            <w:pPr>
              <w:pStyle w:val="NoSpacing"/>
              <w:framePr w:hSpace="0" w:wrap="auto" w:vAnchor="margin" w:hAnchor="text" w:yAlign="inline"/>
            </w:pPr>
            <w:r>
              <w:t>Resource</w:t>
            </w:r>
          </w:p>
        </w:tc>
        <w:tc>
          <w:tcPr>
            <w:tcW w:w="2654" w:type="dxa"/>
          </w:tcPr>
          <w:p w14:paraId="27AA2F5D" w14:textId="77777777" w:rsidR="005F0F5A" w:rsidRDefault="005F0F5A" w:rsidP="004E37CC">
            <w:pPr>
              <w:pStyle w:val="NoSpacing"/>
              <w:framePr w:hSpace="0" w:wrap="auto" w:vAnchor="margin" w:hAnchor="text" w:yAlign="inline"/>
            </w:pPr>
            <w:r>
              <w:t>subClassOf</w:t>
            </w:r>
          </w:p>
        </w:tc>
        <w:tc>
          <w:tcPr>
            <w:tcW w:w="4207" w:type="dxa"/>
          </w:tcPr>
          <w:p w14:paraId="46E7CAF1" w14:textId="77777777" w:rsidR="005F0F5A" w:rsidRDefault="005F0F5A" w:rsidP="004E37CC">
            <w:pPr>
              <w:pStyle w:val="NoSpacing"/>
              <w:framePr w:hSpace="0" w:wrap="auto" w:vAnchor="margin" w:hAnchor="text" w:yAlign="inline"/>
            </w:pPr>
            <w:r>
              <w:t>change:Manifestation</w:t>
            </w:r>
          </w:p>
        </w:tc>
      </w:tr>
      <w:tr w:rsidR="005F0F5A" w14:paraId="1E830736" w14:textId="77777777" w:rsidTr="004E37CC">
        <w:tc>
          <w:tcPr>
            <w:tcW w:w="2489" w:type="dxa"/>
            <w:vMerge/>
          </w:tcPr>
          <w:p w14:paraId="4239484D" w14:textId="77777777" w:rsidR="005F0F5A" w:rsidRDefault="005F0F5A" w:rsidP="004E37CC">
            <w:pPr>
              <w:pStyle w:val="NoSpacing"/>
              <w:framePr w:hSpace="0" w:wrap="auto" w:vAnchor="margin" w:hAnchor="text" w:yAlign="inline"/>
            </w:pPr>
          </w:p>
        </w:tc>
        <w:tc>
          <w:tcPr>
            <w:tcW w:w="2654" w:type="dxa"/>
          </w:tcPr>
          <w:p w14:paraId="2A979AE0" w14:textId="77777777" w:rsidR="005F0F5A" w:rsidRDefault="005F0F5A" w:rsidP="004E37CC">
            <w:pPr>
              <w:pStyle w:val="NoSpacing"/>
              <w:framePr w:hSpace="0" w:wrap="auto" w:vAnchor="margin" w:hAnchor="text" w:yAlign="inline"/>
            </w:pPr>
            <w:r>
              <w:t>change:existsAt</w:t>
            </w:r>
          </w:p>
        </w:tc>
        <w:tc>
          <w:tcPr>
            <w:tcW w:w="4207" w:type="dxa"/>
          </w:tcPr>
          <w:p w14:paraId="151D423E" w14:textId="77777777" w:rsidR="005F0F5A" w:rsidRDefault="005F0F5A" w:rsidP="004E37CC">
            <w:pPr>
              <w:pStyle w:val="NoSpacing"/>
              <w:framePr w:hSpace="0" w:wrap="auto" w:vAnchor="margin" w:hAnchor="text" w:yAlign="inline"/>
            </w:pPr>
            <w:r>
              <w:t>exactly 1 TemporalEntity</w:t>
            </w:r>
            <w:r>
              <w:tab/>
            </w:r>
          </w:p>
        </w:tc>
      </w:tr>
      <w:tr w:rsidR="005F0F5A" w14:paraId="7C938EAD" w14:textId="77777777" w:rsidTr="004E37CC">
        <w:tc>
          <w:tcPr>
            <w:tcW w:w="2489" w:type="dxa"/>
            <w:vMerge/>
          </w:tcPr>
          <w:p w14:paraId="23B86F6C" w14:textId="77777777" w:rsidR="005F0F5A" w:rsidRDefault="005F0F5A" w:rsidP="004E37CC">
            <w:pPr>
              <w:pStyle w:val="NoSpacing"/>
              <w:framePr w:hSpace="0" w:wrap="auto" w:vAnchor="margin" w:hAnchor="text" w:yAlign="inline"/>
            </w:pPr>
          </w:p>
        </w:tc>
        <w:tc>
          <w:tcPr>
            <w:tcW w:w="2654" w:type="dxa"/>
          </w:tcPr>
          <w:p w14:paraId="75973CAD" w14:textId="6ED576FE" w:rsidR="005F0F5A" w:rsidRDefault="00E66689" w:rsidP="004E37CC">
            <w:pPr>
              <w:pStyle w:val="NoSpacing"/>
              <w:framePr w:hSpace="0" w:wrap="auto" w:vAnchor="margin" w:hAnchor="text" w:yAlign="inline"/>
            </w:pPr>
            <w:r>
              <w:t>spatial:</w:t>
            </w:r>
            <w:r w:rsidR="005F0F5A">
              <w:t>hasLocation</w:t>
            </w:r>
          </w:p>
        </w:tc>
        <w:tc>
          <w:tcPr>
            <w:tcW w:w="4207" w:type="dxa"/>
          </w:tcPr>
          <w:p w14:paraId="45FFACC3" w14:textId="34DB3D13" w:rsidR="005F0F5A" w:rsidRDefault="005F0F5A" w:rsidP="004E37CC">
            <w:pPr>
              <w:pStyle w:val="NoSpacing"/>
              <w:framePr w:hSpace="0" w:wrap="auto" w:vAnchor="margin" w:hAnchor="text" w:yAlign="inline"/>
            </w:pPr>
            <w:r>
              <w:t xml:space="preserve">only </w:t>
            </w:r>
            <w:r w:rsidR="00E66689">
              <w:t>spatial:</w:t>
            </w:r>
            <w:r>
              <w:t>SpatialFeature</w:t>
            </w:r>
          </w:p>
        </w:tc>
      </w:tr>
      <w:tr w:rsidR="005F0F5A" w14:paraId="0C80A0B0" w14:textId="77777777" w:rsidTr="004E37CC">
        <w:tc>
          <w:tcPr>
            <w:tcW w:w="2489" w:type="dxa"/>
            <w:vMerge/>
          </w:tcPr>
          <w:p w14:paraId="43D57AE2" w14:textId="77777777" w:rsidR="005F0F5A" w:rsidRDefault="005F0F5A" w:rsidP="004E37CC">
            <w:pPr>
              <w:pStyle w:val="NoSpacing"/>
              <w:framePr w:hSpace="0" w:wrap="auto" w:vAnchor="margin" w:hAnchor="text" w:yAlign="inline"/>
            </w:pPr>
          </w:p>
        </w:tc>
        <w:tc>
          <w:tcPr>
            <w:tcW w:w="2654" w:type="dxa"/>
          </w:tcPr>
          <w:p w14:paraId="6FD809A3" w14:textId="77777777" w:rsidR="005F0F5A" w:rsidRDefault="005F0F5A" w:rsidP="004E37CC">
            <w:pPr>
              <w:pStyle w:val="NoSpacing"/>
              <w:framePr w:hSpace="0" w:wrap="auto" w:vAnchor="margin" w:hAnchor="text" w:yAlign="inline"/>
            </w:pPr>
            <w:r>
              <w:t>hasCapacity</w:t>
            </w:r>
          </w:p>
        </w:tc>
        <w:tc>
          <w:tcPr>
            <w:tcW w:w="4207" w:type="dxa"/>
          </w:tcPr>
          <w:p w14:paraId="4DF6B4BD" w14:textId="77777777" w:rsidR="005F0F5A" w:rsidRDefault="005F0F5A" w:rsidP="004E37CC">
            <w:pPr>
              <w:pStyle w:val="NoSpacing"/>
              <w:framePr w:hSpace="0" w:wrap="auto" w:vAnchor="margin" w:hAnchor="text" w:yAlign="inline"/>
            </w:pPr>
            <w:r>
              <w:t>only om:CapacitySize</w:t>
            </w:r>
          </w:p>
        </w:tc>
      </w:tr>
      <w:tr w:rsidR="005F0F5A" w14:paraId="77237EE6" w14:textId="77777777" w:rsidTr="004E37CC">
        <w:tc>
          <w:tcPr>
            <w:tcW w:w="2489" w:type="dxa"/>
            <w:vMerge/>
          </w:tcPr>
          <w:p w14:paraId="3DA1343D" w14:textId="77777777" w:rsidR="005F0F5A" w:rsidRDefault="005F0F5A" w:rsidP="004E37CC">
            <w:pPr>
              <w:pStyle w:val="NoSpacing"/>
              <w:framePr w:hSpace="0" w:wrap="auto" w:vAnchor="margin" w:hAnchor="text" w:yAlign="inline"/>
            </w:pPr>
          </w:p>
        </w:tc>
        <w:tc>
          <w:tcPr>
            <w:tcW w:w="2654" w:type="dxa"/>
          </w:tcPr>
          <w:p w14:paraId="6C5DD9C1" w14:textId="77777777" w:rsidR="005F0F5A" w:rsidRDefault="005F0F5A" w:rsidP="004E37CC">
            <w:pPr>
              <w:pStyle w:val="NoSpacing"/>
              <w:framePr w:hSpace="0" w:wrap="auto" w:vAnchor="margin" w:hAnchor="text" w:yAlign="inline"/>
            </w:pPr>
            <w:r>
              <w:t>capacityInUse</w:t>
            </w:r>
          </w:p>
        </w:tc>
        <w:tc>
          <w:tcPr>
            <w:tcW w:w="4207" w:type="dxa"/>
          </w:tcPr>
          <w:p w14:paraId="6777B9E5" w14:textId="77777777" w:rsidR="005F0F5A" w:rsidRDefault="005F0F5A" w:rsidP="004E37CC">
            <w:pPr>
              <w:pStyle w:val="NoSpacing"/>
              <w:framePr w:hSpace="0" w:wrap="auto" w:vAnchor="margin" w:hAnchor="text" w:yAlign="inline"/>
            </w:pPr>
            <w:r>
              <w:t>only om:CapacitySize</w:t>
            </w:r>
          </w:p>
        </w:tc>
      </w:tr>
      <w:tr w:rsidR="005F0F5A" w14:paraId="6C405D09" w14:textId="77777777" w:rsidTr="004E37CC">
        <w:tc>
          <w:tcPr>
            <w:tcW w:w="2489" w:type="dxa"/>
            <w:vMerge/>
          </w:tcPr>
          <w:p w14:paraId="27C82F4C" w14:textId="77777777" w:rsidR="005F0F5A" w:rsidRDefault="005F0F5A" w:rsidP="004E37CC">
            <w:pPr>
              <w:pStyle w:val="NoSpacing"/>
              <w:framePr w:hSpace="0" w:wrap="auto" w:vAnchor="margin" w:hAnchor="text" w:yAlign="inline"/>
            </w:pPr>
          </w:p>
        </w:tc>
        <w:tc>
          <w:tcPr>
            <w:tcW w:w="2654" w:type="dxa"/>
          </w:tcPr>
          <w:p w14:paraId="45CB4642" w14:textId="77777777" w:rsidR="005F0F5A" w:rsidRDefault="005F0F5A" w:rsidP="004E37CC">
            <w:pPr>
              <w:pStyle w:val="NoSpacing"/>
              <w:framePr w:hSpace="0" w:wrap="auto" w:vAnchor="margin" w:hAnchor="text" w:yAlign="inline"/>
            </w:pPr>
            <w:r>
              <w:t>activity:participatesIn</w:t>
            </w:r>
          </w:p>
        </w:tc>
        <w:tc>
          <w:tcPr>
            <w:tcW w:w="4207" w:type="dxa"/>
          </w:tcPr>
          <w:p w14:paraId="22532F0A" w14:textId="77777777" w:rsidR="005F0F5A" w:rsidRDefault="005F0F5A" w:rsidP="004E37CC">
            <w:pPr>
              <w:pStyle w:val="NoSpacing"/>
              <w:framePr w:hSpace="0" w:wrap="auto" w:vAnchor="margin" w:hAnchor="text" w:yAlign="inline"/>
            </w:pPr>
            <w:r>
              <w:t>min 1 activity:Activity</w:t>
            </w:r>
          </w:p>
        </w:tc>
      </w:tr>
      <w:tr w:rsidR="005F0F5A" w14:paraId="3AC71E6B" w14:textId="77777777" w:rsidTr="004E37CC">
        <w:tc>
          <w:tcPr>
            <w:tcW w:w="2489" w:type="dxa"/>
            <w:vMerge/>
          </w:tcPr>
          <w:p w14:paraId="7C3E0A44" w14:textId="77777777" w:rsidR="005F0F5A" w:rsidRDefault="005F0F5A" w:rsidP="004E37CC">
            <w:pPr>
              <w:pStyle w:val="NoSpacing"/>
              <w:framePr w:hSpace="0" w:wrap="auto" w:vAnchor="margin" w:hAnchor="text" w:yAlign="inline"/>
            </w:pPr>
          </w:p>
        </w:tc>
        <w:tc>
          <w:tcPr>
            <w:tcW w:w="2654" w:type="dxa"/>
          </w:tcPr>
          <w:p w14:paraId="731CD766" w14:textId="77777777" w:rsidR="005F0F5A" w:rsidRDefault="005F0F5A" w:rsidP="004E37CC">
            <w:pPr>
              <w:pStyle w:val="NoSpacing"/>
              <w:framePr w:hSpace="0" w:wrap="auto" w:vAnchor="margin" w:hAnchor="text" w:yAlign="inline"/>
            </w:pPr>
            <w:r>
              <w:t>usedInOccurrence</w:t>
            </w:r>
          </w:p>
        </w:tc>
        <w:tc>
          <w:tcPr>
            <w:tcW w:w="4207" w:type="dxa"/>
          </w:tcPr>
          <w:p w14:paraId="34805845" w14:textId="77777777" w:rsidR="005F0F5A" w:rsidRDefault="005F0F5A" w:rsidP="004E37CC">
            <w:pPr>
              <w:pStyle w:val="NoSpacing"/>
              <w:framePr w:hSpace="0" w:wrap="auto" w:vAnchor="margin" w:hAnchor="text" w:yAlign="inline"/>
            </w:pPr>
            <w:r>
              <w:t>only  activity:Activity</w:t>
            </w:r>
          </w:p>
        </w:tc>
      </w:tr>
      <w:tr w:rsidR="005F0F5A" w14:paraId="6F6C4471" w14:textId="77777777" w:rsidTr="004E37CC">
        <w:tc>
          <w:tcPr>
            <w:tcW w:w="2489" w:type="dxa"/>
            <w:vMerge/>
          </w:tcPr>
          <w:p w14:paraId="03E6B010" w14:textId="77777777" w:rsidR="005F0F5A" w:rsidRDefault="005F0F5A" w:rsidP="004E37CC">
            <w:pPr>
              <w:pStyle w:val="NoSpacing"/>
              <w:framePr w:hSpace="0" w:wrap="auto" w:vAnchor="margin" w:hAnchor="text" w:yAlign="inline"/>
            </w:pPr>
          </w:p>
        </w:tc>
        <w:tc>
          <w:tcPr>
            <w:tcW w:w="2654" w:type="dxa"/>
          </w:tcPr>
          <w:p w14:paraId="43FD0A56" w14:textId="77777777" w:rsidR="005F0F5A" w:rsidRDefault="005F0F5A" w:rsidP="004E37CC">
            <w:pPr>
              <w:pStyle w:val="NoSpacing"/>
              <w:framePr w:hSpace="0" w:wrap="auto" w:vAnchor="margin" w:hAnchor="text" w:yAlign="inline"/>
            </w:pPr>
            <w:r>
              <w:t>consumedInOccurrence</w:t>
            </w:r>
          </w:p>
        </w:tc>
        <w:tc>
          <w:tcPr>
            <w:tcW w:w="4207" w:type="dxa"/>
          </w:tcPr>
          <w:p w14:paraId="5D826BBE" w14:textId="77777777" w:rsidR="005F0F5A" w:rsidRDefault="005F0F5A" w:rsidP="004E37CC">
            <w:pPr>
              <w:pStyle w:val="NoSpacing"/>
              <w:framePr w:hSpace="0" w:wrap="auto" w:vAnchor="margin" w:hAnchor="text" w:yAlign="inline"/>
            </w:pPr>
            <w:r>
              <w:t>only  activity:Activity</w:t>
            </w:r>
          </w:p>
        </w:tc>
      </w:tr>
      <w:tr w:rsidR="005F0F5A" w14:paraId="4A36666A" w14:textId="77777777" w:rsidTr="004E37CC">
        <w:tc>
          <w:tcPr>
            <w:tcW w:w="2489" w:type="dxa"/>
            <w:vMerge w:val="restart"/>
          </w:tcPr>
          <w:p w14:paraId="278A9CE3" w14:textId="77777777" w:rsidR="005F0F5A" w:rsidRDefault="005F0F5A" w:rsidP="004E37CC">
            <w:pPr>
              <w:pStyle w:val="NoSpacing"/>
              <w:framePr w:hSpace="0" w:wrap="auto" w:vAnchor="margin" w:hAnchor="text" w:yAlign="inline"/>
            </w:pPr>
            <w:r>
              <w:t>DivisibleResource</w:t>
            </w:r>
          </w:p>
        </w:tc>
        <w:tc>
          <w:tcPr>
            <w:tcW w:w="2654" w:type="dxa"/>
          </w:tcPr>
          <w:p w14:paraId="0BB1716E" w14:textId="77777777" w:rsidR="005F0F5A" w:rsidRDefault="005F0F5A" w:rsidP="004E37CC">
            <w:pPr>
              <w:pStyle w:val="NoSpacing"/>
              <w:framePr w:hSpace="0" w:wrap="auto" w:vAnchor="margin" w:hAnchor="text" w:yAlign="inline"/>
            </w:pPr>
            <w:r>
              <w:t>subClassOf</w:t>
            </w:r>
          </w:p>
        </w:tc>
        <w:tc>
          <w:tcPr>
            <w:tcW w:w="4207" w:type="dxa"/>
          </w:tcPr>
          <w:p w14:paraId="31594EF2" w14:textId="77777777" w:rsidR="005F0F5A" w:rsidRDefault="005F0F5A" w:rsidP="004E37CC">
            <w:pPr>
              <w:pStyle w:val="NoSpacing"/>
              <w:framePr w:hSpace="0" w:wrap="auto" w:vAnchor="margin" w:hAnchor="text" w:yAlign="inline"/>
            </w:pPr>
            <w:r>
              <w:t>Resource</w:t>
            </w:r>
          </w:p>
        </w:tc>
      </w:tr>
      <w:tr w:rsidR="005F0F5A" w14:paraId="7425B695" w14:textId="77777777" w:rsidTr="004E37CC">
        <w:tc>
          <w:tcPr>
            <w:tcW w:w="2489" w:type="dxa"/>
            <w:vMerge/>
          </w:tcPr>
          <w:p w14:paraId="2403DBCF" w14:textId="77777777" w:rsidR="005F0F5A" w:rsidRDefault="005F0F5A" w:rsidP="004E37CC">
            <w:pPr>
              <w:pStyle w:val="NoSpacing"/>
              <w:framePr w:hSpace="0" w:wrap="auto" w:vAnchor="margin" w:hAnchor="text" w:yAlign="inline"/>
            </w:pPr>
          </w:p>
        </w:tc>
        <w:tc>
          <w:tcPr>
            <w:tcW w:w="2654" w:type="dxa"/>
          </w:tcPr>
          <w:p w14:paraId="43144BDF" w14:textId="77777777" w:rsidR="005F0F5A" w:rsidRDefault="005F0F5A" w:rsidP="004E37CC">
            <w:pPr>
              <w:pStyle w:val="NoSpacing"/>
              <w:framePr w:hSpace="0" w:wrap="auto" w:vAnchor="margin" w:hAnchor="text" w:yAlign="inline"/>
            </w:pPr>
            <w:r>
              <w:t>disjointWith</w:t>
            </w:r>
          </w:p>
        </w:tc>
        <w:tc>
          <w:tcPr>
            <w:tcW w:w="4207" w:type="dxa"/>
          </w:tcPr>
          <w:p w14:paraId="7CAF8246" w14:textId="77777777" w:rsidR="005F0F5A" w:rsidRDefault="005F0F5A" w:rsidP="004E37CC">
            <w:pPr>
              <w:pStyle w:val="NoSpacing"/>
              <w:framePr w:hSpace="0" w:wrap="auto" w:vAnchor="margin" w:hAnchor="text" w:yAlign="inline"/>
            </w:pPr>
            <w:r>
              <w:t>NonDivisibleResource</w:t>
            </w:r>
          </w:p>
        </w:tc>
      </w:tr>
      <w:tr w:rsidR="005F0F5A" w14:paraId="2A085AE3" w14:textId="77777777" w:rsidTr="004E37CC">
        <w:tc>
          <w:tcPr>
            <w:tcW w:w="2489" w:type="dxa"/>
            <w:vMerge/>
          </w:tcPr>
          <w:p w14:paraId="65DA5568" w14:textId="77777777" w:rsidR="005F0F5A" w:rsidRDefault="005F0F5A" w:rsidP="004E37CC">
            <w:pPr>
              <w:pStyle w:val="NoSpacing"/>
              <w:framePr w:hSpace="0" w:wrap="auto" w:vAnchor="margin" w:hAnchor="text" w:yAlign="inline"/>
            </w:pPr>
          </w:p>
        </w:tc>
        <w:tc>
          <w:tcPr>
            <w:tcW w:w="2654" w:type="dxa"/>
          </w:tcPr>
          <w:p w14:paraId="040B6A8D" w14:textId="77777777" w:rsidR="005F0F5A" w:rsidRDefault="005F0F5A" w:rsidP="004E37CC">
            <w:pPr>
              <w:pStyle w:val="NoSpacing"/>
              <w:framePr w:hSpace="0" w:wrap="auto" w:vAnchor="margin" w:hAnchor="text" w:yAlign="inline"/>
            </w:pPr>
            <w:r>
              <w:t>hasAvailableCapacity</w:t>
            </w:r>
          </w:p>
        </w:tc>
        <w:tc>
          <w:tcPr>
            <w:tcW w:w="4207" w:type="dxa"/>
          </w:tcPr>
          <w:p w14:paraId="450348B0" w14:textId="77777777" w:rsidR="005F0F5A" w:rsidRDefault="005F0F5A" w:rsidP="004E37CC">
            <w:pPr>
              <w:pStyle w:val="NoSpacing"/>
              <w:framePr w:hSpace="0" w:wrap="auto" w:vAnchor="margin" w:hAnchor="text" w:yAlign="inline"/>
            </w:pPr>
            <w:r>
              <w:t>only om:CapacitySize</w:t>
            </w:r>
          </w:p>
        </w:tc>
      </w:tr>
      <w:tr w:rsidR="005F0F5A" w14:paraId="3315CD37" w14:textId="77777777" w:rsidTr="004E37CC">
        <w:tc>
          <w:tcPr>
            <w:tcW w:w="2489" w:type="dxa"/>
            <w:vMerge w:val="restart"/>
          </w:tcPr>
          <w:p w14:paraId="1D936CDD" w14:textId="77777777" w:rsidR="005F0F5A" w:rsidRDefault="005F0F5A" w:rsidP="004E37CC">
            <w:pPr>
              <w:pStyle w:val="NoSpacing"/>
              <w:framePr w:hSpace="0" w:wrap="auto" w:vAnchor="margin" w:hAnchor="text" w:yAlign="inline"/>
            </w:pPr>
            <w:r>
              <w:t>NonDivisibleResource</w:t>
            </w:r>
          </w:p>
        </w:tc>
        <w:tc>
          <w:tcPr>
            <w:tcW w:w="2654" w:type="dxa"/>
          </w:tcPr>
          <w:p w14:paraId="3BC42F2E" w14:textId="77777777" w:rsidR="005F0F5A" w:rsidRDefault="005F0F5A" w:rsidP="004E37CC">
            <w:pPr>
              <w:pStyle w:val="NoSpacing"/>
              <w:framePr w:hSpace="0" w:wrap="auto" w:vAnchor="margin" w:hAnchor="text" w:yAlign="inline"/>
            </w:pPr>
            <w:r>
              <w:t>subClassOf</w:t>
            </w:r>
          </w:p>
        </w:tc>
        <w:tc>
          <w:tcPr>
            <w:tcW w:w="4207" w:type="dxa"/>
          </w:tcPr>
          <w:p w14:paraId="7052C9D4" w14:textId="77777777" w:rsidR="005F0F5A" w:rsidRDefault="005F0F5A" w:rsidP="004E37CC">
            <w:pPr>
              <w:pStyle w:val="NoSpacing"/>
              <w:framePr w:hSpace="0" w:wrap="auto" w:vAnchor="margin" w:hAnchor="text" w:yAlign="inline"/>
            </w:pPr>
            <w:r>
              <w:t>Resource</w:t>
            </w:r>
          </w:p>
        </w:tc>
      </w:tr>
      <w:tr w:rsidR="005F0F5A" w14:paraId="48E8E561" w14:textId="77777777" w:rsidTr="004E37CC">
        <w:tc>
          <w:tcPr>
            <w:tcW w:w="2489" w:type="dxa"/>
            <w:vMerge/>
          </w:tcPr>
          <w:p w14:paraId="666E92EA" w14:textId="77777777" w:rsidR="005F0F5A" w:rsidRDefault="005F0F5A" w:rsidP="004E37CC">
            <w:pPr>
              <w:pStyle w:val="NoSpacing"/>
              <w:framePr w:hSpace="0" w:wrap="auto" w:vAnchor="margin" w:hAnchor="text" w:yAlign="inline"/>
            </w:pPr>
          </w:p>
        </w:tc>
        <w:tc>
          <w:tcPr>
            <w:tcW w:w="2654" w:type="dxa"/>
          </w:tcPr>
          <w:p w14:paraId="3B071657" w14:textId="77777777" w:rsidR="005F0F5A" w:rsidRDefault="005F0F5A" w:rsidP="004E37CC">
            <w:pPr>
              <w:pStyle w:val="NoSpacing"/>
              <w:framePr w:hSpace="0" w:wrap="auto" w:vAnchor="margin" w:hAnchor="text" w:yAlign="inline"/>
            </w:pPr>
            <w:r>
              <w:t>disjointWith</w:t>
            </w:r>
          </w:p>
        </w:tc>
        <w:tc>
          <w:tcPr>
            <w:tcW w:w="4207" w:type="dxa"/>
          </w:tcPr>
          <w:p w14:paraId="19F0E0B3" w14:textId="77777777" w:rsidR="005F0F5A" w:rsidRDefault="005F0F5A" w:rsidP="004E37CC">
            <w:pPr>
              <w:pStyle w:val="NoSpacing"/>
              <w:framePr w:hSpace="0" w:wrap="auto" w:vAnchor="margin" w:hAnchor="text" w:yAlign="inline"/>
            </w:pPr>
            <w:r>
              <w:t>DivisibleResource</w:t>
            </w:r>
          </w:p>
        </w:tc>
      </w:tr>
      <w:tr w:rsidR="005F0F5A" w14:paraId="2069C67B" w14:textId="77777777" w:rsidTr="004E37CC">
        <w:tc>
          <w:tcPr>
            <w:tcW w:w="2489" w:type="dxa"/>
            <w:vMerge/>
          </w:tcPr>
          <w:p w14:paraId="29B4967A" w14:textId="77777777" w:rsidR="005F0F5A" w:rsidRDefault="005F0F5A" w:rsidP="004E37CC">
            <w:pPr>
              <w:pStyle w:val="NoSpacing"/>
              <w:framePr w:hSpace="0" w:wrap="auto" w:vAnchor="margin" w:hAnchor="text" w:yAlign="inline"/>
            </w:pPr>
          </w:p>
        </w:tc>
        <w:tc>
          <w:tcPr>
            <w:tcW w:w="2654" w:type="dxa"/>
          </w:tcPr>
          <w:p w14:paraId="0FFD90CD" w14:textId="77777777" w:rsidR="005F0F5A" w:rsidRDefault="005F0F5A" w:rsidP="004E37CC">
            <w:pPr>
              <w:pStyle w:val="NoSpacing"/>
              <w:framePr w:hSpace="0" w:wrap="auto" w:vAnchor="margin" w:hAnchor="text" w:yAlign="inline"/>
            </w:pPr>
            <w:r>
              <w:t>usedBy</w:t>
            </w:r>
          </w:p>
        </w:tc>
        <w:tc>
          <w:tcPr>
            <w:tcW w:w="4207" w:type="dxa"/>
          </w:tcPr>
          <w:p w14:paraId="0DA8D115" w14:textId="77777777" w:rsidR="005F0F5A" w:rsidRDefault="005F0F5A" w:rsidP="004E37CC">
            <w:pPr>
              <w:pStyle w:val="NoSpacing"/>
              <w:framePr w:hSpace="0" w:wrap="auto" w:vAnchor="margin" w:hAnchor="text" w:yAlign="inline"/>
            </w:pPr>
            <w:r>
              <w:t>exactly 1 activity:Activity</w:t>
            </w:r>
          </w:p>
        </w:tc>
      </w:tr>
    </w:tbl>
    <w:p w14:paraId="5CA81886" w14:textId="77777777" w:rsidR="005F0F5A" w:rsidRPr="00B243BC" w:rsidRDefault="005F0F5A" w:rsidP="00040F7C">
      <w:pPr>
        <w:pStyle w:val="Heading4"/>
      </w:pPr>
      <w:r>
        <w:lastRenderedPageBreak/>
        <w:t>An Example</w:t>
      </w:r>
    </w:p>
    <w:p w14:paraId="37C1C324" w14:textId="03208F78" w:rsidR="005F0F5A" w:rsidRDefault="005F0F5A" w:rsidP="005F0F5A">
      <w:r>
        <w:t>C</w:t>
      </w:r>
      <w:r w:rsidRPr="001A05D2">
        <w:t xml:space="preserve">onsider </w:t>
      </w:r>
      <w:r>
        <w:t xml:space="preserve">the representation of </w:t>
      </w:r>
      <w:r w:rsidRPr="001A05D2">
        <w:t xml:space="preserve">a vehicle </w:t>
      </w:r>
      <w:r>
        <w:t xml:space="preserve">as an example. A Vehicle might be </w:t>
      </w:r>
      <w:r w:rsidRPr="001A05D2">
        <w:t xml:space="preserve">used as a non-divisible resource for transportation, and then later as a divisible resource for </w:t>
      </w:r>
      <w:r>
        <w:t>some metal recycling process. W</w:t>
      </w:r>
      <w:r w:rsidRPr="001A05D2">
        <w:t>hile these examples might refer to the same car over the span of its lifetime, each one in fact refers to a different manifestation of the car, and hence a different resource. The resources differ in their divisibility because each one is defined with respect to a different activity (e.g. travel, versus metal recycling).</w:t>
      </w:r>
      <w:r>
        <w:t xml:space="preserve"> </w:t>
      </w:r>
      <w:r w:rsidRPr="001A05D2">
        <w:t>A divisible resource may be used by or consumed by more than one activity, whereas a non-divisible resource may only be used by one activity (i.e. the object may only be used by one activity at a time).</w:t>
      </w:r>
      <w:r>
        <w:t xml:space="preserve"> This example is illustrated in </w:t>
      </w:r>
      <w:r>
        <w:fldChar w:fldCharType="begin"/>
      </w:r>
      <w:r>
        <w:instrText xml:space="preserve"> REF _Ref13048704 \h </w:instrText>
      </w:r>
      <w:r>
        <w:fldChar w:fldCharType="separate"/>
      </w:r>
      <w:r w:rsidR="005A6FB2">
        <w:t xml:space="preserve">Figure </w:t>
      </w:r>
      <w:r w:rsidR="005A6FB2">
        <w:rPr>
          <w:noProof/>
        </w:rPr>
        <w:t>11</w:t>
      </w:r>
      <w:r>
        <w:fldChar w:fldCharType="end"/>
      </w:r>
      <w:r w:rsidR="00AF0C93">
        <w:t>.</w:t>
      </w:r>
    </w:p>
    <w:p w14:paraId="1F681C97" w14:textId="77777777" w:rsidR="005F0F5A" w:rsidRDefault="005F0F5A" w:rsidP="005F0F5A">
      <w:pPr>
        <w:keepNext/>
      </w:pPr>
      <w:r w:rsidRPr="00EF5A74">
        <w:rPr>
          <w:noProof/>
        </w:rPr>
        <w:drawing>
          <wp:inline distT="0" distB="0" distL="0" distR="0" wp14:anchorId="1E8C11A8" wp14:editId="7E8E2362">
            <wp:extent cx="5943600" cy="35788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78860"/>
                    </a:xfrm>
                    <a:prstGeom prst="rect">
                      <a:avLst/>
                    </a:prstGeom>
                  </pic:spPr>
                </pic:pic>
              </a:graphicData>
            </a:graphic>
          </wp:inline>
        </w:drawing>
      </w:r>
    </w:p>
    <w:p w14:paraId="781D7E88" w14:textId="5A1260FF" w:rsidR="005F0F5A" w:rsidRPr="004B447F" w:rsidRDefault="005F0F5A" w:rsidP="005F0F5A">
      <w:pPr>
        <w:pStyle w:val="Caption"/>
        <w:spacing w:after="120"/>
      </w:pPr>
      <w:bookmarkStart w:id="103" w:name="_Ref13048704"/>
      <w:r>
        <w:t xml:space="preserve">Figure </w:t>
      </w:r>
      <w:fldSimple w:instr=" SEQ Figure \* ARABIC ">
        <w:r w:rsidR="000F4793">
          <w:rPr>
            <w:noProof/>
          </w:rPr>
          <w:t>12</w:t>
        </w:r>
      </w:fldSimple>
      <w:bookmarkEnd w:id="103"/>
      <w:r>
        <w:t>: Example use of the Resource Ontology</w:t>
      </w:r>
    </w:p>
    <w:p w14:paraId="7C087E7C" w14:textId="51A08C6F" w:rsidR="00AB25B7" w:rsidRDefault="005F0F5A" w:rsidP="005F0F5A">
      <w:pPr>
        <w:pStyle w:val="Heading4"/>
      </w:pPr>
      <w:r>
        <w:t>Future Work</w:t>
      </w:r>
    </w:p>
    <w:p w14:paraId="17384DC0" w14:textId="7E6DBD6D" w:rsidR="005F0F5A" w:rsidRDefault="009420ED" w:rsidP="005F0F5A">
      <w:pPr>
        <w:rPr>
          <w:lang w:val="en-US" w:bidi="en-US"/>
        </w:rPr>
      </w:pPr>
      <w:r>
        <w:rPr>
          <w:lang w:val="en-US" w:bidi="en-US"/>
        </w:rPr>
        <w:t xml:space="preserve">The current representation </w:t>
      </w:r>
      <w:r w:rsidR="00AF0C93">
        <w:rPr>
          <w:lang w:val="en-US" w:bidi="en-US"/>
        </w:rPr>
        <w:t xml:space="preserve">takes a fairly </w:t>
      </w:r>
      <w:r>
        <w:rPr>
          <w:lang w:val="en-US" w:bidi="en-US"/>
        </w:rPr>
        <w:t xml:space="preserve">general </w:t>
      </w:r>
      <w:r w:rsidR="00AF0C93">
        <w:rPr>
          <w:lang w:val="en-US" w:bidi="en-US"/>
        </w:rPr>
        <w:t>approach</w:t>
      </w:r>
      <w:r>
        <w:rPr>
          <w:lang w:val="en-US" w:bidi="en-US"/>
        </w:rPr>
        <w:t>. Future versions will likely need to expand on the types of resources as well as their relationship between activities.</w:t>
      </w:r>
    </w:p>
    <w:p w14:paraId="6C51664C" w14:textId="4CC09172" w:rsidR="00896202" w:rsidRDefault="008B5CC9" w:rsidP="00896202">
      <w:pPr>
        <w:pStyle w:val="Heading3"/>
      </w:pPr>
      <w:bookmarkStart w:id="104" w:name="_Toc41911372"/>
      <w:r>
        <w:lastRenderedPageBreak/>
        <w:t>Part</w:t>
      </w:r>
      <w:r w:rsidR="00034B8F">
        <w:t>hood</w:t>
      </w:r>
      <w:r w:rsidR="00896202" w:rsidRPr="00BB05EE">
        <w:t xml:space="preserve"> Ontology</w:t>
      </w:r>
      <w:bookmarkEnd w:id="104"/>
    </w:p>
    <w:p w14:paraId="09CE6A8C" w14:textId="68F83258" w:rsidR="00D479C9" w:rsidRPr="00D479C9" w:rsidRDefault="0089518D" w:rsidP="00D479C9">
      <w:pPr>
        <w:rPr>
          <w:i/>
        </w:rPr>
      </w:pPr>
      <w:r>
        <w:rPr>
          <w:i/>
        </w:rPr>
        <w:t>http://ontology.eil.utoronto.ca/icity/</w:t>
      </w:r>
      <w:r w:rsidR="00D479C9">
        <w:rPr>
          <w:i/>
        </w:rPr>
        <w:t>Mereology</w:t>
      </w:r>
      <w:r w:rsidR="00AC0B4C">
        <w:rPr>
          <w:i/>
        </w:rPr>
        <w:t>.owl</w:t>
      </w:r>
    </w:p>
    <w:p w14:paraId="060B4A5F" w14:textId="3837A862" w:rsidR="008A7BC9" w:rsidRPr="004B447F" w:rsidRDefault="008A7BC9" w:rsidP="008A7BC9">
      <w:r>
        <w:t xml:space="preserve">Notions of parthood are ubiquitous in and beyond the transportation domain. While sometimes conflated, there are clear distinctions </w:t>
      </w:r>
      <w:r w:rsidR="004A6700">
        <w:t>that</w:t>
      </w:r>
      <w:r>
        <w:t xml:space="preserve"> can be made between different types of parthood and similar relations. The </w:t>
      </w:r>
      <w:r w:rsidR="00034B8F">
        <w:t>partho</w:t>
      </w:r>
      <w:r w:rsidR="000B2D6B">
        <w:t>o</w:t>
      </w:r>
      <w:r w:rsidR="00034B8F">
        <w:t>d</w:t>
      </w:r>
      <w:r>
        <w:t xml:space="preserve"> ontology goes beyond classical mereology and </w:t>
      </w:r>
      <w:r w:rsidR="00667138">
        <w:t xml:space="preserve">is intended to </w:t>
      </w:r>
      <w:r w:rsidR="00D5168D">
        <w:t xml:space="preserve">provide a generic representation for </w:t>
      </w:r>
      <w:r w:rsidR="00DF488C">
        <w:t>all</w:t>
      </w:r>
      <w:r w:rsidR="00D5168D">
        <w:t xml:space="preserve"> </w:t>
      </w:r>
      <w:r w:rsidR="00667138">
        <w:t xml:space="preserve">part-whole relations of </w:t>
      </w:r>
      <w:r w:rsidR="00DF488C">
        <w:t>relevance</w:t>
      </w:r>
      <w:r w:rsidR="00D5168D">
        <w:t xml:space="preserve"> in the transportation planning domain</w:t>
      </w:r>
      <w:r w:rsidR="00667138">
        <w:t>; thus far, the ontology focuses on the part-of, contained-in, and component-of relations.</w:t>
      </w:r>
      <w:r>
        <w:t xml:space="preserve"> The distinctions </w:t>
      </w:r>
      <w:r w:rsidR="001C70B8">
        <w:t xml:space="preserve">between these relations </w:t>
      </w:r>
      <w:r>
        <w:t xml:space="preserve">may be best explained with the use of examples. </w:t>
      </w:r>
      <w:r w:rsidR="007C40E0">
        <w:t>Various</w:t>
      </w:r>
      <w:r>
        <w:t xml:space="preserve"> item</w:t>
      </w:r>
      <w:r w:rsidR="007C40E0">
        <w:t>s</w:t>
      </w:r>
      <w:r>
        <w:t xml:space="preserve"> may be </w:t>
      </w:r>
      <w:r>
        <w:rPr>
          <w:i/>
        </w:rPr>
        <w:t>contained in</w:t>
      </w:r>
      <w:r>
        <w:t xml:space="preserve"> my car, </w:t>
      </w:r>
      <w:r w:rsidR="007C40E0">
        <w:t>but any contained items are distinct from items that would be identified as a</w:t>
      </w:r>
      <w:r>
        <w:t xml:space="preserve"> </w:t>
      </w:r>
      <w:r>
        <w:rPr>
          <w:i/>
        </w:rPr>
        <w:t xml:space="preserve">component of </w:t>
      </w:r>
      <w:r w:rsidR="00543FD2">
        <w:t xml:space="preserve">(or part of) </w:t>
      </w:r>
      <w:r>
        <w:t xml:space="preserve">my car. For example, we may wish to describe passengers or cargo being </w:t>
      </w:r>
      <w:r>
        <w:rPr>
          <w:i/>
        </w:rPr>
        <w:t xml:space="preserve">contained in </w:t>
      </w:r>
      <w:r>
        <w:t xml:space="preserve">a vehicle, but this relation must be distinguished from the parts and components that make up a vehicle. Similarly, the front of my car is intuitively a part of my car, but not a component of my car. While we may define components of a vehicle, different zone systems (wards, postal codes) </w:t>
      </w:r>
      <w:r w:rsidR="007307B7">
        <w:t xml:space="preserve">tend to be imposed based on abstract rather than physical characteristics and thus </w:t>
      </w:r>
      <w:r>
        <w:t xml:space="preserve">are not components, but proper parts of larger areas. </w:t>
      </w:r>
      <w:r w:rsidR="00543FD2">
        <w:t xml:space="preserve">Componenthood is a specialization of parthood; components are distinct from parts in that they have some identifiable boundaries and may be associated with some function. </w:t>
      </w:r>
      <w:r w:rsidR="007C40E0">
        <w:t>On the other hand, c</w:t>
      </w:r>
      <w:r w:rsidR="00543FD2">
        <w:t>ontainment is distinct from parthood in that it has no bearing on an object’s identity; an object that is contained in another may be removed without (necessarily) changing the identify of the contain-ing or contain-er objects.</w:t>
      </w:r>
    </w:p>
    <w:p w14:paraId="7A30E2D8" w14:textId="77777777" w:rsidR="008A7BC9" w:rsidRPr="008A7BC9" w:rsidRDefault="008A7BC9" w:rsidP="008A7BC9">
      <w:pPr>
        <w:pStyle w:val="Heading4"/>
      </w:pPr>
      <w:r w:rsidRPr="008A7BC9">
        <w:t>The Ontology</w:t>
      </w:r>
    </w:p>
    <w:p w14:paraId="407B6B7C" w14:textId="2F77FB54" w:rsidR="008A7BC9" w:rsidRDefault="008A7BC9" w:rsidP="008A7BC9">
      <w:r>
        <w:t xml:space="preserve">The </w:t>
      </w:r>
      <w:r w:rsidR="00034B8F">
        <w:t>Parthood</w:t>
      </w:r>
      <w:r>
        <w:t xml:space="preserve"> Ontology introduces the following different relations as object properties: proper-part-of, component-of, and contained-in. A detailed analysis</w:t>
      </w:r>
      <w:r w:rsidR="00345695">
        <w:t xml:space="preserve">, presented in </w:t>
      </w:r>
      <w:r w:rsidR="00345695">
        <w:fldChar w:fldCharType="begin"/>
      </w:r>
      <w:r w:rsidR="00345695">
        <w:instrText xml:space="preserve"> ADDIN EN.CITE &lt;EndNote&gt;&lt;Cite&gt;&lt;Author&gt;Bittner&lt;/Author&gt;&lt;Year&gt;2005&lt;/Year&gt;&lt;IDText&gt;Computational ontologies of parthood, componenthood, and containment&lt;/IDText&gt;&lt;DisplayText&gt;[26]&lt;/DisplayText&gt;&lt;record&gt;&lt;isbn&gt;1045-0823&lt;/isbn&gt;&lt;titles&gt;&lt;title&gt;Computational ontologies of parthood, componenthood, and containment&lt;/title&gt;&lt;secondary-title&gt;International Joint Conference on Artificial Intelligence&lt;/secondary-title&gt;&lt;/titles&gt;&lt;pages&gt;382&lt;/pages&gt;&lt;contributors&gt;&lt;authors&gt;&lt;author&gt;Bittner, Thomas&lt;/author&gt;&lt;author&gt;Donnelly, Maureen&lt;/author&gt;&lt;/authors&gt;&lt;/contributors&gt;&lt;added-date format="utc"&gt;1563201819&lt;/added-date&gt;&lt;ref-type name="Conference Proceeding"&gt;10&lt;/ref-type&gt;&lt;dates&gt;&lt;year&gt;2005&lt;/year&gt;&lt;/dates&gt;&lt;rec-number&gt;20&lt;/rec-number&gt;&lt;publisher&gt;Citeseer&lt;/publisher&gt;&lt;last-updated-date format="utc"&gt;1563201819&lt;/last-updated-date&gt;&lt;volume&gt;19&lt;/volume&gt;&lt;/record&gt;&lt;/Cite&gt;&lt;/EndNote&gt;</w:instrText>
      </w:r>
      <w:r w:rsidR="00345695">
        <w:fldChar w:fldCharType="separate"/>
      </w:r>
      <w:r w:rsidR="00345695">
        <w:rPr>
          <w:noProof/>
        </w:rPr>
        <w:t>[26]</w:t>
      </w:r>
      <w:r w:rsidR="00345695">
        <w:fldChar w:fldCharType="end"/>
      </w:r>
      <w:r>
        <w:t xml:space="preserve"> reveals clear, ontological distinctions between each of these relations that may </w:t>
      </w:r>
      <w:r w:rsidR="00E51930">
        <w:t xml:space="preserve">be </w:t>
      </w:r>
      <w:r>
        <w:t>formalized clearly with a set of first-order logic axioms. This analysis also identifies the expressive limitations of OWL</w:t>
      </w:r>
      <w:r w:rsidR="00E51930">
        <w:t xml:space="preserve"> that </w:t>
      </w:r>
      <w:r>
        <w:t>prevent a complete representation of this semantics,</w:t>
      </w:r>
      <w:r w:rsidR="00E51930">
        <w:t xml:space="preserve"> </w:t>
      </w:r>
      <w:r>
        <w:t xml:space="preserve">and discussed the various possible approximations. It is important to consider what should be captured, and what distinctions should be made in the introduction of properties, in contrast with what is actually expressible in the logic. </w:t>
      </w:r>
      <w:r w:rsidR="00E51930">
        <w:t>W</w:t>
      </w:r>
      <w:r>
        <w:t xml:space="preserve">e cannot completely capture the required semantics in OWL, </w:t>
      </w:r>
      <w:r w:rsidR="00E51930">
        <w:t xml:space="preserve">and </w:t>
      </w:r>
      <w:r>
        <w:t xml:space="preserve">some trade-off(s) is </w:t>
      </w:r>
      <w:r>
        <w:lastRenderedPageBreak/>
        <w:t>required for any partial specification, (e.g. OWL only allows the specification of transitivity for simple object properties).</w:t>
      </w:r>
    </w:p>
    <w:p w14:paraId="59D746FE" w14:textId="4008CF1D" w:rsidR="008A7BC9" w:rsidRDefault="008A7BC9" w:rsidP="008A7BC9">
      <w:r>
        <w:t>The difficulty with such approximation</w:t>
      </w:r>
      <w:r w:rsidR="008D13CD">
        <w:t>s</w:t>
      </w:r>
      <w:r>
        <w:t xml:space="preserve"> is that the</w:t>
      </w:r>
      <w:r w:rsidR="008D13CD">
        <w:t>y</w:t>
      </w:r>
      <w:r>
        <w:t xml:space="preserve"> result</w:t>
      </w:r>
      <w:r w:rsidR="008D13CD">
        <w:t xml:space="preserve"> in a</w:t>
      </w:r>
      <w:r>
        <w:t xml:space="preserve"> theory </w:t>
      </w:r>
      <w:r w:rsidR="008D13CD">
        <w:t xml:space="preserve">that </w:t>
      </w:r>
      <w:r>
        <w:t>defines a semantics for something else entirely</w:t>
      </w:r>
      <w:r w:rsidR="008D13CD">
        <w:t xml:space="preserve">: </w:t>
      </w:r>
      <w:r w:rsidR="00E51930">
        <w:t xml:space="preserve">not </w:t>
      </w:r>
      <w:r w:rsidR="008D13CD">
        <w:t>“</w:t>
      </w:r>
      <w:r w:rsidR="00E51930">
        <w:t>part-of</w:t>
      </w:r>
      <w:r w:rsidR="008D13CD">
        <w:t>”</w:t>
      </w:r>
      <w:r w:rsidR="00E51930">
        <w:t xml:space="preserve">, but </w:t>
      </w:r>
      <w:r w:rsidR="008D13CD">
        <w:t>“</w:t>
      </w:r>
      <w:r w:rsidR="00E51930">
        <w:t>sort-of-part-of</w:t>
      </w:r>
      <w:r w:rsidR="008D13CD">
        <w:t>”</w:t>
      </w:r>
      <w:r>
        <w:t xml:space="preserve">. </w:t>
      </w:r>
      <w:r w:rsidR="00E51930">
        <w:t>Inevitably</w:t>
      </w:r>
      <w:r>
        <w:t>, some semantics are omitte</w:t>
      </w:r>
      <w:r w:rsidR="00E51930">
        <w:t>d</w:t>
      </w:r>
      <w:r>
        <w:t xml:space="preserve"> which may not be required for one application but may be important for another. For example, if transitivity is a key aspect of some required reasoning, then perhaps a parthood relation would be defined as transitive, and some omissions would be made with respect to the formalization other restrictions (e.g. cardinality) that should be applied to the parthood relation. Certainly, the use of approximations will be required in some cases, for example in order to support some desired reasoning problems. However, precisely which axiomatization is most suitable will vary between different usage scenarios. </w:t>
      </w:r>
      <w:r w:rsidR="00E51930">
        <w:t>In light of this, t</w:t>
      </w:r>
      <w:r>
        <w:t xml:space="preserve">he </w:t>
      </w:r>
      <w:r w:rsidR="00034B8F">
        <w:t>Parthood</w:t>
      </w:r>
      <w:r>
        <w:t xml:space="preserve"> Ontology</w:t>
      </w:r>
      <w:r w:rsidRPr="00BF62DB">
        <w:t xml:space="preserve"> omit</w:t>
      </w:r>
      <w:r>
        <w:t>s</w:t>
      </w:r>
      <w:r w:rsidRPr="00BF62DB">
        <w:t xml:space="preserve"> a detailed, partial axiomatization in favour of an under-axiomatized specification of the </w:t>
      </w:r>
      <w:r w:rsidR="00E51930">
        <w:t>core</w:t>
      </w:r>
      <w:r w:rsidRPr="00BF62DB">
        <w:t xml:space="preserve"> relations</w:t>
      </w:r>
      <w:r w:rsidR="00E51930">
        <w:t>. The intent of this is to</w:t>
      </w:r>
      <w:r w:rsidRPr="00BF62DB">
        <w:t xml:space="preserve"> avoid </w:t>
      </w:r>
      <w:r>
        <w:t>prescribing</w:t>
      </w:r>
      <w:r w:rsidRPr="00BF62DB">
        <w:t xml:space="preserve"> one </w:t>
      </w:r>
      <w:r>
        <w:t>trade-off</w:t>
      </w:r>
      <w:r w:rsidRPr="00BF62DB">
        <w:t xml:space="preserve"> over another. </w:t>
      </w:r>
      <w:r>
        <w:t>This leaves the</w:t>
      </w:r>
      <w:r w:rsidRPr="00BF62DB">
        <w:t xml:space="preserve"> commitment open-ended and variable </w:t>
      </w:r>
      <w:r>
        <w:t>to suit individual applications’ needs</w:t>
      </w:r>
      <w:r w:rsidR="008D13CD">
        <w:t>. In other words:</w:t>
      </w:r>
      <w:r w:rsidR="00E51930">
        <w:t xml:space="preserve"> commitments to more specific approximations should be made in specializations of the properties</w:t>
      </w:r>
      <w:r w:rsidRPr="00BF62DB">
        <w:t>.</w:t>
      </w:r>
      <w:r>
        <w:t xml:space="preserve"> The key properties are summarized in </w:t>
      </w:r>
      <w:r>
        <w:fldChar w:fldCharType="begin"/>
      </w:r>
      <w:r>
        <w:instrText xml:space="preserve"> REF _Ref13049603 \h </w:instrText>
      </w:r>
      <w:r>
        <w:fldChar w:fldCharType="separate"/>
      </w:r>
      <w:r w:rsidR="005A6FB2">
        <w:t xml:space="preserve">Table </w:t>
      </w:r>
      <w:r w:rsidR="005A6FB2">
        <w:rPr>
          <w:noProof/>
        </w:rPr>
        <w:t>10</w:t>
      </w:r>
      <w:r>
        <w:fldChar w:fldCharType="end"/>
      </w:r>
      <w:r>
        <w:t>.</w:t>
      </w:r>
    </w:p>
    <w:p w14:paraId="32CB5B09" w14:textId="2B3538DB" w:rsidR="008A7BC9" w:rsidRDefault="008A7BC9" w:rsidP="008A7BC9">
      <w:r>
        <w:t>This ontology defines the general properties such that the commonality between domain-specific part-of relations may be captured</w:t>
      </w:r>
      <w:r w:rsidR="00E51930">
        <w:t>. M</w:t>
      </w:r>
      <w:r>
        <w:t xml:space="preserve">ore detailed semantics may be defined in extensions of the properties. This creates a means of indicating the intended semantics of a relation by identifying the </w:t>
      </w:r>
      <w:r w:rsidRPr="000A4E28">
        <w:rPr>
          <w:i/>
        </w:rPr>
        <w:t>type</w:t>
      </w:r>
      <w:r>
        <w:t xml:space="preserve"> of parthood that it is intended to capture, while allowing for the specification of different partial approximations of the semantics (and possibly also specializations of this semantics), as required. For example, a notion of parthood arises in the description of a building and the units it is divided into. In this case, this relationship may be identified as a sort of hasComponent relation; a new property ‘hasBuildingUnit’ may be identified then as a subPropertyOf hasComponent. We are free to assess</w:t>
      </w:r>
      <w:r w:rsidR="008D13CD">
        <w:t xml:space="preserve"> </w:t>
      </w:r>
      <w:r>
        <w:t>which approximations of the component-of relation are the most suitable</w:t>
      </w:r>
      <w:r w:rsidR="008D13CD">
        <w:t xml:space="preserve"> for the ‘hasBuildingUnit’ relation, without concern for the implications for other uses of the component-of relation</w:t>
      </w:r>
      <w:r>
        <w:t xml:space="preserve">. The approximation chosen for one type of parthood relation does not constrain the choice of approximation for another. </w:t>
      </w:r>
    </w:p>
    <w:p w14:paraId="3E703D2A" w14:textId="4A42650F" w:rsidR="008A7BC9" w:rsidRDefault="008A7BC9" w:rsidP="008A7BC9">
      <w:pPr>
        <w:pStyle w:val="Caption"/>
        <w:keepNext/>
        <w:spacing w:after="120"/>
      </w:pPr>
      <w:bookmarkStart w:id="105" w:name="_Ref13049603"/>
      <w:r>
        <w:lastRenderedPageBreak/>
        <w:t xml:space="preserve">Table </w:t>
      </w:r>
      <w:fldSimple w:instr=" SEQ Table \* ARABIC ">
        <w:r w:rsidR="0096166B">
          <w:rPr>
            <w:noProof/>
          </w:rPr>
          <w:t>10</w:t>
        </w:r>
      </w:fldSimple>
      <w:bookmarkEnd w:id="105"/>
      <w:r>
        <w:t xml:space="preserve">: Key properties in the </w:t>
      </w:r>
      <w:r w:rsidR="00DE6D67">
        <w:t>Parthood</w:t>
      </w:r>
      <w:r>
        <w:t xml:space="preserv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758"/>
        <w:gridCol w:w="2406"/>
        <w:gridCol w:w="4186"/>
      </w:tblGrid>
      <w:tr w:rsidR="008A7BC9" w14:paraId="009EE514" w14:textId="77777777" w:rsidTr="00E51930">
        <w:tc>
          <w:tcPr>
            <w:tcW w:w="2758" w:type="dxa"/>
            <w:shd w:val="clear" w:color="auto" w:fill="00FFFF"/>
          </w:tcPr>
          <w:p w14:paraId="72E74660" w14:textId="77777777" w:rsidR="008A7BC9" w:rsidRDefault="008A7BC9" w:rsidP="00E51930">
            <w:pPr>
              <w:pStyle w:val="NoSpacing"/>
              <w:framePr w:hSpace="0" w:wrap="auto" w:vAnchor="margin" w:hAnchor="text" w:yAlign="inline"/>
            </w:pPr>
            <w:r>
              <w:t>Property</w:t>
            </w:r>
            <w:r>
              <w:tab/>
            </w:r>
          </w:p>
        </w:tc>
        <w:tc>
          <w:tcPr>
            <w:tcW w:w="2406" w:type="dxa"/>
            <w:shd w:val="clear" w:color="auto" w:fill="00FFFF"/>
          </w:tcPr>
          <w:p w14:paraId="2D83D413" w14:textId="77777777" w:rsidR="008A7BC9" w:rsidRDefault="008A7BC9" w:rsidP="00E51930">
            <w:pPr>
              <w:pStyle w:val="NoSpacing"/>
              <w:framePr w:hSpace="0" w:wrap="auto" w:vAnchor="margin" w:hAnchor="text" w:yAlign="inline"/>
            </w:pPr>
            <w:r>
              <w:t>Characteristic</w:t>
            </w:r>
          </w:p>
        </w:tc>
        <w:tc>
          <w:tcPr>
            <w:tcW w:w="4186" w:type="dxa"/>
            <w:shd w:val="clear" w:color="auto" w:fill="00FFFF"/>
          </w:tcPr>
          <w:p w14:paraId="356BB8D7" w14:textId="77777777" w:rsidR="008A7BC9" w:rsidRDefault="008A7BC9" w:rsidP="00E51930">
            <w:pPr>
              <w:pStyle w:val="NoSpacing"/>
              <w:framePr w:hSpace="0" w:wrap="auto" w:vAnchor="margin" w:hAnchor="text" w:yAlign="inline"/>
            </w:pPr>
            <w:r>
              <w:t>Value (if applicable)</w:t>
            </w:r>
          </w:p>
        </w:tc>
      </w:tr>
      <w:tr w:rsidR="008A7BC9" w14:paraId="4C55A871" w14:textId="77777777" w:rsidTr="00E51930">
        <w:tc>
          <w:tcPr>
            <w:tcW w:w="2758" w:type="dxa"/>
          </w:tcPr>
          <w:p w14:paraId="6AC6E2FD" w14:textId="77777777" w:rsidR="008A7BC9" w:rsidRDefault="008A7BC9" w:rsidP="00E51930">
            <w:pPr>
              <w:pStyle w:val="NoSpacing"/>
              <w:framePr w:hSpace="0" w:wrap="auto" w:vAnchor="margin" w:hAnchor="text" w:yAlign="inline"/>
            </w:pPr>
            <w:r>
              <w:t>properPartOf</w:t>
            </w:r>
          </w:p>
        </w:tc>
        <w:tc>
          <w:tcPr>
            <w:tcW w:w="2406" w:type="dxa"/>
          </w:tcPr>
          <w:p w14:paraId="6AFF02FD" w14:textId="77777777" w:rsidR="008A7BC9" w:rsidRPr="00CE5C3D" w:rsidRDefault="008A7BC9" w:rsidP="00E51930">
            <w:pPr>
              <w:pStyle w:val="NoSpacing"/>
              <w:framePr w:hSpace="0" w:wrap="auto" w:vAnchor="margin" w:hAnchor="text" w:yAlign="inline"/>
              <w:rPr>
                <w:strike/>
              </w:rPr>
            </w:pPr>
            <w:r>
              <w:t>inverseOf</w:t>
            </w:r>
          </w:p>
        </w:tc>
        <w:tc>
          <w:tcPr>
            <w:tcW w:w="4186" w:type="dxa"/>
          </w:tcPr>
          <w:p w14:paraId="54228BAF" w14:textId="77777777" w:rsidR="008A7BC9" w:rsidRPr="00CE5C3D" w:rsidRDefault="008A7BC9" w:rsidP="00E51930">
            <w:pPr>
              <w:pStyle w:val="NoSpacing"/>
              <w:framePr w:hSpace="0" w:wrap="auto" w:vAnchor="margin" w:hAnchor="text" w:yAlign="inline"/>
              <w:rPr>
                <w:strike/>
              </w:rPr>
            </w:pPr>
            <w:r>
              <w:t>hasProperPart</w:t>
            </w:r>
          </w:p>
        </w:tc>
      </w:tr>
      <w:tr w:rsidR="008A7BC9" w14:paraId="6F10D3B8" w14:textId="77777777" w:rsidTr="00E51930">
        <w:tc>
          <w:tcPr>
            <w:tcW w:w="2758" w:type="dxa"/>
          </w:tcPr>
          <w:p w14:paraId="0D2BD829" w14:textId="77777777" w:rsidR="008A7BC9" w:rsidRDefault="008A7BC9" w:rsidP="00E51930">
            <w:pPr>
              <w:pStyle w:val="NoSpacing"/>
              <w:framePr w:hSpace="0" w:wrap="auto" w:vAnchor="margin" w:hAnchor="text" w:yAlign="inline"/>
            </w:pPr>
            <w:r>
              <w:t>hasProperPart</w:t>
            </w:r>
          </w:p>
        </w:tc>
        <w:tc>
          <w:tcPr>
            <w:tcW w:w="2406" w:type="dxa"/>
          </w:tcPr>
          <w:p w14:paraId="66105FF4" w14:textId="77777777" w:rsidR="008A7BC9" w:rsidRDefault="008A7BC9" w:rsidP="00E51930">
            <w:pPr>
              <w:pStyle w:val="NoSpacing"/>
              <w:framePr w:hSpace="0" w:wrap="auto" w:vAnchor="margin" w:hAnchor="text" w:yAlign="inline"/>
            </w:pPr>
            <w:r>
              <w:t>inverseOf</w:t>
            </w:r>
          </w:p>
        </w:tc>
        <w:tc>
          <w:tcPr>
            <w:tcW w:w="4186" w:type="dxa"/>
          </w:tcPr>
          <w:p w14:paraId="1D3E0349" w14:textId="77777777" w:rsidR="008A7BC9" w:rsidRDefault="008A7BC9" w:rsidP="00E51930">
            <w:pPr>
              <w:pStyle w:val="NoSpacing"/>
              <w:framePr w:hSpace="0" w:wrap="auto" w:vAnchor="margin" w:hAnchor="text" w:yAlign="inline"/>
            </w:pPr>
            <w:r>
              <w:t>properPartOf</w:t>
            </w:r>
          </w:p>
        </w:tc>
      </w:tr>
      <w:tr w:rsidR="008A7BC9" w14:paraId="5AF21185" w14:textId="77777777" w:rsidTr="00E51930">
        <w:tc>
          <w:tcPr>
            <w:tcW w:w="2758" w:type="dxa"/>
            <w:vMerge w:val="restart"/>
          </w:tcPr>
          <w:p w14:paraId="73972FA1" w14:textId="77777777" w:rsidR="008A7BC9" w:rsidRDefault="008A7BC9" w:rsidP="00E51930">
            <w:pPr>
              <w:pStyle w:val="NoSpacing"/>
              <w:framePr w:hSpace="0" w:wrap="auto" w:vAnchor="margin" w:hAnchor="text" w:yAlign="inline"/>
            </w:pPr>
            <w:r>
              <w:t>componentOf</w:t>
            </w:r>
          </w:p>
        </w:tc>
        <w:tc>
          <w:tcPr>
            <w:tcW w:w="2406" w:type="dxa"/>
          </w:tcPr>
          <w:p w14:paraId="0A0B2203" w14:textId="77777777" w:rsidR="008A7BC9" w:rsidRDefault="008A7BC9" w:rsidP="00E51930">
            <w:pPr>
              <w:pStyle w:val="NoSpacing"/>
              <w:framePr w:hSpace="0" w:wrap="auto" w:vAnchor="margin" w:hAnchor="text" w:yAlign="inline"/>
            </w:pPr>
            <w:r>
              <w:t>subPropertyOf</w:t>
            </w:r>
          </w:p>
        </w:tc>
        <w:tc>
          <w:tcPr>
            <w:tcW w:w="4186" w:type="dxa"/>
          </w:tcPr>
          <w:p w14:paraId="68247D91" w14:textId="77777777" w:rsidR="008A7BC9" w:rsidRDefault="008A7BC9" w:rsidP="00E51930">
            <w:pPr>
              <w:pStyle w:val="NoSpacing"/>
              <w:framePr w:hSpace="0" w:wrap="auto" w:vAnchor="margin" w:hAnchor="text" w:yAlign="inline"/>
            </w:pPr>
            <w:r>
              <w:t>properPartOf</w:t>
            </w:r>
          </w:p>
        </w:tc>
      </w:tr>
      <w:tr w:rsidR="008A7BC9" w14:paraId="792502FB" w14:textId="77777777" w:rsidTr="00E51930">
        <w:tc>
          <w:tcPr>
            <w:tcW w:w="2758" w:type="dxa"/>
            <w:vMerge/>
          </w:tcPr>
          <w:p w14:paraId="13970019" w14:textId="77777777" w:rsidR="008A7BC9" w:rsidRDefault="008A7BC9" w:rsidP="00E51930">
            <w:pPr>
              <w:pStyle w:val="NoSpacing"/>
              <w:framePr w:hSpace="0" w:wrap="auto" w:vAnchor="margin" w:hAnchor="text" w:yAlign="inline"/>
            </w:pPr>
          </w:p>
        </w:tc>
        <w:tc>
          <w:tcPr>
            <w:tcW w:w="2406" w:type="dxa"/>
          </w:tcPr>
          <w:p w14:paraId="22EB7E53" w14:textId="77777777" w:rsidR="008A7BC9" w:rsidRDefault="008A7BC9" w:rsidP="00E51930">
            <w:pPr>
              <w:pStyle w:val="NoSpacing"/>
              <w:framePr w:hSpace="0" w:wrap="auto" w:vAnchor="margin" w:hAnchor="text" w:yAlign="inline"/>
            </w:pPr>
            <w:r>
              <w:t>inverseOf</w:t>
            </w:r>
          </w:p>
        </w:tc>
        <w:tc>
          <w:tcPr>
            <w:tcW w:w="4186" w:type="dxa"/>
          </w:tcPr>
          <w:p w14:paraId="3F59F551" w14:textId="77777777" w:rsidR="008A7BC9" w:rsidRDefault="008A7BC9" w:rsidP="00E51930">
            <w:pPr>
              <w:pStyle w:val="NoSpacing"/>
              <w:framePr w:hSpace="0" w:wrap="auto" w:vAnchor="margin" w:hAnchor="text" w:yAlign="inline"/>
            </w:pPr>
            <w:r>
              <w:t>hasComponent</w:t>
            </w:r>
          </w:p>
        </w:tc>
      </w:tr>
      <w:tr w:rsidR="008A7BC9" w14:paraId="4430AA5A" w14:textId="77777777" w:rsidTr="00E51930">
        <w:tc>
          <w:tcPr>
            <w:tcW w:w="2758" w:type="dxa"/>
            <w:vMerge w:val="restart"/>
          </w:tcPr>
          <w:p w14:paraId="1BF0603B" w14:textId="77777777" w:rsidR="008A7BC9" w:rsidRDefault="008A7BC9" w:rsidP="00E51930">
            <w:pPr>
              <w:pStyle w:val="NoSpacing"/>
              <w:framePr w:hSpace="0" w:wrap="auto" w:vAnchor="margin" w:hAnchor="text" w:yAlign="inline"/>
            </w:pPr>
            <w:r>
              <w:t>hasComponent</w:t>
            </w:r>
          </w:p>
        </w:tc>
        <w:tc>
          <w:tcPr>
            <w:tcW w:w="2406" w:type="dxa"/>
          </w:tcPr>
          <w:p w14:paraId="6FA87373" w14:textId="77777777" w:rsidR="008A7BC9" w:rsidRDefault="008A7BC9" w:rsidP="00E51930">
            <w:pPr>
              <w:pStyle w:val="NoSpacing"/>
              <w:framePr w:hSpace="0" w:wrap="auto" w:vAnchor="margin" w:hAnchor="text" w:yAlign="inline"/>
            </w:pPr>
            <w:r>
              <w:t>subPropertyOf</w:t>
            </w:r>
          </w:p>
        </w:tc>
        <w:tc>
          <w:tcPr>
            <w:tcW w:w="4186" w:type="dxa"/>
          </w:tcPr>
          <w:p w14:paraId="2C61EF93" w14:textId="77777777" w:rsidR="008A7BC9" w:rsidRDefault="008A7BC9" w:rsidP="00E51930">
            <w:pPr>
              <w:pStyle w:val="NoSpacing"/>
              <w:framePr w:hSpace="0" w:wrap="auto" w:vAnchor="margin" w:hAnchor="text" w:yAlign="inline"/>
            </w:pPr>
            <w:r>
              <w:t>hasProperPart</w:t>
            </w:r>
          </w:p>
        </w:tc>
      </w:tr>
      <w:tr w:rsidR="008A7BC9" w14:paraId="706D5A9B" w14:textId="77777777" w:rsidTr="00E51930">
        <w:tc>
          <w:tcPr>
            <w:tcW w:w="2758" w:type="dxa"/>
            <w:vMerge/>
          </w:tcPr>
          <w:p w14:paraId="1A041145" w14:textId="77777777" w:rsidR="008A7BC9" w:rsidRDefault="008A7BC9" w:rsidP="00E51930">
            <w:pPr>
              <w:pStyle w:val="NoSpacing"/>
              <w:framePr w:hSpace="0" w:wrap="auto" w:vAnchor="margin" w:hAnchor="text" w:yAlign="inline"/>
            </w:pPr>
          </w:p>
        </w:tc>
        <w:tc>
          <w:tcPr>
            <w:tcW w:w="2406" w:type="dxa"/>
          </w:tcPr>
          <w:p w14:paraId="29173DFD" w14:textId="77777777" w:rsidR="008A7BC9" w:rsidRDefault="008A7BC9" w:rsidP="00E51930">
            <w:pPr>
              <w:pStyle w:val="NoSpacing"/>
              <w:framePr w:hSpace="0" w:wrap="auto" w:vAnchor="margin" w:hAnchor="text" w:yAlign="inline"/>
            </w:pPr>
            <w:r>
              <w:t>inverseOf</w:t>
            </w:r>
          </w:p>
        </w:tc>
        <w:tc>
          <w:tcPr>
            <w:tcW w:w="4186" w:type="dxa"/>
          </w:tcPr>
          <w:p w14:paraId="7BB1D60B" w14:textId="77777777" w:rsidR="008A7BC9" w:rsidRDefault="008A7BC9" w:rsidP="00E51930">
            <w:pPr>
              <w:pStyle w:val="NoSpacing"/>
              <w:framePr w:hSpace="0" w:wrap="auto" w:vAnchor="margin" w:hAnchor="text" w:yAlign="inline"/>
            </w:pPr>
            <w:r>
              <w:t>componentOf</w:t>
            </w:r>
          </w:p>
        </w:tc>
      </w:tr>
      <w:tr w:rsidR="008A7BC9" w14:paraId="75FAAC58" w14:textId="77777777" w:rsidTr="00E51930">
        <w:tc>
          <w:tcPr>
            <w:tcW w:w="2758" w:type="dxa"/>
          </w:tcPr>
          <w:p w14:paraId="2E39DAD4" w14:textId="77777777" w:rsidR="008A7BC9" w:rsidRDefault="008A7BC9" w:rsidP="00E51930">
            <w:pPr>
              <w:pStyle w:val="NoSpacing"/>
              <w:framePr w:hSpace="0" w:wrap="auto" w:vAnchor="margin" w:hAnchor="text" w:yAlign="inline"/>
            </w:pPr>
            <w:r>
              <w:t>immediateComponentOf</w:t>
            </w:r>
          </w:p>
        </w:tc>
        <w:tc>
          <w:tcPr>
            <w:tcW w:w="2406" w:type="dxa"/>
          </w:tcPr>
          <w:p w14:paraId="7C8CCDDB" w14:textId="77777777" w:rsidR="008A7BC9" w:rsidRDefault="008A7BC9" w:rsidP="00E51930">
            <w:pPr>
              <w:pStyle w:val="NoSpacing"/>
              <w:framePr w:hSpace="0" w:wrap="auto" w:vAnchor="margin" w:hAnchor="text" w:yAlign="inline"/>
            </w:pPr>
            <w:r>
              <w:t>subPropertyOf</w:t>
            </w:r>
          </w:p>
        </w:tc>
        <w:tc>
          <w:tcPr>
            <w:tcW w:w="4186" w:type="dxa"/>
          </w:tcPr>
          <w:p w14:paraId="40C23867" w14:textId="77777777" w:rsidR="008A7BC9" w:rsidRDefault="008A7BC9" w:rsidP="00E51930">
            <w:pPr>
              <w:pStyle w:val="NoSpacing"/>
              <w:framePr w:hSpace="0" w:wrap="auto" w:vAnchor="margin" w:hAnchor="text" w:yAlign="inline"/>
            </w:pPr>
            <w:r>
              <w:t>componentOf</w:t>
            </w:r>
          </w:p>
        </w:tc>
      </w:tr>
      <w:tr w:rsidR="008A7BC9" w14:paraId="739CD9F8" w14:textId="77777777" w:rsidTr="00E51930">
        <w:tc>
          <w:tcPr>
            <w:tcW w:w="2758" w:type="dxa"/>
          </w:tcPr>
          <w:p w14:paraId="2CB29F82" w14:textId="77777777" w:rsidR="008A7BC9" w:rsidRDefault="008A7BC9" w:rsidP="00E51930">
            <w:pPr>
              <w:pStyle w:val="NoSpacing"/>
              <w:framePr w:hSpace="0" w:wrap="auto" w:vAnchor="margin" w:hAnchor="text" w:yAlign="inline"/>
            </w:pPr>
            <w:r>
              <w:t>containedIn</w:t>
            </w:r>
          </w:p>
        </w:tc>
        <w:tc>
          <w:tcPr>
            <w:tcW w:w="2406" w:type="dxa"/>
          </w:tcPr>
          <w:p w14:paraId="5B9E1BA9" w14:textId="77777777" w:rsidR="008A7BC9" w:rsidRPr="00665086" w:rsidRDefault="008A7BC9" w:rsidP="00E51930">
            <w:pPr>
              <w:pStyle w:val="NoSpacing"/>
              <w:framePr w:hSpace="0" w:wrap="auto" w:vAnchor="margin" w:hAnchor="text" w:yAlign="inline"/>
              <w:rPr>
                <w:strike/>
              </w:rPr>
            </w:pPr>
            <w:r>
              <w:t>inverseOf</w:t>
            </w:r>
          </w:p>
        </w:tc>
        <w:tc>
          <w:tcPr>
            <w:tcW w:w="4186" w:type="dxa"/>
          </w:tcPr>
          <w:p w14:paraId="5B980FA3" w14:textId="77777777" w:rsidR="008A7BC9" w:rsidRPr="00665086" w:rsidRDefault="008A7BC9" w:rsidP="00E51930">
            <w:pPr>
              <w:pStyle w:val="NoSpacing"/>
              <w:framePr w:hSpace="0" w:wrap="auto" w:vAnchor="margin" w:hAnchor="text" w:yAlign="inline"/>
              <w:rPr>
                <w:strike/>
              </w:rPr>
            </w:pPr>
            <w:r>
              <w:t>contains</w:t>
            </w:r>
          </w:p>
        </w:tc>
      </w:tr>
      <w:tr w:rsidR="008A7BC9" w14:paraId="328A3952" w14:textId="77777777" w:rsidTr="00E51930">
        <w:tc>
          <w:tcPr>
            <w:tcW w:w="2758" w:type="dxa"/>
          </w:tcPr>
          <w:p w14:paraId="636305AA" w14:textId="77777777" w:rsidR="008A7BC9" w:rsidRDefault="008A7BC9" w:rsidP="00E51930">
            <w:pPr>
              <w:pStyle w:val="NoSpacing"/>
              <w:framePr w:hSpace="0" w:wrap="auto" w:vAnchor="margin" w:hAnchor="text" w:yAlign="inline"/>
            </w:pPr>
            <w:r>
              <w:t>contains</w:t>
            </w:r>
          </w:p>
        </w:tc>
        <w:tc>
          <w:tcPr>
            <w:tcW w:w="2406" w:type="dxa"/>
          </w:tcPr>
          <w:p w14:paraId="68DD2D49" w14:textId="77777777" w:rsidR="008A7BC9" w:rsidRDefault="008A7BC9" w:rsidP="00E51930">
            <w:pPr>
              <w:pStyle w:val="NoSpacing"/>
              <w:framePr w:hSpace="0" w:wrap="auto" w:vAnchor="margin" w:hAnchor="text" w:yAlign="inline"/>
            </w:pPr>
            <w:r>
              <w:t>inverseOf</w:t>
            </w:r>
          </w:p>
        </w:tc>
        <w:tc>
          <w:tcPr>
            <w:tcW w:w="4186" w:type="dxa"/>
          </w:tcPr>
          <w:p w14:paraId="081F4441" w14:textId="77777777" w:rsidR="008A7BC9" w:rsidRDefault="008A7BC9" w:rsidP="00E51930">
            <w:pPr>
              <w:pStyle w:val="NoSpacing"/>
              <w:framePr w:hSpace="0" w:wrap="auto" w:vAnchor="margin" w:hAnchor="text" w:yAlign="inline"/>
            </w:pPr>
            <w:r>
              <w:t>containedIn</w:t>
            </w:r>
          </w:p>
        </w:tc>
      </w:tr>
      <w:tr w:rsidR="008A7BC9" w14:paraId="4C0EDD0D" w14:textId="77777777" w:rsidTr="00E51930">
        <w:tc>
          <w:tcPr>
            <w:tcW w:w="2758" w:type="dxa"/>
          </w:tcPr>
          <w:p w14:paraId="7BC5D21B" w14:textId="77777777" w:rsidR="008A7BC9" w:rsidRDefault="008A7BC9" w:rsidP="00E51930">
            <w:pPr>
              <w:pStyle w:val="NoSpacing"/>
              <w:framePr w:hSpace="0" w:wrap="auto" w:vAnchor="margin" w:hAnchor="text" w:yAlign="inline"/>
            </w:pPr>
            <w:r>
              <w:t>immediatelyContainedIn</w:t>
            </w:r>
          </w:p>
        </w:tc>
        <w:tc>
          <w:tcPr>
            <w:tcW w:w="2406" w:type="dxa"/>
          </w:tcPr>
          <w:p w14:paraId="6F1A5569" w14:textId="77777777" w:rsidR="008A7BC9" w:rsidRDefault="008A7BC9" w:rsidP="00E51930">
            <w:pPr>
              <w:pStyle w:val="NoSpacing"/>
              <w:framePr w:hSpace="0" w:wrap="auto" w:vAnchor="margin" w:hAnchor="text" w:yAlign="inline"/>
            </w:pPr>
            <w:r>
              <w:t>subPropertyOf</w:t>
            </w:r>
          </w:p>
        </w:tc>
        <w:tc>
          <w:tcPr>
            <w:tcW w:w="4186" w:type="dxa"/>
          </w:tcPr>
          <w:p w14:paraId="604B83DF" w14:textId="77777777" w:rsidR="008A7BC9" w:rsidRDefault="008A7BC9" w:rsidP="00E51930">
            <w:pPr>
              <w:pStyle w:val="NoSpacing"/>
              <w:framePr w:hSpace="0" w:wrap="auto" w:vAnchor="margin" w:hAnchor="text" w:yAlign="inline"/>
            </w:pPr>
            <w:r>
              <w:t>containedIn</w:t>
            </w:r>
          </w:p>
        </w:tc>
      </w:tr>
    </w:tbl>
    <w:p w14:paraId="714309CC" w14:textId="77777777" w:rsidR="008A7BC9" w:rsidRPr="00203366" w:rsidRDefault="008A7BC9" w:rsidP="008A7BC9"/>
    <w:p w14:paraId="33DBBB4A" w14:textId="77777777" w:rsidR="008A7BC9" w:rsidRPr="001C4089" w:rsidRDefault="008A7BC9" w:rsidP="008A7BC9">
      <w:pPr>
        <w:pStyle w:val="Heading4"/>
      </w:pPr>
      <w:r>
        <w:t>An Example</w:t>
      </w:r>
    </w:p>
    <w:p w14:paraId="0FACDA2E" w14:textId="03AEAF8C" w:rsidR="008A7BC9" w:rsidRDefault="008A7BC9" w:rsidP="008A7BC9">
      <w:r>
        <w:t xml:space="preserve">For example, consider the representation of various parts in a vehicle. This is a component-of type property, therefore </w:t>
      </w:r>
      <w:r w:rsidR="008D13CD">
        <w:t xml:space="preserve">we introduce </w:t>
      </w:r>
      <w:r>
        <w:t xml:space="preserve">a property ‘hasVehicleComponent’ as a sub-property of the ‘hasComponent’ property. Like hasComponent, hasVehicleComponent should be both transitive and irreflexive. However, owing to the restriction on non-simple object properties in OWL, it is not possible to capture both characteristics. In the context of a vehicle’s component decomposition, it is likely the case that transitivity of the property may be more important than its irreflexivity. Therefore, the subproperty hasVehicleComponent may be approximated as being transitive while maintaining the under-axiomatized definition of hasComponent. On the other hand, it may be the case that for component relation for Buildings and BuildingUnits the anti-symmetry of the property is the most important aspect to capture. The hasBuildingUnit property may be approximated as anti-symmetric rather than transitive, thus allowing for different trade-offs to be made to capture the component-hood relationship in different domains. This example is illustrated in </w:t>
      </w:r>
      <w:r>
        <w:fldChar w:fldCharType="begin"/>
      </w:r>
      <w:r>
        <w:instrText xml:space="preserve"> REF _Ref13053357 \h </w:instrText>
      </w:r>
      <w:r>
        <w:fldChar w:fldCharType="separate"/>
      </w:r>
      <w:r w:rsidR="005A6FB2">
        <w:t xml:space="preserve">Figure </w:t>
      </w:r>
      <w:r w:rsidR="005A6FB2">
        <w:rPr>
          <w:noProof/>
        </w:rPr>
        <w:t>12</w:t>
      </w:r>
      <w:r>
        <w:fldChar w:fldCharType="end"/>
      </w:r>
      <w:r>
        <w:t>.</w:t>
      </w:r>
    </w:p>
    <w:p w14:paraId="753AD772" w14:textId="77777777" w:rsidR="008A7BC9" w:rsidRDefault="008A7BC9" w:rsidP="008A7BC9">
      <w:pPr>
        <w:keepNext/>
      </w:pPr>
      <w:r w:rsidRPr="00C52F83">
        <w:rPr>
          <w:noProof/>
        </w:rPr>
        <w:lastRenderedPageBreak/>
        <w:drawing>
          <wp:inline distT="0" distB="0" distL="0" distR="0" wp14:anchorId="50C1F348" wp14:editId="3B9F0260">
            <wp:extent cx="5943600" cy="958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58850"/>
                    </a:xfrm>
                    <a:prstGeom prst="rect">
                      <a:avLst/>
                    </a:prstGeom>
                  </pic:spPr>
                </pic:pic>
              </a:graphicData>
            </a:graphic>
          </wp:inline>
        </w:drawing>
      </w:r>
    </w:p>
    <w:p w14:paraId="6D682E37" w14:textId="1CC9B79C" w:rsidR="008A7BC9" w:rsidRPr="00DB1ED8" w:rsidRDefault="008A7BC9" w:rsidP="008A7BC9">
      <w:pPr>
        <w:pStyle w:val="Caption"/>
        <w:spacing w:after="120"/>
        <w:rPr>
          <w:lang w:val="en-CA"/>
        </w:rPr>
      </w:pPr>
      <w:bookmarkStart w:id="106" w:name="_Ref13053357"/>
      <w:r>
        <w:t xml:space="preserve">Figure </w:t>
      </w:r>
      <w:fldSimple w:instr=" SEQ Figure \* ARABIC ">
        <w:r w:rsidR="000F4793">
          <w:rPr>
            <w:noProof/>
          </w:rPr>
          <w:t>13</w:t>
        </w:r>
      </w:fldSimple>
      <w:bookmarkEnd w:id="106"/>
      <w:r>
        <w:t xml:space="preserve">: Example use of the </w:t>
      </w:r>
      <w:r w:rsidR="00034B8F">
        <w:t>Parthood</w:t>
      </w:r>
      <w:r>
        <w:t xml:space="preserve"> Ontology</w:t>
      </w:r>
    </w:p>
    <w:p w14:paraId="4212BFC6" w14:textId="77777777" w:rsidR="000A4E28" w:rsidRDefault="000A4E28" w:rsidP="00A325FA"/>
    <w:p w14:paraId="1D5C87A5" w14:textId="0F91408E" w:rsidR="00C355FA" w:rsidRPr="007736F9" w:rsidRDefault="00C355FA" w:rsidP="008A7BC9">
      <w:pPr>
        <w:pStyle w:val="Heading4"/>
      </w:pPr>
      <w:r w:rsidRPr="007736F9">
        <w:t>Future work</w:t>
      </w:r>
    </w:p>
    <w:p w14:paraId="03E2A04E" w14:textId="0BDDBB78" w:rsidR="00EA41E0" w:rsidRDefault="00EA41E0" w:rsidP="0051476C">
      <w:r>
        <w:t>In addition to the aforementioned work by</w:t>
      </w:r>
      <w:r w:rsidR="008D089D">
        <w:t xml:space="preserve"> </w:t>
      </w:r>
      <w:r w:rsidR="009E5CF6">
        <w:fldChar w:fldCharType="begin"/>
      </w:r>
      <w:r w:rsidR="00DE6FBD">
        <w:instrText xml:space="preserve"> ADDIN EN.CITE &lt;EndNote&gt;&lt;Cite&gt;&lt;Author&gt;Bittner&lt;/Author&gt;&lt;Year&gt;2005&lt;/Year&gt;&lt;IDText&gt;Computational ontologies of parthood, componenthood, and containment&lt;/IDText&gt;&lt;DisplayText&gt;[26]&lt;/DisplayText&gt;&lt;record&gt;&lt;isbn&gt;1045-0823&lt;/isbn&gt;&lt;titles&gt;&lt;title&gt;Computational ontologies of parthood, componenthood, and containment&lt;/title&gt;&lt;secondary-title&gt;International Joint Conference on Artificial Intelligence&lt;/secondary-title&gt;&lt;/titles&gt;&lt;pages&gt;382&lt;/pages&gt;&lt;contributors&gt;&lt;authors&gt;&lt;author&gt;Bittner, Thomas&lt;/author&gt;&lt;author&gt;Donnelly, Maureen&lt;/author&gt;&lt;/authors&gt;&lt;/contributors&gt;&lt;added-date format="utc"&gt;1563201819&lt;/added-date&gt;&lt;ref-type name="Conference Proceeding"&gt;10&lt;/ref-type&gt;&lt;dates&gt;&lt;year&gt;2005&lt;/year&gt;&lt;/dates&gt;&lt;rec-number&gt;20&lt;/rec-number&gt;&lt;publisher&gt;Citeseer&lt;/publisher&gt;&lt;last-updated-date format="utc"&gt;1563201819&lt;/last-updated-date&gt;&lt;volume&gt;19&lt;/volume&gt;&lt;/record&gt;&lt;/Cite&gt;&lt;/EndNote&gt;</w:instrText>
      </w:r>
      <w:r w:rsidR="009E5CF6">
        <w:fldChar w:fldCharType="separate"/>
      </w:r>
      <w:r w:rsidR="00DE6FBD">
        <w:rPr>
          <w:noProof/>
        </w:rPr>
        <w:t>[26]</w:t>
      </w:r>
      <w:r w:rsidR="009E5CF6">
        <w:fldChar w:fldCharType="end"/>
      </w:r>
      <w:r>
        <w:t xml:space="preserve">, various approaches to the partial capture of these mereological relationships </w:t>
      </w:r>
      <w:r w:rsidRPr="00D55DCE">
        <w:t xml:space="preserve">in OWL have been proposed that </w:t>
      </w:r>
      <w:r>
        <w:t>may</w:t>
      </w:r>
      <w:r w:rsidRPr="00D55DCE">
        <w:t xml:space="preserve"> be used to extend the ontology presented here, such as in</w:t>
      </w:r>
      <w:r w:rsidR="007F05D8">
        <w:t xml:space="preserve"> the W3C</w:t>
      </w:r>
      <w:r w:rsidR="005C57A3">
        <w:t xml:space="preserve">’s Best Practices </w:t>
      </w:r>
      <w:r w:rsidR="009E5CF6">
        <w:fldChar w:fldCharType="begin"/>
      </w:r>
      <w:r w:rsidR="00DE6FBD">
        <w:instrText xml:space="preserve"> ADDIN EN.CITE &lt;EndNote&gt;&lt;Cite&gt;&lt;Author&gt;Rector&lt;/Author&gt;&lt;Year&gt;2005&lt;/Year&gt;&lt;IDText&gt;Simple Part–Whole Relations in OWL–W3C Editor’s Draft 11 Aug 2005&lt;/IDText&gt;&lt;DisplayText&gt;[27]&lt;/DisplayText&gt;&lt;record&gt;&lt;titles&gt;&lt;title&gt;Simple Part–Whole Relations in OWL–W3C Editor’s Draft 11 Aug 2005&lt;/title&gt;&lt;/titles&gt;&lt;contributors&gt;&lt;authors&gt;&lt;author&gt;Rector, A&lt;/author&gt;&lt;author&gt;Welty, C&lt;/author&gt;&lt;/authors&gt;&lt;/contributors&gt;&lt;added-date format="utc"&gt;1581530561&lt;/added-date&gt;&lt;ref-type name="Generic"&gt;13&lt;/ref-type&gt;&lt;dates&gt;&lt;year&gt;2005&lt;/year&gt;&lt;/dates&gt;&lt;rec-number&gt;49&lt;/rec-number&gt;&lt;publisher&gt;W3C (http://www. w3. org/2001/sw/BestPractices/OEP/SimplePartW-hole/)&lt;/publisher&gt;&lt;last-updated-date format="utc"&gt;1581530561&lt;/last-updated-date&gt;&lt;/record&gt;&lt;/Cite&gt;&lt;/EndNote&gt;</w:instrText>
      </w:r>
      <w:r w:rsidR="009E5CF6">
        <w:fldChar w:fldCharType="separate"/>
      </w:r>
      <w:r w:rsidR="00DE6FBD">
        <w:rPr>
          <w:noProof/>
        </w:rPr>
        <w:t>[27]</w:t>
      </w:r>
      <w:r w:rsidR="009E5CF6">
        <w:fldChar w:fldCharType="end"/>
      </w:r>
      <w:r w:rsidR="005C57A3">
        <w:t xml:space="preserve">, </w:t>
      </w:r>
      <w:r w:rsidRPr="00D55DCE">
        <w:t xml:space="preserve">and also in </w:t>
      </w:r>
      <w:r w:rsidR="005C57A3">
        <w:t>upper</w:t>
      </w:r>
      <w:r w:rsidRPr="00D55DCE">
        <w:t xml:space="preserve"> ontologies such as</w:t>
      </w:r>
      <w:r w:rsidR="005C57A3">
        <w:t xml:space="preserve"> </w:t>
      </w:r>
      <w:r w:rsidR="009E5CF6">
        <w:fldChar w:fldCharType="begin"/>
      </w:r>
      <w:r w:rsidR="00DE6FBD">
        <w:instrText xml:space="preserve"> ADDIN EN.CITE &lt;EndNote&gt;&lt;Cite&gt;&lt;Author&gt;Arp&lt;/Author&gt;&lt;Year&gt;2015&lt;/Year&gt;&lt;IDText&gt;Building ontologies with basic formal ontology&lt;/IDText&gt;&lt;DisplayText&gt;[17]&lt;/DisplayText&gt;&lt;record&gt;&lt;isbn&gt;0262527812&lt;/isbn&gt;&lt;titles&gt;&lt;title&gt;Building ontologies with basic formal ontology&lt;/title&gt;&lt;/titles&gt;&lt;contributors&gt;&lt;authors&gt;&lt;author&gt;Arp, Robert&lt;/author&gt;&lt;author&gt;Smith, Barry&lt;/author&gt;&lt;author&gt;Spear, Andrew D&lt;/author&gt;&lt;/authors&gt;&lt;/contributors&gt;&lt;added-date format="utc"&gt;1581529235&lt;/added-date&gt;&lt;ref-type name="Book"&gt;6&lt;/ref-type&gt;&lt;dates&gt;&lt;year&gt;2015&lt;/year&gt;&lt;/dates&gt;&lt;rec-number&gt;47&lt;/rec-number&gt;&lt;publisher&gt;Mit Press&lt;/publisher&gt;&lt;last-updated-date format="utc"&gt;1581529235&lt;/last-updated-date&gt;&lt;/record&gt;&lt;/Cite&gt;&lt;/EndNote&gt;</w:instrText>
      </w:r>
      <w:r w:rsidR="009E5CF6">
        <w:fldChar w:fldCharType="separate"/>
      </w:r>
      <w:r w:rsidR="00DE6FBD">
        <w:rPr>
          <w:noProof/>
        </w:rPr>
        <w:t>[17]</w:t>
      </w:r>
      <w:r w:rsidR="009E5CF6">
        <w:fldChar w:fldCharType="end"/>
      </w:r>
      <w:r w:rsidRPr="00D55DCE">
        <w:t>.</w:t>
      </w:r>
      <w:r>
        <w:t xml:space="preserve"> Future revisions may benefit from considering the relationship between</w:t>
      </w:r>
      <w:r w:rsidR="00667138">
        <w:t xml:space="preserve"> these ontologies</w:t>
      </w:r>
      <w:r>
        <w:t xml:space="preserve"> and other OWL formalisms.</w:t>
      </w:r>
    </w:p>
    <w:p w14:paraId="3D8A9093" w14:textId="03370085" w:rsidR="000B2172" w:rsidRDefault="00DE6D67" w:rsidP="00DE6D67">
      <w:r>
        <w:t xml:space="preserve">This ontology takes a simple approach to </w:t>
      </w:r>
      <w:r w:rsidR="008D13CD">
        <w:t>generic</w:t>
      </w:r>
      <w:r>
        <w:t xml:space="preserve"> part-whole relations, however recent work presents strong arguments for the adoption of mereological pluralism </w:t>
      </w:r>
      <w:r w:rsidR="009E5CF6">
        <w:fldChar w:fldCharType="begin"/>
      </w:r>
      <w:r w:rsidR="00DE6FBD">
        <w:instrText xml:space="preserve"> ADDIN EN.CITE &lt;EndNote&gt;&lt;Cite&gt;&lt;Author&gt;Ru&lt;/Author&gt;&lt;Year&gt;2017&lt;/Year&gt;&lt;IDText&gt;Parts Unknown: Mereologies for Solid Physical Objects&lt;/IDText&gt;&lt;DisplayText&gt;[28]&lt;/DisplayText&gt;&lt;record&gt;&lt;titles&gt;&lt;title&gt;Parts Unknown: Mereologies for Solid Physical Objects&lt;/title&gt;&lt;secondary-title&gt;JOWO&lt;/secondary-title&gt;&lt;/titles&gt;&lt;contributors&gt;&lt;authors&gt;&lt;author&gt;Ru, Yi&lt;/author&gt;&lt;author&gt;Gruninger, Michael&lt;/author&gt;&lt;/authors&gt;&lt;/contributors&gt;&lt;added-date format="utc"&gt;1581530481&lt;/added-date&gt;&lt;ref-type name="Conference Proceeding"&gt;10&lt;/ref-type&gt;&lt;dates&gt;&lt;year&gt;2017&lt;/year&gt;&lt;/dates&gt;&lt;rec-number&gt;48&lt;/rec-number&gt;&lt;last-updated-date format="utc"&gt;1581530481&lt;/last-updated-date&gt;&lt;/record&gt;&lt;/Cite&gt;&lt;/EndNote&gt;</w:instrText>
      </w:r>
      <w:r w:rsidR="009E5CF6">
        <w:fldChar w:fldCharType="separate"/>
      </w:r>
      <w:r w:rsidR="00DE6FBD">
        <w:rPr>
          <w:noProof/>
        </w:rPr>
        <w:t>[28]</w:t>
      </w:r>
      <w:r w:rsidR="009E5CF6">
        <w:fldChar w:fldCharType="end"/>
      </w:r>
      <w:r w:rsidR="008D13CD">
        <w:t>. This work</w:t>
      </w:r>
      <w:r w:rsidR="00E51930">
        <w:t xml:space="preserve"> </w:t>
      </w:r>
      <w:r w:rsidR="00C77369">
        <w:t>is currently restricted to physical objects, and so does not address the part-whole relationship between abstract objects (e.g. household membership), nevertheless future work should examine the reuse of these physical part-whole relations as a means to make the iCity ontolog</w:t>
      </w:r>
      <w:r w:rsidR="00E51930">
        <w:t>ies</w:t>
      </w:r>
      <w:r w:rsidR="00C77369">
        <w:t xml:space="preserve"> more precise. </w:t>
      </w:r>
      <w:r w:rsidR="000A50D8">
        <w:t>One limitation on such an effort may be the expressive restrictions of the OWL language. The proposed ontology for mereological pluralism is axiomatized in first-order logic, and</w:t>
      </w:r>
      <w:r w:rsidR="008D13CD">
        <w:t xml:space="preserve"> </w:t>
      </w:r>
      <w:r w:rsidR="00E51930">
        <w:t xml:space="preserve">as </w:t>
      </w:r>
      <w:r w:rsidR="008D13CD">
        <w:t xml:space="preserve">we have </w:t>
      </w:r>
      <w:r w:rsidR="00E51930">
        <w:t>already recognized</w:t>
      </w:r>
      <w:r w:rsidR="008D13CD">
        <w:t xml:space="preserve"> there is a limitation on the expression of part-whole semantics in OWL</w:t>
      </w:r>
      <w:r w:rsidR="000A50D8">
        <w:t xml:space="preserve">. On the other hand, regardless of whether or not the distinctions may be logically formalized, it may be </w:t>
      </w:r>
      <w:r w:rsidR="00E51930">
        <w:t>useful</w:t>
      </w:r>
      <w:r w:rsidR="000A50D8">
        <w:t xml:space="preserve"> to distinguish them superficially, in the </w:t>
      </w:r>
      <w:r w:rsidR="008D13CD">
        <w:t>vocabulary and documentation</w:t>
      </w:r>
      <w:r w:rsidR="000A50D8">
        <w:t xml:space="preserve"> of the ontology. </w:t>
      </w:r>
    </w:p>
    <w:p w14:paraId="048B11C3" w14:textId="546E2B9E" w:rsidR="00D55DCE" w:rsidRPr="00461A80" w:rsidRDefault="00461A80" w:rsidP="00461A80">
      <w:r>
        <w:t xml:space="preserve">Finally, there is a close connection between the Parthood Ontology and the Spatial </w:t>
      </w:r>
      <w:r w:rsidR="00787BA6">
        <w:t>O</w:t>
      </w:r>
      <w:r>
        <w:t>ntology that has not yet been explored: the</w:t>
      </w:r>
      <w:r w:rsidR="00787BA6">
        <w:t xml:space="preserve"> relationship between the</w:t>
      </w:r>
      <w:r>
        <w:t xml:space="preserve"> spatial properties </w:t>
      </w:r>
      <w:r w:rsidR="00787BA6">
        <w:t xml:space="preserve">and </w:t>
      </w:r>
      <w:r>
        <w:t xml:space="preserve">the part-whole properties </w:t>
      </w:r>
      <w:r w:rsidR="00787BA6">
        <w:t xml:space="preserve">should be formalized </w:t>
      </w:r>
      <w:r>
        <w:t xml:space="preserve">with some theory of mereotopology. </w:t>
      </w:r>
    </w:p>
    <w:p w14:paraId="213C1208" w14:textId="1395AF06" w:rsidR="004053E0" w:rsidRDefault="004053E0" w:rsidP="004053E0">
      <w:pPr>
        <w:pStyle w:val="Heading3"/>
      </w:pPr>
      <w:bookmarkStart w:id="107" w:name="_Toc41911373"/>
      <w:r w:rsidRPr="00216E9F">
        <w:t>Units of Measure</w:t>
      </w:r>
      <w:r w:rsidR="00253AFA">
        <w:t xml:space="preserve"> Ontology</w:t>
      </w:r>
      <w:bookmarkEnd w:id="107"/>
    </w:p>
    <w:p w14:paraId="188C90AE" w14:textId="506F29AA" w:rsidR="00D479C9" w:rsidRPr="00D479C9" w:rsidRDefault="00253AFA" w:rsidP="00D479C9">
      <w:pPr>
        <w:rPr>
          <w:i/>
        </w:rPr>
      </w:pPr>
      <w:r>
        <w:rPr>
          <w:i/>
        </w:rPr>
        <w:t xml:space="preserve">uom: </w:t>
      </w:r>
      <w:r w:rsidR="0089518D">
        <w:rPr>
          <w:i/>
        </w:rPr>
        <w:t>http://ontology.eil.utoronto.ca/icity/</w:t>
      </w:r>
      <w:r w:rsidR="00D479C9">
        <w:rPr>
          <w:i/>
        </w:rPr>
        <w:t>OM</w:t>
      </w:r>
      <w:r w:rsidR="00AC0B4C">
        <w:rPr>
          <w:i/>
        </w:rPr>
        <w:t>.owl</w:t>
      </w:r>
    </w:p>
    <w:p w14:paraId="786DE6CE" w14:textId="00B5ABD4" w:rsidR="0017750F" w:rsidRPr="00652A82" w:rsidRDefault="0017750F" w:rsidP="0017750F">
      <w:r>
        <w:lastRenderedPageBreak/>
        <w:t xml:space="preserve">Units of measure are an important concept due to the observational nature of data collection for transportation planning. In particular, it is important to capture the relationship between some quantity and the unit of measure it </w:t>
      </w:r>
      <w:r w:rsidR="00044B6C">
        <w:t>should be associated with</w:t>
      </w:r>
      <w:r>
        <w:t xml:space="preserve">. This allows for a representation in which the same individual quantity may be associated with several values, according to different units of measurement. </w:t>
      </w:r>
    </w:p>
    <w:p w14:paraId="2B3C62ED" w14:textId="77777777" w:rsidR="0017750F" w:rsidRPr="0017750F" w:rsidRDefault="0017750F" w:rsidP="0017750F">
      <w:pPr>
        <w:pStyle w:val="Heading4"/>
      </w:pPr>
      <w:r w:rsidRPr="0017750F">
        <w:t>The Ontology</w:t>
      </w:r>
    </w:p>
    <w:p w14:paraId="46ABDBC3" w14:textId="10144069" w:rsidR="0017750F" w:rsidRPr="00253AFA" w:rsidRDefault="0017750F" w:rsidP="0017750F">
      <w:pPr>
        <w:rPr>
          <w:lang w:val="en-US"/>
        </w:rPr>
      </w:pPr>
      <w:r>
        <w:t xml:space="preserve">The Ontology of Units of Measure provides a structured vocabulary to describe, among other things, the different values (measures) that we associate to given quantities. This allows us to provide greater detail regarding specific measurements that are defined in the ontology. Rather than simply have a simple data property to describe the length of some road segment as "10 m", with the units of measure ontology we are able to describe the nature of the quantity (i.e. length), its value as a Measure (10), and also describe the unit that the measure's numerical value is given in (e.g. meters). </w:t>
      </w:r>
      <w:r w:rsidR="00253AFA" w:rsidRPr="00253AFA">
        <w:rPr>
          <w:lang w:val="en-US"/>
        </w:rPr>
        <w:t xml:space="preserve">The core formalism is based on the Units of Measure ontology defined by </w:t>
      </w:r>
      <w:r w:rsidR="00253AFA" w:rsidRPr="00253AFA">
        <w:rPr>
          <w:lang w:val="en-US"/>
        </w:rPr>
        <w:fldChar w:fldCharType="begin"/>
      </w:r>
      <w:r w:rsidR="00DE6FBD">
        <w:rPr>
          <w:lang w:val="en-US"/>
        </w:rPr>
        <w:instrText xml:space="preserve"> ADDIN EN.CITE &lt;EndNote&gt;&lt;Cite&gt;&lt;Author&gt;Rijgersberg&lt;/Author&gt;&lt;Year&gt;2013&lt;/Year&gt;&lt;IDText&gt;Ontology of units of measure and related concepts&lt;/IDText&gt;&lt;DisplayText&gt;[29]&lt;/DisplayText&gt;&lt;record&gt;&lt;isbn&gt;1570-0844&lt;/isbn&gt;&lt;titles&gt;&lt;title&gt;Ontology of units of measure and related concepts&lt;/title&gt;&lt;secondary-title&gt;Semantic Web&lt;/secondary-title&gt;&lt;/titles&gt;&lt;pages&gt;3-13&lt;/pages&gt;&lt;number&gt;1&lt;/number&gt;&lt;contributors&gt;&lt;authors&gt;&lt;author&gt;Rijgersberg, Hajo&lt;/author&gt;&lt;author&gt;Van Assem, Mark&lt;/author&gt;&lt;author&gt;Top, Jan&lt;/author&gt;&lt;/authors&gt;&lt;/contributors&gt;&lt;added-date format="utc"&gt;1563201875&lt;/added-date&gt;&lt;ref-type name="Journal Article"&gt;17&lt;/ref-type&gt;&lt;dates&gt;&lt;year&gt;2013&lt;/year&gt;&lt;/dates&gt;&lt;rec-number&gt;21&lt;/rec-number&gt;&lt;last-updated-date format="utc"&gt;1563201875&lt;/last-updated-date&gt;&lt;volume&gt;4&lt;/volume&gt;&lt;/record&gt;&lt;/Cite&gt;&lt;/EndNote&gt;</w:instrText>
      </w:r>
      <w:r w:rsidR="00253AFA" w:rsidRPr="00253AFA">
        <w:rPr>
          <w:lang w:val="en-US"/>
        </w:rPr>
        <w:fldChar w:fldCharType="separate"/>
      </w:r>
      <w:r w:rsidR="00DE6FBD">
        <w:rPr>
          <w:noProof/>
          <w:lang w:val="en-US"/>
        </w:rPr>
        <w:t>[29]</w:t>
      </w:r>
      <w:r w:rsidR="00253AFA" w:rsidRPr="00253AFA">
        <w:fldChar w:fldCharType="end"/>
      </w:r>
      <w:r w:rsidR="00253AFA" w:rsidRPr="00253AFA">
        <w:rPr>
          <w:lang w:val="en-US"/>
        </w:rPr>
        <w:t xml:space="preserve">. The Units of Measure ontology is not directly reused as it is quite large and includes many concepts that are out of scope for city data measures. The relationship with the quantities, and units of measure defined as classes and individuals in </w:t>
      </w:r>
      <w:r w:rsidR="00253AFA" w:rsidRPr="00253AFA">
        <w:rPr>
          <w:lang w:val="en-US"/>
        </w:rPr>
        <w:fldChar w:fldCharType="begin"/>
      </w:r>
      <w:r w:rsidR="00DE6FBD">
        <w:rPr>
          <w:lang w:val="en-US"/>
        </w:rPr>
        <w:instrText xml:space="preserve"> ADDIN EN.CITE &lt;EndNote&gt;&lt;Cite&gt;&lt;Author&gt;Rijgersberg&lt;/Author&gt;&lt;Year&gt;2013&lt;/Year&gt;&lt;IDText&gt;Ontology of units of measure and related concepts&lt;/IDText&gt;&lt;DisplayText&gt;[29]&lt;/DisplayText&gt;&lt;record&gt;&lt;isbn&gt;1570-0844&lt;/isbn&gt;&lt;titles&gt;&lt;title&gt;Ontology of units of measure and related concepts&lt;/title&gt;&lt;secondary-title&gt;Semantic Web&lt;/secondary-title&gt;&lt;/titles&gt;&lt;pages&gt;3-13&lt;/pages&gt;&lt;number&gt;1&lt;/number&gt;&lt;contributors&gt;&lt;authors&gt;&lt;author&gt;Rijgersberg, Hajo&lt;/author&gt;&lt;author&gt;Van Assem, Mark&lt;/author&gt;&lt;author&gt;Top, Jan&lt;/author&gt;&lt;/authors&gt;&lt;/contributors&gt;&lt;added-date format="utc"&gt;1563201875&lt;/added-date&gt;&lt;ref-type name="Journal Article"&gt;17&lt;/ref-type&gt;&lt;dates&gt;&lt;year&gt;2013&lt;/year&gt;&lt;/dates&gt;&lt;rec-number&gt;21&lt;/rec-number&gt;&lt;last-updated-date format="utc"&gt;1563201875&lt;/last-updated-date&gt;&lt;volume&gt;4&lt;/volume&gt;&lt;/record&gt;&lt;/Cite&gt;&lt;/EndNote&gt;</w:instrText>
      </w:r>
      <w:r w:rsidR="00253AFA" w:rsidRPr="00253AFA">
        <w:rPr>
          <w:lang w:val="en-US"/>
        </w:rPr>
        <w:fldChar w:fldCharType="separate"/>
      </w:r>
      <w:r w:rsidR="00DE6FBD">
        <w:rPr>
          <w:noProof/>
          <w:lang w:val="en-US"/>
        </w:rPr>
        <w:t>[29]</w:t>
      </w:r>
      <w:r w:rsidR="00253AFA" w:rsidRPr="00253AFA">
        <w:fldChar w:fldCharType="end"/>
      </w:r>
      <w:r w:rsidR="00253AFA" w:rsidRPr="00253AFA">
        <w:rPr>
          <w:lang w:val="en-US"/>
        </w:rPr>
        <w:t xml:space="preserve"> may be formalized in the future if required.  Existing concepts may be added from the original ontology or this ontology may be extended to capture new units of measure as required.</w:t>
      </w:r>
    </w:p>
    <w:p w14:paraId="4A1AB47C" w14:textId="19D9B213" w:rsidR="0017750F" w:rsidRPr="00DB5DF1" w:rsidRDefault="0017750F" w:rsidP="0017750F">
      <w:r>
        <w:t>Quantities</w:t>
      </w:r>
      <w:r w:rsidRPr="00E80D3C">
        <w:t xml:space="preserve">, units, and/or measures that are defined </w:t>
      </w:r>
      <w:r>
        <w:t>using</w:t>
      </w:r>
      <w:r w:rsidRPr="00E80D3C">
        <w:t xml:space="preserve"> domain-specific concepts (e.g. vehicles, lanes) are defined by reusing and extending the units of measure ontology in the </w:t>
      </w:r>
      <w:r w:rsidR="00BB3C29">
        <w:t>domain-specific</w:t>
      </w:r>
      <w:r w:rsidRPr="00E80D3C">
        <w:t xml:space="preserve"> </w:t>
      </w:r>
      <w:r>
        <w:t>ontolog</w:t>
      </w:r>
      <w:r w:rsidR="00BB3C29">
        <w:t>y</w:t>
      </w:r>
      <w:r>
        <w:t xml:space="preserve">, such that the necessary concepts may be captured </w:t>
      </w:r>
      <w:r w:rsidR="00BB3C29">
        <w:t xml:space="preserve">in the appropriate place </w:t>
      </w:r>
      <w:r>
        <w:t xml:space="preserve">and the foundational ontology is not complicated with domain-specific concepts. The key classes used in the definition of quantities and measures are summarized in </w:t>
      </w:r>
      <w:r>
        <w:fldChar w:fldCharType="begin"/>
      </w:r>
      <w:r>
        <w:instrText xml:space="preserve"> REF _Ref13130816 \h </w:instrText>
      </w:r>
      <w:r>
        <w:fldChar w:fldCharType="separate"/>
      </w:r>
      <w:r w:rsidR="005A6FB2">
        <w:t xml:space="preserve">Table </w:t>
      </w:r>
      <w:r w:rsidR="005A6FB2">
        <w:rPr>
          <w:noProof/>
        </w:rPr>
        <w:t>11</w:t>
      </w:r>
      <w:r>
        <w:fldChar w:fldCharType="end"/>
      </w:r>
      <w:r w:rsidR="0022275B">
        <w:t xml:space="preserve">, specializations are summarized in </w:t>
      </w:r>
      <w:r w:rsidR="0022275B">
        <w:fldChar w:fldCharType="begin"/>
      </w:r>
      <w:r w:rsidR="0022275B">
        <w:instrText xml:space="preserve"> REF _Ref39489200 \h </w:instrText>
      </w:r>
      <w:r w:rsidR="0022275B">
        <w:fldChar w:fldCharType="separate"/>
      </w:r>
      <w:r w:rsidR="0022275B">
        <w:t xml:space="preserve">Table </w:t>
      </w:r>
      <w:r w:rsidR="0022275B">
        <w:rPr>
          <w:noProof/>
        </w:rPr>
        <w:t>12</w:t>
      </w:r>
      <w:r w:rsidR="0022275B">
        <w:fldChar w:fldCharType="end"/>
      </w:r>
      <w:r w:rsidR="0022275B">
        <w:t>.</w:t>
      </w:r>
    </w:p>
    <w:p w14:paraId="7D8AE16B" w14:textId="14D23044" w:rsidR="0017750F" w:rsidRDefault="0017750F" w:rsidP="0017750F">
      <w:pPr>
        <w:pStyle w:val="Caption"/>
        <w:keepNext/>
        <w:spacing w:after="120"/>
      </w:pPr>
      <w:bookmarkStart w:id="108" w:name="_Ref13130816"/>
      <w:r>
        <w:t xml:space="preserve">Table </w:t>
      </w:r>
      <w:fldSimple w:instr=" SEQ Table \* ARABIC ">
        <w:r w:rsidR="0096166B">
          <w:rPr>
            <w:noProof/>
          </w:rPr>
          <w:t>11</w:t>
        </w:r>
      </w:fldSimple>
      <w:bookmarkEnd w:id="108"/>
      <w:r>
        <w:t>: Key classes in the Units of Measure Ontology</w:t>
      </w:r>
    </w:p>
    <w:tbl>
      <w:tblPr>
        <w:tblStyle w:val="TableGrid"/>
        <w:tblpPr w:leftFromText="180" w:rightFromText="180" w:vertAnchor="text" w:horzAnchor="margin" w:tblpY="128"/>
        <w:tblW w:w="0" w:type="auto"/>
        <w:tblCellMar>
          <w:top w:w="28" w:type="dxa"/>
          <w:left w:w="28" w:type="dxa"/>
          <w:bottom w:w="28" w:type="dxa"/>
          <w:right w:w="28" w:type="dxa"/>
        </w:tblCellMar>
        <w:tblLook w:val="04A0" w:firstRow="1" w:lastRow="0" w:firstColumn="1" w:lastColumn="0" w:noHBand="0" w:noVBand="1"/>
      </w:tblPr>
      <w:tblGrid>
        <w:gridCol w:w="2956"/>
        <w:gridCol w:w="3577"/>
        <w:gridCol w:w="2817"/>
      </w:tblGrid>
      <w:tr w:rsidR="0017750F" w14:paraId="1547049C" w14:textId="77777777" w:rsidTr="00BB3C29">
        <w:trPr>
          <w:cantSplit/>
        </w:trPr>
        <w:tc>
          <w:tcPr>
            <w:tcW w:w="2956" w:type="dxa"/>
            <w:shd w:val="clear" w:color="auto" w:fill="00FFFF"/>
          </w:tcPr>
          <w:p w14:paraId="53F6C70C" w14:textId="77777777" w:rsidR="0017750F" w:rsidRDefault="0017750F" w:rsidP="00BB3C29">
            <w:pPr>
              <w:pStyle w:val="NoSpacing"/>
              <w:framePr w:hSpace="0" w:wrap="auto" w:vAnchor="margin" w:hAnchor="text" w:yAlign="inline"/>
            </w:pPr>
            <w:r>
              <w:t>Object</w:t>
            </w:r>
          </w:p>
        </w:tc>
        <w:tc>
          <w:tcPr>
            <w:tcW w:w="3577" w:type="dxa"/>
            <w:shd w:val="clear" w:color="auto" w:fill="00FFFF"/>
          </w:tcPr>
          <w:p w14:paraId="3D3EF6E5" w14:textId="77777777" w:rsidR="0017750F" w:rsidRDefault="0017750F" w:rsidP="00BB3C29">
            <w:pPr>
              <w:pStyle w:val="NoSpacing"/>
              <w:framePr w:hSpace="0" w:wrap="auto" w:vAnchor="margin" w:hAnchor="text" w:yAlign="inline"/>
            </w:pPr>
            <w:r>
              <w:t>Property</w:t>
            </w:r>
          </w:p>
        </w:tc>
        <w:tc>
          <w:tcPr>
            <w:tcW w:w="2817" w:type="dxa"/>
            <w:shd w:val="clear" w:color="auto" w:fill="00FFFF"/>
          </w:tcPr>
          <w:p w14:paraId="3392795F" w14:textId="77777777" w:rsidR="0017750F" w:rsidRDefault="0017750F" w:rsidP="00BB3C29">
            <w:pPr>
              <w:pStyle w:val="NoSpacing"/>
              <w:framePr w:hSpace="0" w:wrap="auto" w:vAnchor="margin" w:hAnchor="text" w:yAlign="inline"/>
            </w:pPr>
            <w:r>
              <w:t>Value</w:t>
            </w:r>
          </w:p>
        </w:tc>
      </w:tr>
      <w:tr w:rsidR="0017750F" w14:paraId="489A121D" w14:textId="77777777" w:rsidTr="00BB3C29">
        <w:trPr>
          <w:cantSplit/>
        </w:trPr>
        <w:tc>
          <w:tcPr>
            <w:tcW w:w="2956" w:type="dxa"/>
          </w:tcPr>
          <w:p w14:paraId="60889901" w14:textId="34A0582A" w:rsidR="0017750F" w:rsidRDefault="0017750F" w:rsidP="00BB3C29">
            <w:pPr>
              <w:pStyle w:val="NoSpacing"/>
              <w:framePr w:hSpace="0" w:wrap="auto" w:vAnchor="margin" w:hAnchor="text" w:yAlign="inline"/>
            </w:pPr>
            <w:r>
              <w:t>Quantity</w:t>
            </w:r>
          </w:p>
        </w:tc>
        <w:tc>
          <w:tcPr>
            <w:tcW w:w="3577" w:type="dxa"/>
          </w:tcPr>
          <w:p w14:paraId="7362AE60" w14:textId="4FAE7C6B" w:rsidR="0017750F" w:rsidRDefault="0017750F" w:rsidP="00BB3C29">
            <w:pPr>
              <w:pStyle w:val="NoSpacing"/>
              <w:framePr w:hSpace="0" w:wrap="auto" w:vAnchor="margin" w:hAnchor="text" w:yAlign="inline"/>
            </w:pPr>
            <w:r w:rsidRPr="00E80D3C">
              <w:t>hasV</w:t>
            </w:r>
            <w:r w:rsidRPr="00AA4F4A">
              <w:t>alue</w:t>
            </w:r>
          </w:p>
        </w:tc>
        <w:tc>
          <w:tcPr>
            <w:tcW w:w="2817" w:type="dxa"/>
          </w:tcPr>
          <w:p w14:paraId="2BC8921C" w14:textId="73E7FDC5" w:rsidR="0017750F" w:rsidRDefault="0017750F" w:rsidP="00BB3C29">
            <w:pPr>
              <w:pStyle w:val="NoSpacing"/>
              <w:framePr w:hSpace="0" w:wrap="auto" w:vAnchor="margin" w:hAnchor="text" w:yAlign="inline"/>
            </w:pPr>
            <w:r>
              <w:t>only Measure</w:t>
            </w:r>
          </w:p>
        </w:tc>
      </w:tr>
      <w:tr w:rsidR="0017750F" w14:paraId="162FBCF6" w14:textId="77777777" w:rsidTr="00BB3C29">
        <w:trPr>
          <w:cantSplit/>
        </w:trPr>
        <w:tc>
          <w:tcPr>
            <w:tcW w:w="2956" w:type="dxa"/>
          </w:tcPr>
          <w:p w14:paraId="59B5C97C" w14:textId="25FF53CC" w:rsidR="0017750F" w:rsidRDefault="0017750F" w:rsidP="00BB3C29">
            <w:pPr>
              <w:pStyle w:val="NoSpacing"/>
              <w:framePr w:hSpace="0" w:wrap="auto" w:vAnchor="margin" w:hAnchor="text" w:yAlign="inline"/>
            </w:pPr>
            <w:r>
              <w:t>Measure</w:t>
            </w:r>
          </w:p>
        </w:tc>
        <w:tc>
          <w:tcPr>
            <w:tcW w:w="3577" w:type="dxa"/>
          </w:tcPr>
          <w:p w14:paraId="2DFF89EB" w14:textId="4F3E7BDF" w:rsidR="0017750F" w:rsidRDefault="0017750F" w:rsidP="00BB3C29">
            <w:pPr>
              <w:pStyle w:val="NoSpacing"/>
              <w:framePr w:hSpace="0" w:wrap="auto" w:vAnchor="margin" w:hAnchor="text" w:yAlign="inline"/>
            </w:pPr>
            <w:r>
              <w:t>hasUnit</w:t>
            </w:r>
          </w:p>
        </w:tc>
        <w:tc>
          <w:tcPr>
            <w:tcW w:w="2817" w:type="dxa"/>
          </w:tcPr>
          <w:p w14:paraId="3F5AB71E" w14:textId="2B22EDC8" w:rsidR="0017750F" w:rsidRDefault="0017750F" w:rsidP="00BB3C29">
            <w:pPr>
              <w:pStyle w:val="NoSpacing"/>
              <w:framePr w:hSpace="0" w:wrap="auto" w:vAnchor="margin" w:hAnchor="text" w:yAlign="inline"/>
            </w:pPr>
            <w:r>
              <w:t>only Unit</w:t>
            </w:r>
          </w:p>
        </w:tc>
      </w:tr>
    </w:tbl>
    <w:p w14:paraId="18156BE7" w14:textId="527D8A6E" w:rsidR="0017750F" w:rsidRDefault="0017750F" w:rsidP="00095F30"/>
    <w:p w14:paraId="6D045453" w14:textId="2BB1F287" w:rsidR="0022275B" w:rsidRDefault="0022275B" w:rsidP="0022275B">
      <w:pPr>
        <w:pStyle w:val="Caption"/>
        <w:keepNext/>
      </w:pPr>
      <w:bookmarkStart w:id="109" w:name="_Ref39489200"/>
      <w:bookmarkStart w:id="110" w:name="_Ref39489197"/>
      <w:r>
        <w:lastRenderedPageBreak/>
        <w:t xml:space="preserve">Table </w:t>
      </w:r>
      <w:fldSimple w:instr=" SEQ Table \* ARABIC ">
        <w:r w:rsidR="0096166B">
          <w:rPr>
            <w:noProof/>
          </w:rPr>
          <w:t>12</w:t>
        </w:r>
      </w:fldSimple>
      <w:bookmarkEnd w:id="109"/>
      <w:r>
        <w:t>: Specialization of the key classes in the Units of Measure ontology</w:t>
      </w:r>
      <w:bookmarkEnd w:id="110"/>
    </w:p>
    <w:tbl>
      <w:tblPr>
        <w:tblStyle w:val="TableGrid"/>
        <w:tblpPr w:leftFromText="180" w:rightFromText="180" w:vertAnchor="text" w:horzAnchor="margin" w:tblpY="128"/>
        <w:tblW w:w="0" w:type="auto"/>
        <w:tblCellMar>
          <w:top w:w="28" w:type="dxa"/>
          <w:left w:w="28" w:type="dxa"/>
          <w:bottom w:w="28" w:type="dxa"/>
          <w:right w:w="28" w:type="dxa"/>
        </w:tblCellMar>
        <w:tblLook w:val="04A0" w:firstRow="1" w:lastRow="0" w:firstColumn="1" w:lastColumn="0" w:noHBand="0" w:noVBand="1"/>
      </w:tblPr>
      <w:tblGrid>
        <w:gridCol w:w="2959"/>
        <w:gridCol w:w="3615"/>
        <w:gridCol w:w="2776"/>
      </w:tblGrid>
      <w:tr w:rsidR="0022275B" w14:paraId="381D8021" w14:textId="77777777" w:rsidTr="0022275B">
        <w:trPr>
          <w:cantSplit/>
        </w:trPr>
        <w:tc>
          <w:tcPr>
            <w:tcW w:w="2959" w:type="dxa"/>
            <w:shd w:val="clear" w:color="auto" w:fill="00FFFF"/>
          </w:tcPr>
          <w:p w14:paraId="3A2C7667" w14:textId="77777777" w:rsidR="0022275B" w:rsidRDefault="0022275B" w:rsidP="0022275B">
            <w:pPr>
              <w:pStyle w:val="NoSpacing"/>
              <w:framePr w:hSpace="0" w:wrap="auto" w:vAnchor="margin" w:hAnchor="text" w:yAlign="inline"/>
            </w:pPr>
            <w:r>
              <w:t>Object</w:t>
            </w:r>
          </w:p>
        </w:tc>
        <w:tc>
          <w:tcPr>
            <w:tcW w:w="3615" w:type="dxa"/>
            <w:shd w:val="clear" w:color="auto" w:fill="00FFFF"/>
          </w:tcPr>
          <w:p w14:paraId="56C71D5E" w14:textId="77777777" w:rsidR="0022275B" w:rsidRDefault="0022275B" w:rsidP="0022275B">
            <w:pPr>
              <w:pStyle w:val="NoSpacing"/>
              <w:framePr w:hSpace="0" w:wrap="auto" w:vAnchor="margin" w:hAnchor="text" w:yAlign="inline"/>
            </w:pPr>
            <w:r>
              <w:t>Property</w:t>
            </w:r>
          </w:p>
        </w:tc>
        <w:tc>
          <w:tcPr>
            <w:tcW w:w="2776" w:type="dxa"/>
            <w:shd w:val="clear" w:color="auto" w:fill="00FFFF"/>
          </w:tcPr>
          <w:p w14:paraId="2FBE71B9" w14:textId="77777777" w:rsidR="0022275B" w:rsidRDefault="0022275B" w:rsidP="0022275B">
            <w:pPr>
              <w:pStyle w:val="NoSpacing"/>
              <w:framePr w:hSpace="0" w:wrap="auto" w:vAnchor="margin" w:hAnchor="text" w:yAlign="inline"/>
            </w:pPr>
            <w:r>
              <w:t>Value</w:t>
            </w:r>
          </w:p>
        </w:tc>
      </w:tr>
      <w:tr w:rsidR="0022275B" w14:paraId="1E0588C5" w14:textId="77777777" w:rsidTr="0022275B">
        <w:trPr>
          <w:cantSplit/>
        </w:trPr>
        <w:tc>
          <w:tcPr>
            <w:tcW w:w="2959" w:type="dxa"/>
          </w:tcPr>
          <w:p w14:paraId="03A4C1E8" w14:textId="77777777" w:rsidR="0022275B" w:rsidRDefault="0022275B" w:rsidP="0022275B">
            <w:pPr>
              <w:pStyle w:val="NoSpacing"/>
              <w:framePr w:hSpace="0" w:wrap="auto" w:vAnchor="margin" w:hAnchor="text" w:yAlign="inline"/>
            </w:pPr>
            <w:r>
              <w:t>Length_unit</w:t>
            </w:r>
          </w:p>
        </w:tc>
        <w:tc>
          <w:tcPr>
            <w:tcW w:w="3615" w:type="dxa"/>
          </w:tcPr>
          <w:p w14:paraId="62AF8758" w14:textId="77777777" w:rsidR="0022275B" w:rsidRDefault="0022275B" w:rsidP="0022275B">
            <w:pPr>
              <w:pStyle w:val="NoSpacing"/>
              <w:framePr w:hSpace="0" w:wrap="auto" w:vAnchor="margin" w:hAnchor="text" w:yAlign="inline"/>
            </w:pPr>
            <w:r>
              <w:t>subClassOf</w:t>
            </w:r>
          </w:p>
        </w:tc>
        <w:tc>
          <w:tcPr>
            <w:tcW w:w="2776" w:type="dxa"/>
          </w:tcPr>
          <w:p w14:paraId="02E81F4D" w14:textId="77777777" w:rsidR="0022275B" w:rsidRDefault="0022275B" w:rsidP="0022275B">
            <w:pPr>
              <w:pStyle w:val="NoSpacing"/>
              <w:framePr w:hSpace="0" w:wrap="auto" w:vAnchor="margin" w:hAnchor="text" w:yAlign="inline"/>
            </w:pPr>
            <w:r>
              <w:t>Unit</w:t>
            </w:r>
          </w:p>
        </w:tc>
      </w:tr>
      <w:tr w:rsidR="0022275B" w14:paraId="078ECFFB" w14:textId="77777777" w:rsidTr="0022275B">
        <w:trPr>
          <w:cantSplit/>
        </w:trPr>
        <w:tc>
          <w:tcPr>
            <w:tcW w:w="2959" w:type="dxa"/>
          </w:tcPr>
          <w:p w14:paraId="555C9F18" w14:textId="77777777" w:rsidR="0022275B" w:rsidRDefault="0022275B" w:rsidP="0022275B">
            <w:pPr>
              <w:pStyle w:val="NoSpacing"/>
              <w:framePr w:hSpace="0" w:wrap="auto" w:vAnchor="margin" w:hAnchor="text" w:yAlign="inline"/>
            </w:pPr>
            <w:r>
              <w:t>Mass_unit</w:t>
            </w:r>
          </w:p>
        </w:tc>
        <w:tc>
          <w:tcPr>
            <w:tcW w:w="3615" w:type="dxa"/>
          </w:tcPr>
          <w:p w14:paraId="5D504F08" w14:textId="77777777" w:rsidR="0022275B" w:rsidRDefault="0022275B" w:rsidP="0022275B">
            <w:pPr>
              <w:pStyle w:val="NoSpacing"/>
              <w:framePr w:hSpace="0" w:wrap="auto" w:vAnchor="margin" w:hAnchor="text" w:yAlign="inline"/>
            </w:pPr>
            <w:r>
              <w:t>subClassOf</w:t>
            </w:r>
          </w:p>
        </w:tc>
        <w:tc>
          <w:tcPr>
            <w:tcW w:w="2776" w:type="dxa"/>
          </w:tcPr>
          <w:p w14:paraId="6CF4D4A6" w14:textId="77777777" w:rsidR="0022275B" w:rsidRDefault="0022275B" w:rsidP="0022275B">
            <w:pPr>
              <w:pStyle w:val="NoSpacing"/>
              <w:framePr w:hSpace="0" w:wrap="auto" w:vAnchor="margin" w:hAnchor="text" w:yAlign="inline"/>
            </w:pPr>
            <w:r>
              <w:t>Unit</w:t>
            </w:r>
          </w:p>
        </w:tc>
      </w:tr>
      <w:tr w:rsidR="0022275B" w14:paraId="3652F7EE" w14:textId="77777777" w:rsidTr="0022275B">
        <w:trPr>
          <w:cantSplit/>
        </w:trPr>
        <w:tc>
          <w:tcPr>
            <w:tcW w:w="2959" w:type="dxa"/>
          </w:tcPr>
          <w:p w14:paraId="0CCD8469" w14:textId="77777777" w:rsidR="0022275B" w:rsidRDefault="0022275B" w:rsidP="0022275B">
            <w:pPr>
              <w:pStyle w:val="NoSpacing"/>
              <w:framePr w:hSpace="0" w:wrap="auto" w:vAnchor="margin" w:hAnchor="text" w:yAlign="inline"/>
            </w:pPr>
            <w:r>
              <w:t>Area_unit</w:t>
            </w:r>
          </w:p>
        </w:tc>
        <w:tc>
          <w:tcPr>
            <w:tcW w:w="3615" w:type="dxa"/>
          </w:tcPr>
          <w:p w14:paraId="435D7AC6" w14:textId="77777777" w:rsidR="0022275B" w:rsidRDefault="0022275B" w:rsidP="0022275B">
            <w:pPr>
              <w:pStyle w:val="NoSpacing"/>
              <w:framePr w:hSpace="0" w:wrap="auto" w:vAnchor="margin" w:hAnchor="text" w:yAlign="inline"/>
            </w:pPr>
            <w:r>
              <w:t>subClassOf</w:t>
            </w:r>
          </w:p>
        </w:tc>
        <w:tc>
          <w:tcPr>
            <w:tcW w:w="2776" w:type="dxa"/>
          </w:tcPr>
          <w:p w14:paraId="743BD478" w14:textId="77777777" w:rsidR="0022275B" w:rsidRDefault="0022275B" w:rsidP="0022275B">
            <w:pPr>
              <w:pStyle w:val="NoSpacing"/>
              <w:framePr w:hSpace="0" w:wrap="auto" w:vAnchor="margin" w:hAnchor="text" w:yAlign="inline"/>
            </w:pPr>
            <w:r>
              <w:t>Unit</w:t>
            </w:r>
          </w:p>
        </w:tc>
      </w:tr>
      <w:tr w:rsidR="0022275B" w14:paraId="2D2282E8" w14:textId="77777777" w:rsidTr="0022275B">
        <w:trPr>
          <w:cantSplit/>
        </w:trPr>
        <w:tc>
          <w:tcPr>
            <w:tcW w:w="2959" w:type="dxa"/>
          </w:tcPr>
          <w:p w14:paraId="27FE3483" w14:textId="77777777" w:rsidR="0022275B" w:rsidRDefault="0022275B" w:rsidP="0022275B">
            <w:pPr>
              <w:pStyle w:val="NoSpacing"/>
              <w:framePr w:hSpace="0" w:wrap="auto" w:vAnchor="margin" w:hAnchor="text" w:yAlign="inline"/>
            </w:pPr>
            <w:r>
              <w:t>Acceleration_unit</w:t>
            </w:r>
          </w:p>
        </w:tc>
        <w:tc>
          <w:tcPr>
            <w:tcW w:w="3615" w:type="dxa"/>
          </w:tcPr>
          <w:p w14:paraId="5E315144" w14:textId="77777777" w:rsidR="0022275B" w:rsidRDefault="0022275B" w:rsidP="0022275B">
            <w:pPr>
              <w:pStyle w:val="NoSpacing"/>
              <w:framePr w:hSpace="0" w:wrap="auto" w:vAnchor="margin" w:hAnchor="text" w:yAlign="inline"/>
            </w:pPr>
            <w:r>
              <w:t>subClassOf</w:t>
            </w:r>
          </w:p>
        </w:tc>
        <w:tc>
          <w:tcPr>
            <w:tcW w:w="2776" w:type="dxa"/>
          </w:tcPr>
          <w:p w14:paraId="25078914" w14:textId="77777777" w:rsidR="0022275B" w:rsidRDefault="0022275B" w:rsidP="0022275B">
            <w:pPr>
              <w:pStyle w:val="NoSpacing"/>
              <w:framePr w:hSpace="0" w:wrap="auto" w:vAnchor="margin" w:hAnchor="text" w:yAlign="inline"/>
            </w:pPr>
            <w:r>
              <w:t>Unit</w:t>
            </w:r>
          </w:p>
        </w:tc>
      </w:tr>
      <w:tr w:rsidR="0022275B" w14:paraId="5A02DCDE" w14:textId="77777777" w:rsidTr="0022275B">
        <w:trPr>
          <w:cantSplit/>
        </w:trPr>
        <w:tc>
          <w:tcPr>
            <w:tcW w:w="2959" w:type="dxa"/>
          </w:tcPr>
          <w:p w14:paraId="2004D26E" w14:textId="77777777" w:rsidR="0022275B" w:rsidDel="009F6993" w:rsidRDefault="0022275B" w:rsidP="0022275B">
            <w:pPr>
              <w:pStyle w:val="NoSpacing"/>
              <w:framePr w:hSpace="0" w:wrap="auto" w:vAnchor="margin" w:hAnchor="text" w:yAlign="inline"/>
            </w:pPr>
            <w:r>
              <w:t>Volume_unit</w:t>
            </w:r>
          </w:p>
        </w:tc>
        <w:tc>
          <w:tcPr>
            <w:tcW w:w="3615" w:type="dxa"/>
          </w:tcPr>
          <w:p w14:paraId="740978C2" w14:textId="77777777" w:rsidR="0022275B" w:rsidRDefault="0022275B" w:rsidP="0022275B">
            <w:pPr>
              <w:pStyle w:val="NoSpacing"/>
              <w:framePr w:hSpace="0" w:wrap="auto" w:vAnchor="margin" w:hAnchor="text" w:yAlign="inline"/>
            </w:pPr>
            <w:r>
              <w:t>subClassOf</w:t>
            </w:r>
          </w:p>
        </w:tc>
        <w:tc>
          <w:tcPr>
            <w:tcW w:w="2776" w:type="dxa"/>
          </w:tcPr>
          <w:p w14:paraId="2A6AB086" w14:textId="77777777" w:rsidR="0022275B" w:rsidDel="009F6993" w:rsidRDefault="0022275B" w:rsidP="0022275B">
            <w:pPr>
              <w:pStyle w:val="NoSpacing"/>
              <w:framePr w:hSpace="0" w:wrap="auto" w:vAnchor="margin" w:hAnchor="text" w:yAlign="inline"/>
            </w:pPr>
            <w:r>
              <w:t>Unit</w:t>
            </w:r>
          </w:p>
        </w:tc>
      </w:tr>
      <w:tr w:rsidR="0022275B" w14:paraId="3D80FA2A" w14:textId="77777777" w:rsidTr="0022275B">
        <w:trPr>
          <w:cantSplit/>
        </w:trPr>
        <w:tc>
          <w:tcPr>
            <w:tcW w:w="2959" w:type="dxa"/>
          </w:tcPr>
          <w:p w14:paraId="3AE028D6" w14:textId="77777777" w:rsidR="0022275B" w:rsidRDefault="0022275B" w:rsidP="0022275B">
            <w:pPr>
              <w:pStyle w:val="NoSpacing"/>
              <w:framePr w:hSpace="0" w:wrap="auto" w:vAnchor="margin" w:hAnchor="text" w:yAlign="inline"/>
            </w:pPr>
            <w:r>
              <w:t>Speed_unit</w:t>
            </w:r>
          </w:p>
        </w:tc>
        <w:tc>
          <w:tcPr>
            <w:tcW w:w="3615" w:type="dxa"/>
          </w:tcPr>
          <w:p w14:paraId="448B5AB4" w14:textId="77777777" w:rsidR="0022275B" w:rsidRDefault="0022275B" w:rsidP="0022275B">
            <w:pPr>
              <w:pStyle w:val="NoSpacing"/>
              <w:framePr w:hSpace="0" w:wrap="auto" w:vAnchor="margin" w:hAnchor="text" w:yAlign="inline"/>
            </w:pPr>
            <w:r>
              <w:t>subClassOf</w:t>
            </w:r>
          </w:p>
        </w:tc>
        <w:tc>
          <w:tcPr>
            <w:tcW w:w="2776" w:type="dxa"/>
          </w:tcPr>
          <w:p w14:paraId="312397BD" w14:textId="77777777" w:rsidR="0022275B" w:rsidRDefault="0022275B" w:rsidP="0022275B">
            <w:pPr>
              <w:pStyle w:val="NoSpacing"/>
              <w:framePr w:hSpace="0" w:wrap="auto" w:vAnchor="margin" w:hAnchor="text" w:yAlign="inline"/>
            </w:pPr>
            <w:r>
              <w:t>Unit</w:t>
            </w:r>
          </w:p>
        </w:tc>
      </w:tr>
      <w:tr w:rsidR="0022275B" w14:paraId="54DA2E84" w14:textId="77777777" w:rsidTr="0022275B">
        <w:trPr>
          <w:cantSplit/>
        </w:trPr>
        <w:tc>
          <w:tcPr>
            <w:tcW w:w="2959" w:type="dxa"/>
          </w:tcPr>
          <w:p w14:paraId="1809E232" w14:textId="77777777" w:rsidR="0022275B" w:rsidRDefault="0022275B" w:rsidP="0022275B">
            <w:pPr>
              <w:pStyle w:val="NoSpacing"/>
              <w:framePr w:hSpace="0" w:wrap="auto" w:vAnchor="margin" w:hAnchor="text" w:yAlign="inline"/>
            </w:pPr>
            <w:r>
              <w:t>Amount_of_money_unit</w:t>
            </w:r>
          </w:p>
        </w:tc>
        <w:tc>
          <w:tcPr>
            <w:tcW w:w="3615" w:type="dxa"/>
          </w:tcPr>
          <w:p w14:paraId="4E374FD6" w14:textId="77777777" w:rsidR="0022275B" w:rsidRDefault="0022275B" w:rsidP="0022275B">
            <w:pPr>
              <w:pStyle w:val="NoSpacing"/>
              <w:framePr w:hSpace="0" w:wrap="auto" w:vAnchor="margin" w:hAnchor="text" w:yAlign="inline"/>
            </w:pPr>
            <w:r>
              <w:t>subClassOf</w:t>
            </w:r>
          </w:p>
        </w:tc>
        <w:tc>
          <w:tcPr>
            <w:tcW w:w="2776" w:type="dxa"/>
          </w:tcPr>
          <w:p w14:paraId="3AFE9D02" w14:textId="77777777" w:rsidR="0022275B" w:rsidRDefault="0022275B" w:rsidP="0022275B">
            <w:pPr>
              <w:pStyle w:val="NoSpacing"/>
              <w:framePr w:hSpace="0" w:wrap="auto" w:vAnchor="margin" w:hAnchor="text" w:yAlign="inline"/>
            </w:pPr>
            <w:r>
              <w:t>Unit</w:t>
            </w:r>
          </w:p>
        </w:tc>
      </w:tr>
      <w:tr w:rsidR="0022275B" w14:paraId="256CB3EA" w14:textId="77777777" w:rsidTr="0022275B">
        <w:trPr>
          <w:cantSplit/>
        </w:trPr>
        <w:tc>
          <w:tcPr>
            <w:tcW w:w="2959" w:type="dxa"/>
          </w:tcPr>
          <w:p w14:paraId="51376128" w14:textId="77777777" w:rsidR="0022275B" w:rsidRDefault="0022275B" w:rsidP="0022275B">
            <w:pPr>
              <w:pStyle w:val="NoSpacing"/>
              <w:framePr w:hSpace="0" w:wrap="auto" w:vAnchor="margin" w:hAnchor="text" w:yAlign="inline"/>
            </w:pPr>
            <w:r>
              <w:t>Geo_Position_unit</w:t>
            </w:r>
          </w:p>
        </w:tc>
        <w:tc>
          <w:tcPr>
            <w:tcW w:w="3615" w:type="dxa"/>
          </w:tcPr>
          <w:p w14:paraId="54972840" w14:textId="77777777" w:rsidR="0022275B" w:rsidRDefault="0022275B" w:rsidP="0022275B">
            <w:pPr>
              <w:pStyle w:val="NoSpacing"/>
              <w:framePr w:hSpace="0" w:wrap="auto" w:vAnchor="margin" w:hAnchor="text" w:yAlign="inline"/>
            </w:pPr>
            <w:r>
              <w:t>subClassOf</w:t>
            </w:r>
          </w:p>
        </w:tc>
        <w:tc>
          <w:tcPr>
            <w:tcW w:w="2776" w:type="dxa"/>
          </w:tcPr>
          <w:p w14:paraId="45F00E98" w14:textId="77777777" w:rsidR="0022275B" w:rsidRDefault="0022275B" w:rsidP="0022275B">
            <w:pPr>
              <w:pStyle w:val="NoSpacing"/>
              <w:framePr w:hSpace="0" w:wrap="auto" w:vAnchor="margin" w:hAnchor="text" w:yAlign="inline"/>
            </w:pPr>
            <w:r>
              <w:t>Unit</w:t>
            </w:r>
          </w:p>
        </w:tc>
      </w:tr>
      <w:tr w:rsidR="0022275B" w14:paraId="26B97573" w14:textId="77777777" w:rsidTr="0022275B">
        <w:trPr>
          <w:cantSplit/>
        </w:trPr>
        <w:tc>
          <w:tcPr>
            <w:tcW w:w="2959" w:type="dxa"/>
          </w:tcPr>
          <w:p w14:paraId="563ED18D" w14:textId="77777777" w:rsidR="0022275B" w:rsidRDefault="0022275B" w:rsidP="0022275B">
            <w:pPr>
              <w:pStyle w:val="NoSpacing"/>
              <w:framePr w:hSpace="0" w:wrap="auto" w:vAnchor="margin" w:hAnchor="text" w:yAlign="inline"/>
            </w:pPr>
            <w:r>
              <w:t>gci:Cardinality_unit</w:t>
            </w:r>
          </w:p>
        </w:tc>
        <w:tc>
          <w:tcPr>
            <w:tcW w:w="3615" w:type="dxa"/>
          </w:tcPr>
          <w:p w14:paraId="42F9FB3E" w14:textId="77777777" w:rsidR="0022275B" w:rsidRDefault="0022275B" w:rsidP="0022275B">
            <w:pPr>
              <w:pStyle w:val="NoSpacing"/>
              <w:framePr w:hSpace="0" w:wrap="auto" w:vAnchor="margin" w:hAnchor="text" w:yAlign="inline"/>
            </w:pPr>
            <w:r>
              <w:t>subClassOf</w:t>
            </w:r>
          </w:p>
        </w:tc>
        <w:tc>
          <w:tcPr>
            <w:tcW w:w="2776" w:type="dxa"/>
          </w:tcPr>
          <w:p w14:paraId="0B285E61" w14:textId="77777777" w:rsidR="0022275B" w:rsidRDefault="0022275B" w:rsidP="0022275B">
            <w:pPr>
              <w:pStyle w:val="NoSpacing"/>
              <w:framePr w:hSpace="0" w:wrap="auto" w:vAnchor="margin" w:hAnchor="text" w:yAlign="inline"/>
            </w:pPr>
            <w:r>
              <w:t>Unit</w:t>
            </w:r>
          </w:p>
        </w:tc>
      </w:tr>
      <w:tr w:rsidR="0022275B" w14:paraId="27D7D95A" w14:textId="77777777" w:rsidTr="0022275B">
        <w:trPr>
          <w:cantSplit/>
        </w:trPr>
        <w:tc>
          <w:tcPr>
            <w:tcW w:w="2959" w:type="dxa"/>
          </w:tcPr>
          <w:p w14:paraId="33DB77D2" w14:textId="77777777" w:rsidR="0022275B" w:rsidRPr="00E80D3C" w:rsidRDefault="0022275B" w:rsidP="0022275B">
            <w:pPr>
              <w:pStyle w:val="NoSpacing"/>
              <w:framePr w:hSpace="0" w:wrap="auto" w:vAnchor="margin" w:hAnchor="text" w:yAlign="inline"/>
            </w:pPr>
            <w:r>
              <w:t>UnitD</w:t>
            </w:r>
            <w:r w:rsidRPr="00E80D3C">
              <w:t>ivision</w:t>
            </w:r>
          </w:p>
        </w:tc>
        <w:tc>
          <w:tcPr>
            <w:tcW w:w="3615" w:type="dxa"/>
          </w:tcPr>
          <w:p w14:paraId="0590923A" w14:textId="77777777" w:rsidR="0022275B" w:rsidRPr="00043DB0" w:rsidRDefault="0022275B" w:rsidP="0022275B">
            <w:pPr>
              <w:pStyle w:val="NoSpacing"/>
              <w:framePr w:hSpace="0" w:wrap="auto" w:vAnchor="margin" w:hAnchor="text" w:yAlign="inline"/>
              <w:rPr>
                <w:highlight w:val="yellow"/>
              </w:rPr>
            </w:pPr>
            <w:r>
              <w:t>subClassOf</w:t>
            </w:r>
          </w:p>
        </w:tc>
        <w:tc>
          <w:tcPr>
            <w:tcW w:w="2776" w:type="dxa"/>
          </w:tcPr>
          <w:p w14:paraId="164673DE" w14:textId="77777777" w:rsidR="0022275B" w:rsidRDefault="0022275B" w:rsidP="0022275B">
            <w:pPr>
              <w:pStyle w:val="NoSpacing"/>
              <w:framePr w:hSpace="0" w:wrap="auto" w:vAnchor="margin" w:hAnchor="text" w:yAlign="inline"/>
              <w:rPr>
                <w:highlight w:val="yellow"/>
              </w:rPr>
            </w:pPr>
            <w:r>
              <w:t>Unit</w:t>
            </w:r>
          </w:p>
        </w:tc>
      </w:tr>
      <w:tr w:rsidR="0022275B" w14:paraId="7943AAF8" w14:textId="77777777" w:rsidTr="0022275B">
        <w:trPr>
          <w:cantSplit/>
        </w:trPr>
        <w:tc>
          <w:tcPr>
            <w:tcW w:w="2959" w:type="dxa"/>
            <w:vMerge w:val="restart"/>
          </w:tcPr>
          <w:p w14:paraId="1EBA1309" w14:textId="77777777" w:rsidR="0022275B" w:rsidRPr="00E80D3C" w:rsidRDefault="0022275B" w:rsidP="0022275B">
            <w:pPr>
              <w:pStyle w:val="NoSpacing"/>
              <w:framePr w:hSpace="0" w:wrap="auto" w:vAnchor="margin" w:hAnchor="text" w:yAlign="inline"/>
            </w:pPr>
            <w:r w:rsidRPr="00E80D3C">
              <w:t>Cardinality_unit_per_</w:t>
            </w:r>
            <w:r>
              <w:t>time</w:t>
            </w:r>
          </w:p>
        </w:tc>
        <w:tc>
          <w:tcPr>
            <w:tcW w:w="3615" w:type="dxa"/>
          </w:tcPr>
          <w:p w14:paraId="637902BB" w14:textId="77777777" w:rsidR="0022275B" w:rsidRPr="00043DB0" w:rsidRDefault="0022275B" w:rsidP="0022275B">
            <w:pPr>
              <w:pStyle w:val="NoSpacing"/>
              <w:framePr w:hSpace="0" w:wrap="auto" w:vAnchor="margin" w:hAnchor="text" w:yAlign="inline"/>
              <w:rPr>
                <w:highlight w:val="yellow"/>
              </w:rPr>
            </w:pPr>
            <w:r>
              <w:t>subClassOf</w:t>
            </w:r>
          </w:p>
        </w:tc>
        <w:tc>
          <w:tcPr>
            <w:tcW w:w="2776" w:type="dxa"/>
          </w:tcPr>
          <w:p w14:paraId="346A9E32" w14:textId="77777777" w:rsidR="0022275B" w:rsidRDefault="0022275B" w:rsidP="0022275B">
            <w:pPr>
              <w:pStyle w:val="NoSpacing"/>
              <w:framePr w:hSpace="0" w:wrap="auto" w:vAnchor="margin" w:hAnchor="text" w:yAlign="inline"/>
              <w:rPr>
                <w:highlight w:val="yellow"/>
              </w:rPr>
            </w:pPr>
            <w:r w:rsidRPr="00E80D3C">
              <w:t>UnitDivision</w:t>
            </w:r>
          </w:p>
        </w:tc>
      </w:tr>
      <w:tr w:rsidR="0022275B" w14:paraId="271F24F1" w14:textId="77777777" w:rsidTr="0022275B">
        <w:trPr>
          <w:cantSplit/>
        </w:trPr>
        <w:tc>
          <w:tcPr>
            <w:tcW w:w="2959" w:type="dxa"/>
            <w:vMerge/>
          </w:tcPr>
          <w:p w14:paraId="3402DEE3" w14:textId="77777777" w:rsidR="0022275B" w:rsidRPr="00E80D3C" w:rsidRDefault="0022275B" w:rsidP="0022275B">
            <w:pPr>
              <w:pStyle w:val="NoSpacing"/>
              <w:framePr w:hSpace="0" w:wrap="auto" w:vAnchor="margin" w:hAnchor="text" w:yAlign="inline"/>
            </w:pPr>
          </w:p>
        </w:tc>
        <w:tc>
          <w:tcPr>
            <w:tcW w:w="3615" w:type="dxa"/>
          </w:tcPr>
          <w:p w14:paraId="6D2D686E" w14:textId="77777777" w:rsidR="0022275B" w:rsidRPr="00E80D3C" w:rsidRDefault="0022275B" w:rsidP="0022275B">
            <w:pPr>
              <w:pStyle w:val="NoSpacing"/>
              <w:framePr w:hSpace="0" w:wrap="auto" w:vAnchor="margin" w:hAnchor="text" w:yAlign="inline"/>
            </w:pPr>
            <w:r w:rsidRPr="00E80D3C">
              <w:t>hasNumerator</w:t>
            </w:r>
          </w:p>
        </w:tc>
        <w:tc>
          <w:tcPr>
            <w:tcW w:w="2776" w:type="dxa"/>
          </w:tcPr>
          <w:p w14:paraId="020C261F" w14:textId="77777777" w:rsidR="0022275B" w:rsidRPr="00E80D3C" w:rsidRDefault="0022275B" w:rsidP="0022275B">
            <w:pPr>
              <w:pStyle w:val="NoSpacing"/>
              <w:framePr w:hSpace="0" w:wrap="auto" w:vAnchor="margin" w:hAnchor="text" w:yAlign="inline"/>
            </w:pPr>
            <w:r w:rsidRPr="00E80D3C">
              <w:t>only gci:Cardinality_unit</w:t>
            </w:r>
          </w:p>
        </w:tc>
      </w:tr>
      <w:tr w:rsidR="0022275B" w14:paraId="26D5C594" w14:textId="77777777" w:rsidTr="0022275B">
        <w:trPr>
          <w:cantSplit/>
        </w:trPr>
        <w:tc>
          <w:tcPr>
            <w:tcW w:w="2959" w:type="dxa"/>
            <w:vMerge/>
          </w:tcPr>
          <w:p w14:paraId="70D8F56F" w14:textId="77777777" w:rsidR="0022275B" w:rsidRPr="00E80D3C" w:rsidRDefault="0022275B" w:rsidP="0022275B">
            <w:pPr>
              <w:pStyle w:val="NoSpacing"/>
              <w:framePr w:hSpace="0" w:wrap="auto" w:vAnchor="margin" w:hAnchor="text" w:yAlign="inline"/>
            </w:pPr>
          </w:p>
        </w:tc>
        <w:tc>
          <w:tcPr>
            <w:tcW w:w="3615" w:type="dxa"/>
          </w:tcPr>
          <w:p w14:paraId="4E4CA9E5" w14:textId="77777777" w:rsidR="0022275B" w:rsidRPr="00E80D3C" w:rsidRDefault="0022275B" w:rsidP="0022275B">
            <w:pPr>
              <w:pStyle w:val="NoSpacing"/>
              <w:framePr w:hSpace="0" w:wrap="auto" w:vAnchor="margin" w:hAnchor="text" w:yAlign="inline"/>
            </w:pPr>
            <w:r w:rsidRPr="00E80D3C">
              <w:t>hasDenominator</w:t>
            </w:r>
          </w:p>
        </w:tc>
        <w:tc>
          <w:tcPr>
            <w:tcW w:w="2776" w:type="dxa"/>
          </w:tcPr>
          <w:p w14:paraId="6E1E98B8" w14:textId="77777777" w:rsidR="0022275B" w:rsidRPr="00E80D3C" w:rsidRDefault="0022275B" w:rsidP="0022275B">
            <w:pPr>
              <w:pStyle w:val="NoSpacing"/>
              <w:framePr w:hSpace="0" w:wrap="auto" w:vAnchor="margin" w:hAnchor="text" w:yAlign="inline"/>
            </w:pPr>
            <w:r w:rsidRPr="00E80D3C">
              <w:t>only TimeUnit</w:t>
            </w:r>
          </w:p>
        </w:tc>
      </w:tr>
      <w:tr w:rsidR="0022275B" w14:paraId="03D1DDC9" w14:textId="77777777" w:rsidTr="0022275B">
        <w:trPr>
          <w:cantSplit/>
        </w:trPr>
        <w:tc>
          <w:tcPr>
            <w:tcW w:w="2959" w:type="dxa"/>
          </w:tcPr>
          <w:p w14:paraId="7209869E" w14:textId="77777777" w:rsidR="0022275B" w:rsidRDefault="0022275B" w:rsidP="0022275B">
            <w:pPr>
              <w:pStyle w:val="NoSpacing"/>
              <w:framePr w:hSpace="0" w:wrap="auto" w:vAnchor="margin" w:hAnchor="text" w:yAlign="inline"/>
            </w:pPr>
            <w:r>
              <w:t>...</w:t>
            </w:r>
          </w:p>
        </w:tc>
        <w:tc>
          <w:tcPr>
            <w:tcW w:w="3615" w:type="dxa"/>
          </w:tcPr>
          <w:p w14:paraId="727E6304" w14:textId="77777777" w:rsidR="0022275B" w:rsidRDefault="0022275B" w:rsidP="0022275B">
            <w:pPr>
              <w:pStyle w:val="NoSpacing"/>
              <w:framePr w:hSpace="0" w:wrap="auto" w:vAnchor="margin" w:hAnchor="text" w:yAlign="inline"/>
            </w:pPr>
            <w:r>
              <w:t>subClassOf</w:t>
            </w:r>
          </w:p>
        </w:tc>
        <w:tc>
          <w:tcPr>
            <w:tcW w:w="2776" w:type="dxa"/>
          </w:tcPr>
          <w:p w14:paraId="75A987F6" w14:textId="77777777" w:rsidR="0022275B" w:rsidRDefault="0022275B" w:rsidP="0022275B">
            <w:pPr>
              <w:pStyle w:val="NoSpacing"/>
              <w:framePr w:hSpace="0" w:wrap="auto" w:vAnchor="margin" w:hAnchor="text" w:yAlign="inline"/>
            </w:pPr>
            <w:r>
              <w:t>Unit_of_measure</w:t>
            </w:r>
          </w:p>
        </w:tc>
      </w:tr>
      <w:tr w:rsidR="0022275B" w14:paraId="075916F7" w14:textId="77777777" w:rsidTr="0022275B">
        <w:trPr>
          <w:cantSplit/>
        </w:trPr>
        <w:tc>
          <w:tcPr>
            <w:tcW w:w="2959" w:type="dxa"/>
            <w:vMerge w:val="restart"/>
          </w:tcPr>
          <w:p w14:paraId="25360D69" w14:textId="77777777" w:rsidR="0022275B" w:rsidRDefault="0022275B" w:rsidP="0022275B">
            <w:pPr>
              <w:pStyle w:val="NoSpacing"/>
              <w:framePr w:hSpace="0" w:wrap="auto" w:vAnchor="margin" w:hAnchor="text" w:yAlign="inline"/>
            </w:pPr>
            <w:r>
              <w:t>MonetaryValue</w:t>
            </w:r>
          </w:p>
        </w:tc>
        <w:tc>
          <w:tcPr>
            <w:tcW w:w="3615" w:type="dxa"/>
          </w:tcPr>
          <w:p w14:paraId="25AD4120" w14:textId="77777777" w:rsidR="0022275B" w:rsidRDefault="0022275B" w:rsidP="0022275B">
            <w:pPr>
              <w:pStyle w:val="NoSpacing"/>
              <w:framePr w:hSpace="0" w:wrap="auto" w:vAnchor="margin" w:hAnchor="text" w:yAlign="inline"/>
            </w:pPr>
            <w:r>
              <w:t>subClassOf</w:t>
            </w:r>
          </w:p>
        </w:tc>
        <w:tc>
          <w:tcPr>
            <w:tcW w:w="2776" w:type="dxa"/>
          </w:tcPr>
          <w:p w14:paraId="02A82326" w14:textId="77777777" w:rsidR="0022275B" w:rsidRDefault="0022275B" w:rsidP="0022275B">
            <w:pPr>
              <w:pStyle w:val="NoSpacing"/>
              <w:framePr w:hSpace="0" w:wrap="auto" w:vAnchor="margin" w:hAnchor="text" w:yAlign="inline"/>
            </w:pPr>
            <w:r>
              <w:t>Measure</w:t>
            </w:r>
          </w:p>
        </w:tc>
      </w:tr>
      <w:tr w:rsidR="0022275B" w14:paraId="41839D66" w14:textId="77777777" w:rsidTr="0022275B">
        <w:trPr>
          <w:cantSplit/>
        </w:trPr>
        <w:tc>
          <w:tcPr>
            <w:tcW w:w="2959" w:type="dxa"/>
            <w:vMerge/>
          </w:tcPr>
          <w:p w14:paraId="7FD2B102" w14:textId="77777777" w:rsidR="0022275B" w:rsidRDefault="0022275B" w:rsidP="0022275B">
            <w:pPr>
              <w:pStyle w:val="NoSpacing"/>
              <w:framePr w:hSpace="0" w:wrap="auto" w:vAnchor="margin" w:hAnchor="text" w:yAlign="inline"/>
            </w:pPr>
          </w:p>
        </w:tc>
        <w:tc>
          <w:tcPr>
            <w:tcW w:w="3615" w:type="dxa"/>
          </w:tcPr>
          <w:p w14:paraId="50DDA229" w14:textId="77777777" w:rsidR="0022275B" w:rsidRDefault="0022275B" w:rsidP="0022275B">
            <w:pPr>
              <w:pStyle w:val="NoSpacing"/>
              <w:framePr w:hSpace="0" w:wrap="auto" w:vAnchor="margin" w:hAnchor="text" w:yAlign="inline"/>
            </w:pPr>
            <w:r>
              <w:t>hasRelativeYear</w:t>
            </w:r>
          </w:p>
        </w:tc>
        <w:tc>
          <w:tcPr>
            <w:tcW w:w="2776" w:type="dxa"/>
          </w:tcPr>
          <w:p w14:paraId="61A2E6F8" w14:textId="77777777" w:rsidR="0022275B" w:rsidRDefault="0022275B" w:rsidP="0022275B">
            <w:pPr>
              <w:pStyle w:val="NoSpacing"/>
              <w:framePr w:hSpace="0" w:wrap="auto" w:vAnchor="margin" w:hAnchor="text" w:yAlign="inline"/>
            </w:pPr>
            <w:r>
              <w:t>exactly 1 xsd:gYear</w:t>
            </w:r>
          </w:p>
        </w:tc>
      </w:tr>
      <w:tr w:rsidR="0022275B" w14:paraId="1FFC1305" w14:textId="77777777" w:rsidTr="0022275B">
        <w:trPr>
          <w:cantSplit/>
        </w:trPr>
        <w:tc>
          <w:tcPr>
            <w:tcW w:w="2959" w:type="dxa"/>
            <w:vMerge/>
          </w:tcPr>
          <w:p w14:paraId="713A1BB5" w14:textId="77777777" w:rsidR="0022275B" w:rsidRDefault="0022275B" w:rsidP="0022275B">
            <w:pPr>
              <w:pStyle w:val="NoSpacing"/>
              <w:framePr w:hSpace="0" w:wrap="auto" w:vAnchor="margin" w:hAnchor="text" w:yAlign="inline"/>
            </w:pPr>
          </w:p>
        </w:tc>
        <w:tc>
          <w:tcPr>
            <w:tcW w:w="3615" w:type="dxa"/>
          </w:tcPr>
          <w:p w14:paraId="5D45DDCC" w14:textId="77777777" w:rsidR="0022275B" w:rsidRDefault="0022275B" w:rsidP="0022275B">
            <w:pPr>
              <w:pStyle w:val="NoSpacing"/>
              <w:framePr w:hSpace="0" w:wrap="auto" w:vAnchor="margin" w:hAnchor="text" w:yAlign="inline"/>
            </w:pPr>
            <w:r>
              <w:t>hasUnit</w:t>
            </w:r>
          </w:p>
        </w:tc>
        <w:tc>
          <w:tcPr>
            <w:tcW w:w="2776" w:type="dxa"/>
          </w:tcPr>
          <w:p w14:paraId="5C5ABC71" w14:textId="77777777" w:rsidR="0022275B" w:rsidRDefault="0022275B" w:rsidP="0022275B">
            <w:pPr>
              <w:pStyle w:val="NoSpacing"/>
              <w:framePr w:hSpace="0" w:wrap="auto" w:vAnchor="margin" w:hAnchor="text" w:yAlign="inline"/>
            </w:pPr>
            <w:r>
              <w:t>only Amount_of_money_unit</w:t>
            </w:r>
          </w:p>
        </w:tc>
      </w:tr>
      <w:tr w:rsidR="0022275B" w14:paraId="7254109C" w14:textId="77777777" w:rsidTr="0022275B">
        <w:trPr>
          <w:cantSplit/>
        </w:trPr>
        <w:tc>
          <w:tcPr>
            <w:tcW w:w="2959" w:type="dxa"/>
            <w:vMerge w:val="restart"/>
          </w:tcPr>
          <w:p w14:paraId="247263BC" w14:textId="77777777" w:rsidR="0022275B" w:rsidRPr="0022275B" w:rsidRDefault="0022275B" w:rsidP="0022275B">
            <w:pPr>
              <w:pStyle w:val="NoSpacing"/>
              <w:framePr w:hSpace="0" w:wrap="auto" w:vAnchor="margin" w:hAnchor="text" w:yAlign="inline"/>
            </w:pPr>
            <w:r w:rsidRPr="0022275B">
              <w:t>gci:Population_measure</w:t>
            </w:r>
          </w:p>
        </w:tc>
        <w:tc>
          <w:tcPr>
            <w:tcW w:w="3615" w:type="dxa"/>
          </w:tcPr>
          <w:p w14:paraId="5368F09F" w14:textId="77777777" w:rsidR="0022275B" w:rsidRPr="0022275B" w:rsidRDefault="0022275B" w:rsidP="0022275B">
            <w:pPr>
              <w:pStyle w:val="NoSpacing"/>
              <w:framePr w:hSpace="0" w:wrap="auto" w:vAnchor="margin" w:hAnchor="text" w:yAlign="inline"/>
            </w:pPr>
            <w:r w:rsidRPr="0022275B">
              <w:t>subClassOf</w:t>
            </w:r>
          </w:p>
        </w:tc>
        <w:tc>
          <w:tcPr>
            <w:tcW w:w="2776" w:type="dxa"/>
          </w:tcPr>
          <w:p w14:paraId="7BE3EEFB" w14:textId="77777777" w:rsidR="0022275B" w:rsidRPr="0022275B" w:rsidRDefault="0022275B" w:rsidP="0022275B">
            <w:pPr>
              <w:pStyle w:val="NoSpacing"/>
              <w:framePr w:hSpace="0" w:wrap="auto" w:vAnchor="margin" w:hAnchor="text" w:yAlign="inline"/>
            </w:pPr>
            <w:r w:rsidRPr="0022275B">
              <w:t>Measure</w:t>
            </w:r>
          </w:p>
        </w:tc>
      </w:tr>
      <w:tr w:rsidR="0022275B" w14:paraId="3044E12B" w14:textId="77777777" w:rsidTr="0022275B">
        <w:trPr>
          <w:cantSplit/>
        </w:trPr>
        <w:tc>
          <w:tcPr>
            <w:tcW w:w="2959" w:type="dxa"/>
            <w:vMerge/>
          </w:tcPr>
          <w:p w14:paraId="1E0E3393" w14:textId="77777777" w:rsidR="0022275B" w:rsidRPr="0022275B" w:rsidRDefault="0022275B" w:rsidP="0022275B">
            <w:pPr>
              <w:pStyle w:val="NoSpacing"/>
              <w:framePr w:hSpace="0" w:wrap="auto" w:vAnchor="margin" w:hAnchor="text" w:yAlign="inline"/>
            </w:pPr>
          </w:p>
        </w:tc>
        <w:tc>
          <w:tcPr>
            <w:tcW w:w="3615" w:type="dxa"/>
          </w:tcPr>
          <w:p w14:paraId="21DD4E78" w14:textId="77777777" w:rsidR="0022275B" w:rsidRPr="0022275B" w:rsidRDefault="0022275B" w:rsidP="0022275B">
            <w:pPr>
              <w:pStyle w:val="NoSpacing"/>
              <w:framePr w:hSpace="0" w:wrap="auto" w:vAnchor="margin" w:hAnchor="text" w:yAlign="inline"/>
            </w:pPr>
            <w:r w:rsidRPr="0022275B">
              <w:t>subClassOf</w:t>
            </w:r>
          </w:p>
        </w:tc>
        <w:tc>
          <w:tcPr>
            <w:tcW w:w="2776" w:type="dxa"/>
          </w:tcPr>
          <w:p w14:paraId="421810AF" w14:textId="77777777" w:rsidR="0022275B" w:rsidRPr="0022275B" w:rsidRDefault="0022275B" w:rsidP="0022275B">
            <w:pPr>
              <w:pStyle w:val="NoSpacing"/>
              <w:framePr w:hSpace="0" w:wrap="auto" w:vAnchor="margin" w:hAnchor="text" w:yAlign="inline"/>
            </w:pPr>
            <w:r w:rsidRPr="0022275B">
              <w:t>CardinalityMeasure</w:t>
            </w:r>
          </w:p>
        </w:tc>
      </w:tr>
      <w:tr w:rsidR="0022275B" w14:paraId="0B78612C" w14:textId="77777777" w:rsidTr="0022275B">
        <w:trPr>
          <w:cantSplit/>
        </w:trPr>
        <w:tc>
          <w:tcPr>
            <w:tcW w:w="2959" w:type="dxa"/>
            <w:vMerge w:val="restart"/>
          </w:tcPr>
          <w:p w14:paraId="5D7EEF0F" w14:textId="77777777" w:rsidR="0022275B" w:rsidRPr="0022275B" w:rsidRDefault="0022275B" w:rsidP="0022275B">
            <w:pPr>
              <w:pStyle w:val="NoSpacing"/>
              <w:framePr w:hSpace="0" w:wrap="auto" w:vAnchor="margin" w:hAnchor="text" w:yAlign="inline"/>
            </w:pPr>
            <w:r w:rsidRPr="0022275B">
              <w:t>CardinalityMeasure</w:t>
            </w:r>
          </w:p>
        </w:tc>
        <w:tc>
          <w:tcPr>
            <w:tcW w:w="3615" w:type="dxa"/>
          </w:tcPr>
          <w:p w14:paraId="69A5F461" w14:textId="77777777" w:rsidR="0022275B" w:rsidRPr="0022275B" w:rsidRDefault="0022275B" w:rsidP="0022275B">
            <w:pPr>
              <w:pStyle w:val="NoSpacing"/>
              <w:framePr w:hSpace="0" w:wrap="auto" w:vAnchor="margin" w:hAnchor="text" w:yAlign="inline"/>
            </w:pPr>
            <w:r w:rsidRPr="0022275B">
              <w:t>subClassOf</w:t>
            </w:r>
          </w:p>
        </w:tc>
        <w:tc>
          <w:tcPr>
            <w:tcW w:w="2776" w:type="dxa"/>
          </w:tcPr>
          <w:p w14:paraId="1E9D1697" w14:textId="77777777" w:rsidR="0022275B" w:rsidRPr="0022275B" w:rsidRDefault="0022275B" w:rsidP="0022275B">
            <w:pPr>
              <w:pStyle w:val="NoSpacing"/>
              <w:framePr w:hSpace="0" w:wrap="auto" w:vAnchor="margin" w:hAnchor="text" w:yAlign="inline"/>
            </w:pPr>
            <w:r w:rsidRPr="0022275B">
              <w:t>Measure</w:t>
            </w:r>
          </w:p>
        </w:tc>
      </w:tr>
      <w:tr w:rsidR="0022275B" w14:paraId="74364C27" w14:textId="77777777" w:rsidTr="0022275B">
        <w:trPr>
          <w:cantSplit/>
        </w:trPr>
        <w:tc>
          <w:tcPr>
            <w:tcW w:w="2959" w:type="dxa"/>
            <w:vMerge/>
          </w:tcPr>
          <w:p w14:paraId="24347EF2" w14:textId="77777777" w:rsidR="0022275B" w:rsidRPr="0022275B" w:rsidRDefault="0022275B" w:rsidP="0022275B">
            <w:pPr>
              <w:pStyle w:val="NoSpacing"/>
              <w:framePr w:hSpace="0" w:wrap="auto" w:vAnchor="margin" w:hAnchor="text" w:yAlign="inline"/>
            </w:pPr>
          </w:p>
        </w:tc>
        <w:tc>
          <w:tcPr>
            <w:tcW w:w="3615" w:type="dxa"/>
          </w:tcPr>
          <w:p w14:paraId="0CF6D8F8" w14:textId="77777777" w:rsidR="0022275B" w:rsidRPr="0022275B" w:rsidRDefault="0022275B" w:rsidP="0022275B">
            <w:pPr>
              <w:pStyle w:val="NoSpacing"/>
              <w:framePr w:hSpace="0" w:wrap="auto" w:vAnchor="margin" w:hAnchor="text" w:yAlign="inline"/>
            </w:pPr>
            <w:r w:rsidRPr="0022275B">
              <w:t>hasUnit</w:t>
            </w:r>
          </w:p>
        </w:tc>
        <w:tc>
          <w:tcPr>
            <w:tcW w:w="2776" w:type="dxa"/>
          </w:tcPr>
          <w:p w14:paraId="74EE4768" w14:textId="77777777" w:rsidR="0022275B" w:rsidRPr="0022275B" w:rsidRDefault="0022275B" w:rsidP="0022275B">
            <w:pPr>
              <w:pStyle w:val="NoSpacing"/>
              <w:framePr w:hSpace="0" w:wrap="auto" w:vAnchor="margin" w:hAnchor="text" w:yAlign="inline"/>
            </w:pPr>
            <w:r w:rsidRPr="0022275B">
              <w:t>only gci:Cardinality_unit</w:t>
            </w:r>
          </w:p>
        </w:tc>
      </w:tr>
      <w:tr w:rsidR="0022275B" w14:paraId="5E27B9F1" w14:textId="77777777" w:rsidTr="0022275B">
        <w:trPr>
          <w:cantSplit/>
        </w:trPr>
        <w:tc>
          <w:tcPr>
            <w:tcW w:w="2959" w:type="dxa"/>
            <w:vMerge w:val="restart"/>
          </w:tcPr>
          <w:p w14:paraId="6214593F" w14:textId="77777777" w:rsidR="0022275B" w:rsidRDefault="0022275B" w:rsidP="0022275B">
            <w:pPr>
              <w:pStyle w:val="NoSpacing"/>
              <w:framePr w:hSpace="0" w:wrap="auto" w:vAnchor="margin" w:hAnchor="text" w:yAlign="inline"/>
            </w:pPr>
            <w:r>
              <w:t>ValueOfMoney</w:t>
            </w:r>
          </w:p>
        </w:tc>
        <w:tc>
          <w:tcPr>
            <w:tcW w:w="3615" w:type="dxa"/>
          </w:tcPr>
          <w:p w14:paraId="41B0A113" w14:textId="77777777" w:rsidR="0022275B" w:rsidRDefault="0022275B" w:rsidP="0022275B">
            <w:pPr>
              <w:pStyle w:val="NoSpacing"/>
              <w:framePr w:hSpace="0" w:wrap="auto" w:vAnchor="margin" w:hAnchor="text" w:yAlign="inline"/>
            </w:pPr>
            <w:r>
              <w:t>subClassOf</w:t>
            </w:r>
          </w:p>
        </w:tc>
        <w:tc>
          <w:tcPr>
            <w:tcW w:w="2776" w:type="dxa"/>
          </w:tcPr>
          <w:p w14:paraId="302031EA" w14:textId="77777777" w:rsidR="0022275B" w:rsidRDefault="0022275B" w:rsidP="0022275B">
            <w:pPr>
              <w:pStyle w:val="NoSpacing"/>
              <w:framePr w:hSpace="0" w:wrap="auto" w:vAnchor="margin" w:hAnchor="text" w:yAlign="inline"/>
            </w:pPr>
            <w:r>
              <w:t>Quantity</w:t>
            </w:r>
          </w:p>
        </w:tc>
      </w:tr>
      <w:tr w:rsidR="0022275B" w14:paraId="72F14430" w14:textId="77777777" w:rsidTr="0022275B">
        <w:trPr>
          <w:cantSplit/>
        </w:trPr>
        <w:tc>
          <w:tcPr>
            <w:tcW w:w="2959" w:type="dxa"/>
            <w:vMerge/>
          </w:tcPr>
          <w:p w14:paraId="35154DE2" w14:textId="77777777" w:rsidR="0022275B" w:rsidRDefault="0022275B" w:rsidP="0022275B">
            <w:pPr>
              <w:pStyle w:val="NoSpacing"/>
              <w:framePr w:hSpace="0" w:wrap="auto" w:vAnchor="margin" w:hAnchor="text" w:yAlign="inline"/>
            </w:pPr>
          </w:p>
        </w:tc>
        <w:tc>
          <w:tcPr>
            <w:tcW w:w="3615" w:type="dxa"/>
          </w:tcPr>
          <w:p w14:paraId="0D59B032" w14:textId="77777777" w:rsidR="0022275B" w:rsidRDefault="0022275B" w:rsidP="0022275B">
            <w:pPr>
              <w:pStyle w:val="NoSpacing"/>
              <w:framePr w:hSpace="0" w:wrap="auto" w:vAnchor="margin" w:hAnchor="text" w:yAlign="inline"/>
            </w:pPr>
            <w:r>
              <w:t>subClassOf</w:t>
            </w:r>
          </w:p>
        </w:tc>
        <w:tc>
          <w:tcPr>
            <w:tcW w:w="2776" w:type="dxa"/>
          </w:tcPr>
          <w:p w14:paraId="44C92084" w14:textId="77777777" w:rsidR="0022275B" w:rsidRDefault="0022275B" w:rsidP="0022275B">
            <w:pPr>
              <w:pStyle w:val="NoSpacing"/>
              <w:framePr w:hSpace="0" w:wrap="auto" w:vAnchor="margin" w:hAnchor="text" w:yAlign="inline"/>
            </w:pPr>
            <w:r>
              <w:t>AmountOfMoney</w:t>
            </w:r>
          </w:p>
        </w:tc>
      </w:tr>
      <w:tr w:rsidR="0022275B" w14:paraId="604B7204" w14:textId="77777777" w:rsidTr="0022275B">
        <w:trPr>
          <w:cantSplit/>
        </w:trPr>
        <w:tc>
          <w:tcPr>
            <w:tcW w:w="2959" w:type="dxa"/>
            <w:vMerge/>
          </w:tcPr>
          <w:p w14:paraId="2CD1D648" w14:textId="77777777" w:rsidR="0022275B" w:rsidRDefault="0022275B" w:rsidP="0022275B">
            <w:pPr>
              <w:pStyle w:val="NoSpacing"/>
              <w:framePr w:hSpace="0" w:wrap="auto" w:vAnchor="margin" w:hAnchor="text" w:yAlign="inline"/>
            </w:pPr>
          </w:p>
        </w:tc>
        <w:tc>
          <w:tcPr>
            <w:tcW w:w="3615" w:type="dxa"/>
          </w:tcPr>
          <w:p w14:paraId="091650EA" w14:textId="77777777" w:rsidR="0022275B" w:rsidRDefault="0022275B" w:rsidP="0022275B">
            <w:pPr>
              <w:pStyle w:val="NoSpacing"/>
              <w:framePr w:hSpace="0" w:wrap="auto" w:vAnchor="margin" w:hAnchor="text" w:yAlign="inline"/>
            </w:pPr>
            <w:r>
              <w:t>hasValue</w:t>
            </w:r>
          </w:p>
        </w:tc>
        <w:tc>
          <w:tcPr>
            <w:tcW w:w="2776" w:type="dxa"/>
          </w:tcPr>
          <w:p w14:paraId="382AE2CC" w14:textId="77777777" w:rsidR="0022275B" w:rsidRDefault="0022275B" w:rsidP="0022275B">
            <w:pPr>
              <w:pStyle w:val="NoSpacing"/>
              <w:framePr w:hSpace="0" w:wrap="auto" w:vAnchor="margin" w:hAnchor="text" w:yAlign="inline"/>
            </w:pPr>
            <w:r>
              <w:t>only MonetaryValue</w:t>
            </w:r>
          </w:p>
        </w:tc>
      </w:tr>
      <w:tr w:rsidR="0022275B" w14:paraId="3DA1A6EF" w14:textId="77777777" w:rsidTr="0022275B">
        <w:trPr>
          <w:cantSplit/>
        </w:trPr>
        <w:tc>
          <w:tcPr>
            <w:tcW w:w="2959" w:type="dxa"/>
            <w:vMerge w:val="restart"/>
          </w:tcPr>
          <w:p w14:paraId="4961EF5A" w14:textId="77777777" w:rsidR="0022275B" w:rsidRDefault="0022275B" w:rsidP="0022275B">
            <w:pPr>
              <w:pStyle w:val="NoSpacing"/>
              <w:framePr w:hSpace="0" w:wrap="auto" w:vAnchor="margin" w:hAnchor="text" w:yAlign="inline"/>
            </w:pPr>
            <w:r>
              <w:t>Length</w:t>
            </w:r>
          </w:p>
        </w:tc>
        <w:tc>
          <w:tcPr>
            <w:tcW w:w="3615" w:type="dxa"/>
          </w:tcPr>
          <w:p w14:paraId="4D2818C0" w14:textId="77777777" w:rsidR="0022275B" w:rsidRDefault="0022275B" w:rsidP="0022275B">
            <w:pPr>
              <w:pStyle w:val="NoSpacing"/>
              <w:framePr w:hSpace="0" w:wrap="auto" w:vAnchor="margin" w:hAnchor="text" w:yAlign="inline"/>
            </w:pPr>
            <w:r>
              <w:t>subClassOf</w:t>
            </w:r>
          </w:p>
        </w:tc>
        <w:tc>
          <w:tcPr>
            <w:tcW w:w="2776" w:type="dxa"/>
          </w:tcPr>
          <w:p w14:paraId="164A5B6A" w14:textId="77777777" w:rsidR="0022275B" w:rsidRDefault="0022275B" w:rsidP="0022275B">
            <w:pPr>
              <w:pStyle w:val="NoSpacing"/>
              <w:framePr w:hSpace="0" w:wrap="auto" w:vAnchor="margin" w:hAnchor="text" w:yAlign="inline"/>
            </w:pPr>
            <w:r>
              <w:t>Quantity</w:t>
            </w:r>
          </w:p>
        </w:tc>
      </w:tr>
      <w:tr w:rsidR="0022275B" w14:paraId="648623E5" w14:textId="77777777" w:rsidTr="0022275B">
        <w:trPr>
          <w:cantSplit/>
        </w:trPr>
        <w:tc>
          <w:tcPr>
            <w:tcW w:w="2959" w:type="dxa"/>
            <w:vMerge/>
          </w:tcPr>
          <w:p w14:paraId="7D8DE5DA" w14:textId="77777777" w:rsidR="0022275B" w:rsidRDefault="0022275B" w:rsidP="0022275B">
            <w:pPr>
              <w:pStyle w:val="NoSpacing"/>
              <w:framePr w:hSpace="0" w:wrap="auto" w:vAnchor="margin" w:hAnchor="text" w:yAlign="inline"/>
            </w:pPr>
          </w:p>
        </w:tc>
        <w:tc>
          <w:tcPr>
            <w:tcW w:w="3615" w:type="dxa"/>
          </w:tcPr>
          <w:p w14:paraId="47B7E3E4" w14:textId="77777777" w:rsidR="0022275B" w:rsidRDefault="0022275B" w:rsidP="0022275B">
            <w:pPr>
              <w:pStyle w:val="NoSpacing"/>
              <w:framePr w:hSpace="0" w:wrap="auto" w:vAnchor="margin" w:hAnchor="text" w:yAlign="inline"/>
            </w:pPr>
            <w:r>
              <w:t>hasValue</w:t>
            </w:r>
          </w:p>
        </w:tc>
        <w:tc>
          <w:tcPr>
            <w:tcW w:w="2776" w:type="dxa"/>
          </w:tcPr>
          <w:p w14:paraId="74AE79DE" w14:textId="77777777" w:rsidR="0022275B" w:rsidRDefault="0022275B" w:rsidP="0022275B">
            <w:pPr>
              <w:pStyle w:val="NoSpacing"/>
              <w:framePr w:hSpace="0" w:wrap="auto" w:vAnchor="margin" w:hAnchor="text" w:yAlign="inline"/>
            </w:pPr>
            <w:r>
              <w:t>only (Measure and hasUnit only Length_unit)</w:t>
            </w:r>
          </w:p>
        </w:tc>
      </w:tr>
      <w:tr w:rsidR="0022275B" w14:paraId="3BF260F7" w14:textId="77777777" w:rsidTr="0022275B">
        <w:trPr>
          <w:cantSplit/>
        </w:trPr>
        <w:tc>
          <w:tcPr>
            <w:tcW w:w="2959" w:type="dxa"/>
            <w:vMerge w:val="restart"/>
          </w:tcPr>
          <w:p w14:paraId="091BF7EA" w14:textId="77777777" w:rsidR="0022275B" w:rsidRDefault="0022275B" w:rsidP="0022275B">
            <w:pPr>
              <w:pStyle w:val="NoSpacing"/>
              <w:framePr w:hSpace="0" w:wrap="auto" w:vAnchor="margin" w:hAnchor="text" w:yAlign="inline"/>
            </w:pPr>
            <w:r>
              <w:t>gci:PopulationSize</w:t>
            </w:r>
          </w:p>
        </w:tc>
        <w:tc>
          <w:tcPr>
            <w:tcW w:w="3615" w:type="dxa"/>
          </w:tcPr>
          <w:p w14:paraId="110278D1" w14:textId="77777777" w:rsidR="0022275B" w:rsidRDefault="0022275B" w:rsidP="0022275B">
            <w:pPr>
              <w:pStyle w:val="NoSpacing"/>
              <w:framePr w:hSpace="0" w:wrap="auto" w:vAnchor="margin" w:hAnchor="text" w:yAlign="inline"/>
            </w:pPr>
            <w:r>
              <w:t>subClassOf</w:t>
            </w:r>
          </w:p>
        </w:tc>
        <w:tc>
          <w:tcPr>
            <w:tcW w:w="2776" w:type="dxa"/>
          </w:tcPr>
          <w:p w14:paraId="26E1B53B" w14:textId="77777777" w:rsidR="0022275B" w:rsidRDefault="0022275B" w:rsidP="0022275B">
            <w:pPr>
              <w:pStyle w:val="NoSpacing"/>
              <w:framePr w:hSpace="0" w:wrap="auto" w:vAnchor="margin" w:hAnchor="text" w:yAlign="inline"/>
            </w:pPr>
            <w:r>
              <w:t>Quantity</w:t>
            </w:r>
          </w:p>
        </w:tc>
      </w:tr>
      <w:tr w:rsidR="0022275B" w14:paraId="1DDB6D9C" w14:textId="77777777" w:rsidTr="0022275B">
        <w:trPr>
          <w:cantSplit/>
        </w:trPr>
        <w:tc>
          <w:tcPr>
            <w:tcW w:w="2959" w:type="dxa"/>
            <w:vMerge/>
          </w:tcPr>
          <w:p w14:paraId="5C7EB6F9" w14:textId="77777777" w:rsidR="0022275B" w:rsidRDefault="0022275B" w:rsidP="0022275B">
            <w:pPr>
              <w:pStyle w:val="NoSpacing"/>
              <w:framePr w:hSpace="0" w:wrap="auto" w:vAnchor="margin" w:hAnchor="text" w:yAlign="inline"/>
            </w:pPr>
          </w:p>
        </w:tc>
        <w:tc>
          <w:tcPr>
            <w:tcW w:w="3615" w:type="dxa"/>
          </w:tcPr>
          <w:p w14:paraId="043E6718" w14:textId="77777777" w:rsidR="0022275B" w:rsidRDefault="0022275B" w:rsidP="0022275B">
            <w:pPr>
              <w:pStyle w:val="NoSpacing"/>
              <w:framePr w:hSpace="0" w:wrap="auto" w:vAnchor="margin" w:hAnchor="text" w:yAlign="inline"/>
            </w:pPr>
            <w:r>
              <w:t>hasValue</w:t>
            </w:r>
          </w:p>
        </w:tc>
        <w:tc>
          <w:tcPr>
            <w:tcW w:w="2776" w:type="dxa"/>
          </w:tcPr>
          <w:p w14:paraId="6905C820" w14:textId="77777777" w:rsidR="0022275B" w:rsidRDefault="0022275B" w:rsidP="0022275B">
            <w:pPr>
              <w:pStyle w:val="NoSpacing"/>
              <w:framePr w:hSpace="0" w:wrap="auto" w:vAnchor="margin" w:hAnchor="text" w:yAlign="inline"/>
            </w:pPr>
            <w:r>
              <w:t>only gci:Population_measure</w:t>
            </w:r>
          </w:p>
        </w:tc>
      </w:tr>
      <w:tr w:rsidR="0022275B" w14:paraId="6A725726" w14:textId="77777777" w:rsidTr="0022275B">
        <w:trPr>
          <w:cantSplit/>
        </w:trPr>
        <w:tc>
          <w:tcPr>
            <w:tcW w:w="2959" w:type="dxa"/>
            <w:vMerge/>
          </w:tcPr>
          <w:p w14:paraId="0608C86D" w14:textId="77777777" w:rsidR="0022275B" w:rsidRDefault="0022275B" w:rsidP="0022275B">
            <w:pPr>
              <w:pStyle w:val="NoSpacing"/>
              <w:framePr w:hSpace="0" w:wrap="auto" w:vAnchor="margin" w:hAnchor="text" w:yAlign="inline"/>
            </w:pPr>
          </w:p>
        </w:tc>
        <w:tc>
          <w:tcPr>
            <w:tcW w:w="3615" w:type="dxa"/>
          </w:tcPr>
          <w:p w14:paraId="19FDAD68" w14:textId="77777777" w:rsidR="0022275B" w:rsidRDefault="0022275B" w:rsidP="0022275B">
            <w:pPr>
              <w:pStyle w:val="NoSpacing"/>
              <w:framePr w:hSpace="0" w:wrap="auto" w:vAnchor="margin" w:hAnchor="text" w:yAlign="inline"/>
            </w:pPr>
            <w:r>
              <w:t>gci:cardinalityOf</w:t>
            </w:r>
          </w:p>
        </w:tc>
        <w:tc>
          <w:tcPr>
            <w:tcW w:w="2776" w:type="dxa"/>
          </w:tcPr>
          <w:p w14:paraId="33F21DEA" w14:textId="77777777" w:rsidR="0022275B" w:rsidRDefault="0022275B" w:rsidP="0022275B">
            <w:pPr>
              <w:pStyle w:val="NoSpacing"/>
              <w:framePr w:hSpace="0" w:wrap="auto" w:vAnchor="margin" w:hAnchor="text" w:yAlign="inline"/>
            </w:pPr>
            <w:r>
              <w:t>exactly 1 gci:Population</w:t>
            </w:r>
          </w:p>
        </w:tc>
      </w:tr>
      <w:tr w:rsidR="0022275B" w14:paraId="695EFB88" w14:textId="77777777" w:rsidTr="0022275B">
        <w:trPr>
          <w:cantSplit/>
        </w:trPr>
        <w:tc>
          <w:tcPr>
            <w:tcW w:w="2959" w:type="dxa"/>
            <w:vMerge w:val="restart"/>
          </w:tcPr>
          <w:p w14:paraId="3F862F09" w14:textId="77777777" w:rsidR="0022275B" w:rsidRDefault="0022275B" w:rsidP="0022275B">
            <w:pPr>
              <w:pStyle w:val="NoSpacing"/>
              <w:framePr w:hSpace="0" w:wrap="auto" w:vAnchor="margin" w:hAnchor="text" w:yAlign="inline"/>
            </w:pPr>
            <w:r>
              <w:t>CapacitySize</w:t>
            </w:r>
          </w:p>
        </w:tc>
        <w:tc>
          <w:tcPr>
            <w:tcW w:w="3615" w:type="dxa"/>
          </w:tcPr>
          <w:p w14:paraId="19C74B22" w14:textId="77777777" w:rsidR="0022275B" w:rsidRDefault="0022275B" w:rsidP="0022275B">
            <w:pPr>
              <w:pStyle w:val="NoSpacing"/>
              <w:framePr w:hSpace="0" w:wrap="auto" w:vAnchor="margin" w:hAnchor="text" w:yAlign="inline"/>
            </w:pPr>
            <w:r>
              <w:t>subClassOf</w:t>
            </w:r>
          </w:p>
        </w:tc>
        <w:tc>
          <w:tcPr>
            <w:tcW w:w="2776" w:type="dxa"/>
          </w:tcPr>
          <w:p w14:paraId="0D9A092F" w14:textId="77777777" w:rsidR="0022275B" w:rsidRDefault="0022275B" w:rsidP="0022275B">
            <w:pPr>
              <w:pStyle w:val="NoSpacing"/>
              <w:framePr w:hSpace="0" w:wrap="auto" w:vAnchor="margin" w:hAnchor="text" w:yAlign="inline"/>
            </w:pPr>
            <w:r>
              <w:t>Quantity</w:t>
            </w:r>
          </w:p>
        </w:tc>
      </w:tr>
      <w:tr w:rsidR="0022275B" w14:paraId="0C3FAB13" w14:textId="77777777" w:rsidTr="0022275B">
        <w:trPr>
          <w:cantSplit/>
        </w:trPr>
        <w:tc>
          <w:tcPr>
            <w:tcW w:w="2959" w:type="dxa"/>
            <w:vMerge/>
          </w:tcPr>
          <w:p w14:paraId="7BE477BB" w14:textId="77777777" w:rsidR="0022275B" w:rsidRDefault="0022275B" w:rsidP="0022275B">
            <w:pPr>
              <w:pStyle w:val="NoSpacing"/>
              <w:framePr w:hSpace="0" w:wrap="auto" w:vAnchor="margin" w:hAnchor="text" w:yAlign="inline"/>
            </w:pPr>
          </w:p>
        </w:tc>
        <w:tc>
          <w:tcPr>
            <w:tcW w:w="3615" w:type="dxa"/>
          </w:tcPr>
          <w:p w14:paraId="06D22D49" w14:textId="77777777" w:rsidR="0022275B" w:rsidRDefault="0022275B" w:rsidP="0022275B">
            <w:pPr>
              <w:pStyle w:val="NoSpacing"/>
              <w:framePr w:hSpace="0" w:wrap="auto" w:vAnchor="margin" w:hAnchor="text" w:yAlign="inline"/>
            </w:pPr>
            <w:r>
              <w:t>hasValue</w:t>
            </w:r>
          </w:p>
        </w:tc>
        <w:tc>
          <w:tcPr>
            <w:tcW w:w="2776" w:type="dxa"/>
          </w:tcPr>
          <w:p w14:paraId="481FEFCF" w14:textId="77777777" w:rsidR="0022275B" w:rsidRDefault="0022275B" w:rsidP="0022275B">
            <w:pPr>
              <w:pStyle w:val="NoSpacing"/>
              <w:framePr w:hSpace="0" w:wrap="auto" w:vAnchor="margin" w:hAnchor="text" w:yAlign="inline"/>
            </w:pPr>
            <w:r>
              <w:t>only gci:Cardinality_measure</w:t>
            </w:r>
          </w:p>
        </w:tc>
      </w:tr>
      <w:tr w:rsidR="0022275B" w14:paraId="0EC87D2A" w14:textId="77777777" w:rsidTr="0022275B">
        <w:trPr>
          <w:cantSplit/>
        </w:trPr>
        <w:tc>
          <w:tcPr>
            <w:tcW w:w="2959" w:type="dxa"/>
            <w:vMerge/>
          </w:tcPr>
          <w:p w14:paraId="0192A756" w14:textId="77777777" w:rsidR="0022275B" w:rsidRDefault="0022275B" w:rsidP="0022275B">
            <w:pPr>
              <w:pStyle w:val="NoSpacing"/>
              <w:framePr w:hSpace="0" w:wrap="auto" w:vAnchor="margin" w:hAnchor="text" w:yAlign="inline"/>
            </w:pPr>
          </w:p>
        </w:tc>
        <w:tc>
          <w:tcPr>
            <w:tcW w:w="3615" w:type="dxa"/>
          </w:tcPr>
          <w:p w14:paraId="722A40E4" w14:textId="77777777" w:rsidR="0022275B" w:rsidRDefault="0022275B" w:rsidP="0022275B">
            <w:pPr>
              <w:pStyle w:val="NoSpacing"/>
              <w:framePr w:hSpace="0" w:wrap="auto" w:vAnchor="margin" w:hAnchor="text" w:yAlign="inline"/>
            </w:pPr>
            <w:r>
              <w:t>gci:cardinalityOf</w:t>
            </w:r>
          </w:p>
        </w:tc>
        <w:tc>
          <w:tcPr>
            <w:tcW w:w="2776" w:type="dxa"/>
          </w:tcPr>
          <w:p w14:paraId="5A0862F0" w14:textId="77777777" w:rsidR="0022275B" w:rsidRDefault="0022275B" w:rsidP="0022275B">
            <w:pPr>
              <w:pStyle w:val="NoSpacing"/>
              <w:framePr w:hSpace="0" w:wrap="auto" w:vAnchor="margin" w:hAnchor="text" w:yAlign="inline"/>
            </w:pPr>
            <w:r>
              <w:t>exactly 1 Capacity</w:t>
            </w:r>
          </w:p>
        </w:tc>
      </w:tr>
      <w:tr w:rsidR="0022275B" w14:paraId="256F17B6" w14:textId="77777777" w:rsidTr="0022275B">
        <w:trPr>
          <w:cantSplit/>
        </w:trPr>
        <w:tc>
          <w:tcPr>
            <w:tcW w:w="2959" w:type="dxa"/>
            <w:vMerge w:val="restart"/>
          </w:tcPr>
          <w:p w14:paraId="3C765DEB" w14:textId="77777777" w:rsidR="0022275B" w:rsidRDefault="0022275B" w:rsidP="0022275B">
            <w:pPr>
              <w:pStyle w:val="NoSpacing"/>
              <w:framePr w:hSpace="0" w:wrap="auto" w:vAnchor="margin" w:hAnchor="text" w:yAlign="inline"/>
            </w:pPr>
            <w:r>
              <w:t>CapacityRate</w:t>
            </w:r>
          </w:p>
        </w:tc>
        <w:tc>
          <w:tcPr>
            <w:tcW w:w="3615" w:type="dxa"/>
          </w:tcPr>
          <w:p w14:paraId="23FDD9EA" w14:textId="77777777" w:rsidR="0022275B" w:rsidRDefault="0022275B" w:rsidP="0022275B">
            <w:pPr>
              <w:pStyle w:val="NoSpacing"/>
              <w:framePr w:hSpace="0" w:wrap="auto" w:vAnchor="margin" w:hAnchor="text" w:yAlign="inline"/>
            </w:pPr>
            <w:r>
              <w:t>subclassOf</w:t>
            </w:r>
          </w:p>
        </w:tc>
        <w:tc>
          <w:tcPr>
            <w:tcW w:w="2776" w:type="dxa"/>
          </w:tcPr>
          <w:p w14:paraId="5C9D9BCE" w14:textId="77777777" w:rsidR="0022275B" w:rsidRDefault="0022275B" w:rsidP="0022275B">
            <w:pPr>
              <w:pStyle w:val="NoSpacing"/>
              <w:framePr w:hSpace="0" w:wrap="auto" w:vAnchor="margin" w:hAnchor="text" w:yAlign="inline"/>
            </w:pPr>
            <w:r>
              <w:t>Quantity</w:t>
            </w:r>
          </w:p>
        </w:tc>
      </w:tr>
      <w:tr w:rsidR="0022275B" w14:paraId="6AA4370C" w14:textId="77777777" w:rsidTr="0022275B">
        <w:trPr>
          <w:cantSplit/>
        </w:trPr>
        <w:tc>
          <w:tcPr>
            <w:tcW w:w="2959" w:type="dxa"/>
            <w:vMerge/>
          </w:tcPr>
          <w:p w14:paraId="31ED6DD8" w14:textId="77777777" w:rsidR="0022275B" w:rsidRDefault="0022275B" w:rsidP="0022275B">
            <w:pPr>
              <w:pStyle w:val="NoSpacing"/>
              <w:framePr w:hSpace="0" w:wrap="auto" w:vAnchor="margin" w:hAnchor="text" w:yAlign="inline"/>
            </w:pPr>
          </w:p>
        </w:tc>
        <w:tc>
          <w:tcPr>
            <w:tcW w:w="3615" w:type="dxa"/>
          </w:tcPr>
          <w:p w14:paraId="7C9BD14E" w14:textId="77777777" w:rsidR="0022275B" w:rsidRDefault="0022275B" w:rsidP="0022275B">
            <w:pPr>
              <w:pStyle w:val="NoSpacing"/>
              <w:framePr w:hSpace="0" w:wrap="auto" w:vAnchor="margin" w:hAnchor="text" w:yAlign="inline"/>
            </w:pPr>
            <w:r>
              <w:t>hasValue</w:t>
            </w:r>
          </w:p>
        </w:tc>
        <w:tc>
          <w:tcPr>
            <w:tcW w:w="2776" w:type="dxa"/>
          </w:tcPr>
          <w:p w14:paraId="00B99560" w14:textId="77777777" w:rsidR="0022275B" w:rsidRDefault="0022275B" w:rsidP="0022275B">
            <w:pPr>
              <w:pStyle w:val="NoSpacing"/>
              <w:framePr w:hSpace="0" w:wrap="auto" w:vAnchor="margin" w:hAnchor="text" w:yAlign="inline"/>
            </w:pPr>
            <w:r>
              <w:t>only (hasU</w:t>
            </w:r>
            <w:r w:rsidRPr="0093359F">
              <w:t>nit only CardinalityUnitPerTime)</w:t>
            </w:r>
          </w:p>
        </w:tc>
      </w:tr>
      <w:tr w:rsidR="0022275B" w14:paraId="187CA0F9" w14:textId="77777777" w:rsidTr="0022275B">
        <w:trPr>
          <w:cantSplit/>
        </w:trPr>
        <w:tc>
          <w:tcPr>
            <w:tcW w:w="2959" w:type="dxa"/>
            <w:vMerge/>
          </w:tcPr>
          <w:p w14:paraId="38E0C9E3" w14:textId="77777777" w:rsidR="0022275B" w:rsidRPr="00365930" w:rsidRDefault="0022275B" w:rsidP="0022275B">
            <w:pPr>
              <w:pStyle w:val="NoSpacing"/>
              <w:framePr w:hSpace="0" w:wrap="auto" w:vAnchor="margin" w:hAnchor="text" w:yAlign="inline"/>
              <w:rPr>
                <w:highlight w:val="yellow"/>
              </w:rPr>
            </w:pPr>
          </w:p>
        </w:tc>
        <w:tc>
          <w:tcPr>
            <w:tcW w:w="3615" w:type="dxa"/>
          </w:tcPr>
          <w:p w14:paraId="22ADD871" w14:textId="77777777" w:rsidR="0022275B" w:rsidRDefault="0022275B" w:rsidP="0022275B">
            <w:pPr>
              <w:pStyle w:val="NoSpacing"/>
              <w:framePr w:hSpace="0" w:wrap="auto" w:vAnchor="margin" w:hAnchor="text" w:yAlign="inline"/>
            </w:pPr>
            <w:r>
              <w:t>gci:</w:t>
            </w:r>
            <w:r w:rsidRPr="007E76BD">
              <w:t>cardinality_</w:t>
            </w:r>
            <w:r>
              <w:t>of</w:t>
            </w:r>
          </w:p>
        </w:tc>
        <w:tc>
          <w:tcPr>
            <w:tcW w:w="2776" w:type="dxa"/>
          </w:tcPr>
          <w:p w14:paraId="02552BC4" w14:textId="77777777" w:rsidR="0022275B" w:rsidRDefault="0022275B" w:rsidP="0022275B">
            <w:pPr>
              <w:pStyle w:val="NoSpacing"/>
              <w:framePr w:hSpace="0" w:wrap="auto" w:vAnchor="margin" w:hAnchor="text" w:yAlign="inline"/>
            </w:pPr>
            <w:r w:rsidRPr="007E76BD">
              <w:t>exactly 1 Capacity</w:t>
            </w:r>
          </w:p>
        </w:tc>
      </w:tr>
      <w:tr w:rsidR="0022275B" w14:paraId="1EB3CF46" w14:textId="77777777" w:rsidTr="0022275B">
        <w:trPr>
          <w:cantSplit/>
        </w:trPr>
        <w:tc>
          <w:tcPr>
            <w:tcW w:w="2959" w:type="dxa"/>
            <w:vMerge w:val="restart"/>
          </w:tcPr>
          <w:p w14:paraId="00382EBB" w14:textId="77777777" w:rsidR="0022275B" w:rsidRPr="00365930" w:rsidRDefault="0022275B" w:rsidP="0022275B">
            <w:pPr>
              <w:pStyle w:val="NoSpacing"/>
              <w:framePr w:hSpace="0" w:wrap="auto" w:vAnchor="margin" w:hAnchor="text" w:yAlign="inline"/>
              <w:rPr>
                <w:highlight w:val="yellow"/>
              </w:rPr>
            </w:pPr>
            <w:r>
              <w:t>Mass</w:t>
            </w:r>
          </w:p>
        </w:tc>
        <w:tc>
          <w:tcPr>
            <w:tcW w:w="3615" w:type="dxa"/>
          </w:tcPr>
          <w:p w14:paraId="06655DE1" w14:textId="77777777" w:rsidR="0022275B" w:rsidRDefault="0022275B" w:rsidP="0022275B">
            <w:pPr>
              <w:pStyle w:val="NoSpacing"/>
              <w:framePr w:hSpace="0" w:wrap="auto" w:vAnchor="margin" w:hAnchor="text" w:yAlign="inline"/>
            </w:pPr>
            <w:r>
              <w:t>subClassOf</w:t>
            </w:r>
          </w:p>
        </w:tc>
        <w:tc>
          <w:tcPr>
            <w:tcW w:w="2776" w:type="dxa"/>
          </w:tcPr>
          <w:p w14:paraId="79CF3F14" w14:textId="77777777" w:rsidR="0022275B" w:rsidRDefault="0022275B" w:rsidP="0022275B">
            <w:pPr>
              <w:pStyle w:val="NoSpacing"/>
              <w:framePr w:hSpace="0" w:wrap="auto" w:vAnchor="margin" w:hAnchor="text" w:yAlign="inline"/>
            </w:pPr>
            <w:r>
              <w:t>Quantity</w:t>
            </w:r>
          </w:p>
        </w:tc>
      </w:tr>
      <w:tr w:rsidR="0022275B" w14:paraId="03AA56EA" w14:textId="77777777" w:rsidTr="0022275B">
        <w:trPr>
          <w:cantSplit/>
        </w:trPr>
        <w:tc>
          <w:tcPr>
            <w:tcW w:w="2959" w:type="dxa"/>
            <w:vMerge/>
          </w:tcPr>
          <w:p w14:paraId="73237E6D" w14:textId="77777777" w:rsidR="0022275B" w:rsidRDefault="0022275B" w:rsidP="0022275B">
            <w:pPr>
              <w:pStyle w:val="NoSpacing"/>
              <w:framePr w:hSpace="0" w:wrap="auto" w:vAnchor="margin" w:hAnchor="text" w:yAlign="inline"/>
            </w:pPr>
          </w:p>
        </w:tc>
        <w:tc>
          <w:tcPr>
            <w:tcW w:w="3615" w:type="dxa"/>
          </w:tcPr>
          <w:p w14:paraId="33B61F2C" w14:textId="77777777" w:rsidR="0022275B" w:rsidRDefault="0022275B" w:rsidP="0022275B">
            <w:pPr>
              <w:pStyle w:val="NoSpacing"/>
              <w:framePr w:hSpace="0" w:wrap="auto" w:vAnchor="margin" w:hAnchor="text" w:yAlign="inline"/>
            </w:pPr>
            <w:r>
              <w:t>hasValue</w:t>
            </w:r>
          </w:p>
        </w:tc>
        <w:tc>
          <w:tcPr>
            <w:tcW w:w="2776" w:type="dxa"/>
          </w:tcPr>
          <w:p w14:paraId="6CD6B353"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Mass_unit)</w:t>
            </w:r>
          </w:p>
        </w:tc>
      </w:tr>
      <w:tr w:rsidR="0022275B" w14:paraId="25F1B6A0" w14:textId="77777777" w:rsidTr="0022275B">
        <w:trPr>
          <w:cantSplit/>
        </w:trPr>
        <w:tc>
          <w:tcPr>
            <w:tcW w:w="2959" w:type="dxa"/>
            <w:vMerge w:val="restart"/>
          </w:tcPr>
          <w:p w14:paraId="38D507E1" w14:textId="77777777" w:rsidR="0022275B" w:rsidRDefault="0022275B" w:rsidP="0022275B">
            <w:pPr>
              <w:pStyle w:val="NoSpacing"/>
              <w:framePr w:hSpace="0" w:wrap="auto" w:vAnchor="margin" w:hAnchor="text" w:yAlign="inline"/>
            </w:pPr>
            <w:r>
              <w:t>Area</w:t>
            </w:r>
          </w:p>
        </w:tc>
        <w:tc>
          <w:tcPr>
            <w:tcW w:w="3615" w:type="dxa"/>
          </w:tcPr>
          <w:p w14:paraId="5F9C1768" w14:textId="77777777" w:rsidR="0022275B" w:rsidRDefault="0022275B" w:rsidP="0022275B">
            <w:pPr>
              <w:pStyle w:val="NoSpacing"/>
              <w:framePr w:hSpace="0" w:wrap="auto" w:vAnchor="margin" w:hAnchor="text" w:yAlign="inline"/>
            </w:pPr>
            <w:r>
              <w:t>subClassOf</w:t>
            </w:r>
          </w:p>
        </w:tc>
        <w:tc>
          <w:tcPr>
            <w:tcW w:w="2776" w:type="dxa"/>
          </w:tcPr>
          <w:p w14:paraId="023AD45D" w14:textId="77777777" w:rsidR="0022275B" w:rsidRDefault="0022275B" w:rsidP="0022275B">
            <w:pPr>
              <w:pStyle w:val="NoSpacing"/>
              <w:framePr w:hSpace="0" w:wrap="auto" w:vAnchor="margin" w:hAnchor="text" w:yAlign="inline"/>
            </w:pPr>
            <w:r>
              <w:t>Quantity</w:t>
            </w:r>
            <w:r>
              <w:tab/>
            </w:r>
          </w:p>
        </w:tc>
      </w:tr>
      <w:tr w:rsidR="0022275B" w14:paraId="3407447A" w14:textId="77777777" w:rsidTr="0022275B">
        <w:trPr>
          <w:cantSplit/>
        </w:trPr>
        <w:tc>
          <w:tcPr>
            <w:tcW w:w="2959" w:type="dxa"/>
            <w:vMerge/>
          </w:tcPr>
          <w:p w14:paraId="44F7CC81" w14:textId="77777777" w:rsidR="0022275B" w:rsidRDefault="0022275B" w:rsidP="0022275B">
            <w:pPr>
              <w:pStyle w:val="NoSpacing"/>
              <w:framePr w:hSpace="0" w:wrap="auto" w:vAnchor="margin" w:hAnchor="text" w:yAlign="inline"/>
            </w:pPr>
          </w:p>
        </w:tc>
        <w:tc>
          <w:tcPr>
            <w:tcW w:w="3615" w:type="dxa"/>
          </w:tcPr>
          <w:p w14:paraId="716D3A11" w14:textId="77777777" w:rsidR="0022275B" w:rsidRDefault="0022275B" w:rsidP="0022275B">
            <w:pPr>
              <w:pStyle w:val="NoSpacing"/>
              <w:framePr w:hSpace="0" w:wrap="auto" w:vAnchor="margin" w:hAnchor="text" w:yAlign="inline"/>
            </w:pPr>
            <w:r>
              <w:t>hasValue</w:t>
            </w:r>
          </w:p>
        </w:tc>
        <w:tc>
          <w:tcPr>
            <w:tcW w:w="2776" w:type="dxa"/>
          </w:tcPr>
          <w:p w14:paraId="065989C7"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Area_unit)</w:t>
            </w:r>
          </w:p>
        </w:tc>
      </w:tr>
      <w:tr w:rsidR="0022275B" w14:paraId="0FB6F18A" w14:textId="77777777" w:rsidTr="0022275B">
        <w:trPr>
          <w:cantSplit/>
        </w:trPr>
        <w:tc>
          <w:tcPr>
            <w:tcW w:w="2959" w:type="dxa"/>
            <w:vMerge w:val="restart"/>
          </w:tcPr>
          <w:p w14:paraId="15DAC41B" w14:textId="77777777" w:rsidR="0022275B" w:rsidRDefault="0022275B" w:rsidP="0022275B">
            <w:pPr>
              <w:pStyle w:val="NoSpacing"/>
              <w:framePr w:hSpace="0" w:wrap="auto" w:vAnchor="margin" w:hAnchor="text" w:yAlign="inline"/>
            </w:pPr>
            <w:r>
              <w:t>Volume</w:t>
            </w:r>
          </w:p>
        </w:tc>
        <w:tc>
          <w:tcPr>
            <w:tcW w:w="3615" w:type="dxa"/>
          </w:tcPr>
          <w:p w14:paraId="04A1F3BD" w14:textId="77777777" w:rsidR="0022275B" w:rsidRDefault="0022275B" w:rsidP="0022275B">
            <w:pPr>
              <w:pStyle w:val="NoSpacing"/>
              <w:framePr w:hSpace="0" w:wrap="auto" w:vAnchor="margin" w:hAnchor="text" w:yAlign="inline"/>
            </w:pPr>
            <w:r>
              <w:t>subClassOf</w:t>
            </w:r>
          </w:p>
        </w:tc>
        <w:tc>
          <w:tcPr>
            <w:tcW w:w="2776" w:type="dxa"/>
          </w:tcPr>
          <w:p w14:paraId="5410486A" w14:textId="77777777" w:rsidR="0022275B" w:rsidRPr="00365930" w:rsidRDefault="0022275B" w:rsidP="0022275B">
            <w:pPr>
              <w:pStyle w:val="NoSpacing"/>
              <w:framePr w:hSpace="0" w:wrap="auto" w:vAnchor="margin" w:hAnchor="text" w:yAlign="inline"/>
            </w:pPr>
            <w:r>
              <w:t>Quantity</w:t>
            </w:r>
          </w:p>
        </w:tc>
      </w:tr>
      <w:tr w:rsidR="0022275B" w14:paraId="28BB7B2C" w14:textId="77777777" w:rsidTr="0022275B">
        <w:trPr>
          <w:cantSplit/>
        </w:trPr>
        <w:tc>
          <w:tcPr>
            <w:tcW w:w="2959" w:type="dxa"/>
            <w:vMerge/>
          </w:tcPr>
          <w:p w14:paraId="785CE53D" w14:textId="77777777" w:rsidR="0022275B" w:rsidRDefault="0022275B" w:rsidP="0022275B">
            <w:pPr>
              <w:pStyle w:val="NoSpacing"/>
              <w:framePr w:hSpace="0" w:wrap="auto" w:vAnchor="margin" w:hAnchor="text" w:yAlign="inline"/>
            </w:pPr>
          </w:p>
        </w:tc>
        <w:tc>
          <w:tcPr>
            <w:tcW w:w="3615" w:type="dxa"/>
          </w:tcPr>
          <w:p w14:paraId="1ED35883" w14:textId="77777777" w:rsidR="0022275B" w:rsidRDefault="0022275B" w:rsidP="0022275B">
            <w:pPr>
              <w:pStyle w:val="NoSpacing"/>
              <w:framePr w:hSpace="0" w:wrap="auto" w:vAnchor="margin" w:hAnchor="text" w:yAlign="inline"/>
            </w:pPr>
            <w:r>
              <w:t>hasValue</w:t>
            </w:r>
          </w:p>
        </w:tc>
        <w:tc>
          <w:tcPr>
            <w:tcW w:w="2776" w:type="dxa"/>
          </w:tcPr>
          <w:p w14:paraId="2CF75D1A" w14:textId="77777777" w:rsidR="0022275B" w:rsidRPr="00365930" w:rsidRDefault="0022275B" w:rsidP="0022275B">
            <w:pPr>
              <w:pStyle w:val="NoSpacing"/>
              <w:framePr w:hSpace="0" w:wrap="auto" w:vAnchor="margin" w:hAnchor="text" w:yAlign="inline"/>
            </w:pPr>
            <w:r w:rsidRPr="00365930">
              <w:t>only (</w:t>
            </w:r>
            <w:r>
              <w:t>hasUnit</w:t>
            </w:r>
            <w:r w:rsidRPr="00365930">
              <w:t xml:space="preserve"> only </w:t>
            </w:r>
            <w:r>
              <w:t>Volume_unit)</w:t>
            </w:r>
          </w:p>
        </w:tc>
      </w:tr>
      <w:tr w:rsidR="0022275B" w14:paraId="52F0B7CC" w14:textId="77777777" w:rsidTr="0022275B">
        <w:trPr>
          <w:cantSplit/>
        </w:trPr>
        <w:tc>
          <w:tcPr>
            <w:tcW w:w="2959" w:type="dxa"/>
            <w:vMerge w:val="restart"/>
          </w:tcPr>
          <w:p w14:paraId="3B7120D3" w14:textId="77777777" w:rsidR="0022275B" w:rsidRDefault="0022275B" w:rsidP="0022275B">
            <w:pPr>
              <w:pStyle w:val="NoSpacing"/>
              <w:framePr w:hSpace="0" w:wrap="auto" w:vAnchor="margin" w:hAnchor="text" w:yAlign="inline"/>
            </w:pPr>
            <w:r>
              <w:t>Acceleration</w:t>
            </w:r>
          </w:p>
        </w:tc>
        <w:tc>
          <w:tcPr>
            <w:tcW w:w="3615" w:type="dxa"/>
          </w:tcPr>
          <w:p w14:paraId="7E051052" w14:textId="77777777" w:rsidR="0022275B" w:rsidRDefault="0022275B" w:rsidP="0022275B">
            <w:pPr>
              <w:pStyle w:val="NoSpacing"/>
              <w:framePr w:hSpace="0" w:wrap="auto" w:vAnchor="margin" w:hAnchor="text" w:yAlign="inline"/>
            </w:pPr>
            <w:r>
              <w:t>subClassOf</w:t>
            </w:r>
          </w:p>
        </w:tc>
        <w:tc>
          <w:tcPr>
            <w:tcW w:w="2776" w:type="dxa"/>
          </w:tcPr>
          <w:p w14:paraId="2350198B" w14:textId="77777777" w:rsidR="0022275B" w:rsidRDefault="0022275B" w:rsidP="0022275B">
            <w:pPr>
              <w:pStyle w:val="NoSpacing"/>
              <w:framePr w:hSpace="0" w:wrap="auto" w:vAnchor="margin" w:hAnchor="text" w:yAlign="inline"/>
            </w:pPr>
            <w:r>
              <w:t>Quantity</w:t>
            </w:r>
          </w:p>
        </w:tc>
      </w:tr>
      <w:tr w:rsidR="0022275B" w14:paraId="5E7CB2F4" w14:textId="77777777" w:rsidTr="0022275B">
        <w:trPr>
          <w:cantSplit/>
        </w:trPr>
        <w:tc>
          <w:tcPr>
            <w:tcW w:w="2959" w:type="dxa"/>
            <w:vMerge/>
          </w:tcPr>
          <w:p w14:paraId="77C7DFD4" w14:textId="77777777" w:rsidR="0022275B" w:rsidRDefault="0022275B" w:rsidP="0022275B">
            <w:pPr>
              <w:pStyle w:val="NoSpacing"/>
              <w:framePr w:hSpace="0" w:wrap="auto" w:vAnchor="margin" w:hAnchor="text" w:yAlign="inline"/>
            </w:pPr>
          </w:p>
        </w:tc>
        <w:tc>
          <w:tcPr>
            <w:tcW w:w="3615" w:type="dxa"/>
          </w:tcPr>
          <w:p w14:paraId="49E2B63C" w14:textId="77777777" w:rsidR="0022275B" w:rsidRDefault="0022275B" w:rsidP="0022275B">
            <w:pPr>
              <w:pStyle w:val="NoSpacing"/>
              <w:framePr w:hSpace="0" w:wrap="auto" w:vAnchor="margin" w:hAnchor="text" w:yAlign="inline"/>
            </w:pPr>
            <w:r>
              <w:t>hasValue</w:t>
            </w:r>
          </w:p>
        </w:tc>
        <w:tc>
          <w:tcPr>
            <w:tcW w:w="2776" w:type="dxa"/>
          </w:tcPr>
          <w:p w14:paraId="1975FD22"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Acceleration_unit)</w:t>
            </w:r>
          </w:p>
        </w:tc>
      </w:tr>
      <w:tr w:rsidR="0022275B" w14:paraId="2FB0338D" w14:textId="77777777" w:rsidTr="0022275B">
        <w:trPr>
          <w:cantSplit/>
        </w:trPr>
        <w:tc>
          <w:tcPr>
            <w:tcW w:w="2959" w:type="dxa"/>
            <w:vMerge w:val="restart"/>
          </w:tcPr>
          <w:p w14:paraId="70EA1DEB" w14:textId="77777777" w:rsidR="0022275B" w:rsidRDefault="0022275B" w:rsidP="0022275B">
            <w:pPr>
              <w:pStyle w:val="NoSpacing"/>
              <w:framePr w:hSpace="0" w:wrap="auto" w:vAnchor="margin" w:hAnchor="text" w:yAlign="inline"/>
            </w:pPr>
            <w:r>
              <w:t>Speed</w:t>
            </w:r>
          </w:p>
        </w:tc>
        <w:tc>
          <w:tcPr>
            <w:tcW w:w="3615" w:type="dxa"/>
          </w:tcPr>
          <w:p w14:paraId="608AB40F" w14:textId="77777777" w:rsidR="0022275B" w:rsidRDefault="0022275B" w:rsidP="0022275B">
            <w:pPr>
              <w:pStyle w:val="NoSpacing"/>
              <w:framePr w:hSpace="0" w:wrap="auto" w:vAnchor="margin" w:hAnchor="text" w:yAlign="inline"/>
            </w:pPr>
            <w:r>
              <w:t>subClassOf</w:t>
            </w:r>
          </w:p>
        </w:tc>
        <w:tc>
          <w:tcPr>
            <w:tcW w:w="2776" w:type="dxa"/>
          </w:tcPr>
          <w:p w14:paraId="442A8EAC" w14:textId="77777777" w:rsidR="0022275B" w:rsidRDefault="0022275B" w:rsidP="0022275B">
            <w:pPr>
              <w:pStyle w:val="NoSpacing"/>
              <w:framePr w:hSpace="0" w:wrap="auto" w:vAnchor="margin" w:hAnchor="text" w:yAlign="inline"/>
            </w:pPr>
            <w:r>
              <w:t>Quantity</w:t>
            </w:r>
          </w:p>
        </w:tc>
      </w:tr>
      <w:tr w:rsidR="0022275B" w14:paraId="3BACECCF" w14:textId="77777777" w:rsidTr="0022275B">
        <w:trPr>
          <w:cantSplit/>
        </w:trPr>
        <w:tc>
          <w:tcPr>
            <w:tcW w:w="2959" w:type="dxa"/>
            <w:vMerge/>
          </w:tcPr>
          <w:p w14:paraId="15B6849D" w14:textId="77777777" w:rsidR="0022275B" w:rsidRDefault="0022275B" w:rsidP="0022275B">
            <w:pPr>
              <w:pStyle w:val="NoSpacing"/>
              <w:framePr w:hSpace="0" w:wrap="auto" w:vAnchor="margin" w:hAnchor="text" w:yAlign="inline"/>
            </w:pPr>
          </w:p>
        </w:tc>
        <w:tc>
          <w:tcPr>
            <w:tcW w:w="3615" w:type="dxa"/>
          </w:tcPr>
          <w:p w14:paraId="160A2D17" w14:textId="77777777" w:rsidR="0022275B" w:rsidRDefault="0022275B" w:rsidP="0022275B">
            <w:pPr>
              <w:pStyle w:val="NoSpacing"/>
              <w:framePr w:hSpace="0" w:wrap="auto" w:vAnchor="margin" w:hAnchor="text" w:yAlign="inline"/>
            </w:pPr>
            <w:r>
              <w:t>hasValue</w:t>
            </w:r>
          </w:p>
        </w:tc>
        <w:tc>
          <w:tcPr>
            <w:tcW w:w="2776" w:type="dxa"/>
          </w:tcPr>
          <w:p w14:paraId="1F708BB9"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Speed_unit)</w:t>
            </w:r>
          </w:p>
        </w:tc>
      </w:tr>
    </w:tbl>
    <w:p w14:paraId="392260EA" w14:textId="77777777" w:rsidR="0022275B" w:rsidRPr="0022275B" w:rsidRDefault="0022275B" w:rsidP="0022275B">
      <w:pPr>
        <w:rPr>
          <w:lang w:bidi="en-US"/>
        </w:rPr>
      </w:pPr>
    </w:p>
    <w:p w14:paraId="08D941C8" w14:textId="77777777" w:rsidR="0017750F" w:rsidRPr="00652A82" w:rsidRDefault="0017750F" w:rsidP="0017750F">
      <w:pPr>
        <w:pStyle w:val="Heading4"/>
      </w:pPr>
      <w:r>
        <w:t>An Example</w:t>
      </w:r>
    </w:p>
    <w:p w14:paraId="11BD465D" w14:textId="10979930" w:rsidR="0017750F" w:rsidRDefault="0017750F" w:rsidP="0017750F">
      <w:r>
        <w:t xml:space="preserve">For example, consider the representation of the speed of a Vehicle, and a particular point in time. The Vehicle’s speedometer may indicate a speed of 62 mph, whereas the speed observed by some </w:t>
      </w:r>
      <w:r w:rsidR="00BB3C29">
        <w:t xml:space="preserve">external sensor </w:t>
      </w:r>
      <w:r>
        <w:t xml:space="preserve">may record a speed of 100 km/h. Both values </w:t>
      </w:r>
      <w:r w:rsidR="00BB3C29">
        <w:t xml:space="preserve">(ideally) </w:t>
      </w:r>
      <w:r>
        <w:t xml:space="preserve">represent the same quantity but use different units of measure. Using the Units of Measure Ontology, the two distinct values and their units of measure may be captured and associated with a single instance of the vehicle’s speed, as illustrated in </w:t>
      </w:r>
      <w:r>
        <w:fldChar w:fldCharType="begin"/>
      </w:r>
      <w:r>
        <w:instrText xml:space="preserve"> REF _Ref13130894 \h </w:instrText>
      </w:r>
      <w:r>
        <w:fldChar w:fldCharType="separate"/>
      </w:r>
      <w:r w:rsidR="005A6FB2">
        <w:t xml:space="preserve">Figure </w:t>
      </w:r>
      <w:r w:rsidR="005A6FB2">
        <w:rPr>
          <w:noProof/>
        </w:rPr>
        <w:t>13</w:t>
      </w:r>
      <w:r>
        <w:fldChar w:fldCharType="end"/>
      </w:r>
      <w:r>
        <w:t>.</w:t>
      </w:r>
    </w:p>
    <w:p w14:paraId="254113CF" w14:textId="77777777" w:rsidR="0017750F" w:rsidRDefault="0017750F" w:rsidP="0017750F">
      <w:pPr>
        <w:keepNext/>
      </w:pPr>
      <w:r w:rsidRPr="0046503B">
        <w:rPr>
          <w:noProof/>
        </w:rPr>
        <w:drawing>
          <wp:inline distT="0" distB="0" distL="0" distR="0" wp14:anchorId="7500A1C2" wp14:editId="344A90CE">
            <wp:extent cx="5602147" cy="3087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1018" cy="3092655"/>
                    </a:xfrm>
                    <a:prstGeom prst="rect">
                      <a:avLst/>
                    </a:prstGeom>
                  </pic:spPr>
                </pic:pic>
              </a:graphicData>
            </a:graphic>
          </wp:inline>
        </w:drawing>
      </w:r>
    </w:p>
    <w:p w14:paraId="08D6E52B" w14:textId="1D1C8C8F" w:rsidR="0017750F" w:rsidRPr="005564EF" w:rsidRDefault="0017750F" w:rsidP="005564EF">
      <w:pPr>
        <w:pStyle w:val="Caption"/>
        <w:spacing w:after="120"/>
        <w:rPr>
          <w:lang w:val="en-CA"/>
        </w:rPr>
      </w:pPr>
      <w:bookmarkStart w:id="111" w:name="_Ref13130894"/>
      <w:r>
        <w:t xml:space="preserve">Figure </w:t>
      </w:r>
      <w:fldSimple w:instr=" SEQ Figure \* ARABIC ">
        <w:r w:rsidR="000F4793">
          <w:rPr>
            <w:noProof/>
          </w:rPr>
          <w:t>14</w:t>
        </w:r>
      </w:fldSimple>
      <w:bookmarkEnd w:id="111"/>
      <w:r>
        <w:t>: Example use of the Units of Measure Ontology.</w:t>
      </w:r>
    </w:p>
    <w:p w14:paraId="720C5C5C" w14:textId="2055A102" w:rsidR="0017750F" w:rsidRDefault="005564EF" w:rsidP="005564EF">
      <w:pPr>
        <w:pStyle w:val="Heading4"/>
      </w:pPr>
      <w:r>
        <w:lastRenderedPageBreak/>
        <w:t>A note on p</w:t>
      </w:r>
      <w:r w:rsidR="0017750F">
        <w:t>opulations and cardinality</w:t>
      </w:r>
    </w:p>
    <w:p w14:paraId="2CEAFAF9" w14:textId="095926B4" w:rsidR="00C87610" w:rsidRDefault="004852EA" w:rsidP="00E80D3C">
      <w:r>
        <w:t>In order to represent populations, w</w:t>
      </w:r>
      <w:r w:rsidR="00C87610">
        <w:t>e reuse the following classes from the GCI-Foundation ontology</w:t>
      </w:r>
      <w:r w:rsidR="00BB3C29">
        <w:rPr>
          <w:rStyle w:val="FootnoteReference"/>
        </w:rPr>
        <w:footnoteReference w:id="9"/>
      </w:r>
      <w:r w:rsidR="00C87610">
        <w:t>: gci:PopulationSize, gci:PopulationSizeMeasure</w:t>
      </w:r>
      <w:r w:rsidR="0058395F">
        <w:t>, and gci:CardinalityUnit.</w:t>
      </w:r>
      <w:r>
        <w:t xml:space="preserve"> </w:t>
      </w:r>
      <w:r w:rsidR="00BB3C29">
        <w:t>T</w:t>
      </w:r>
      <w:r w:rsidR="00C87610">
        <w:t>he working paper on the GCI Ontology</w:t>
      </w:r>
      <w:r w:rsidR="00691A1A">
        <w:t xml:space="preserve"> </w:t>
      </w:r>
      <w:r w:rsidR="00691A1A">
        <w:fldChar w:fldCharType="begin"/>
      </w:r>
      <w:r w:rsidR="00691A1A">
        <w:instrText xml:space="preserve"> ADDIN EN.CITE &lt;EndNote&gt;&lt;Cite&gt;&lt;Author&gt;Fox&lt;/Author&gt;&lt;Year&gt;2013&lt;/Year&gt;&lt;IDText&gt;A foundation ontology for global city indicators&lt;/IDText&gt;&lt;DisplayText&gt;[24]&lt;/DisplayText&gt;&lt;record&gt;&lt;titles&gt;&lt;title&gt;A foundation ontology for global city indicators&lt;/title&gt;&lt;secondary-title&gt;University of Toronto, Toronto, Global Cities Institute&lt;/secondary-title&gt;&lt;/titles&gt;&lt;contributors&gt;&lt;authors&gt;&lt;author&gt;Fox, Mark S&lt;/author&gt;&lt;/authors&gt;&lt;/contributors&gt;&lt;added-date format="utc"&gt;1563201558&lt;/added-date&gt;&lt;ref-type name="Journal Article"&gt;17&lt;/ref-type&gt;&lt;dates&gt;&lt;year&gt;2013&lt;/year&gt;&lt;/dates&gt;&lt;rec-number&gt;19&lt;/rec-number&gt;&lt;last-updated-date format="utc"&gt;1563201558&lt;/last-updated-date&gt;&lt;/record&gt;&lt;/Cite&gt;&lt;/EndNote&gt;</w:instrText>
      </w:r>
      <w:r w:rsidR="00691A1A">
        <w:fldChar w:fldCharType="separate"/>
      </w:r>
      <w:r w:rsidR="00691A1A">
        <w:rPr>
          <w:noProof/>
        </w:rPr>
        <w:t>[24]</w:t>
      </w:r>
      <w:r w:rsidR="00691A1A">
        <w:fldChar w:fldCharType="end"/>
      </w:r>
      <w:r w:rsidR="00691A1A">
        <w:t xml:space="preserve"> </w:t>
      </w:r>
      <w:r w:rsidR="00C87610">
        <w:t xml:space="preserve"> </w:t>
      </w:r>
      <w:r w:rsidR="00BB3C29">
        <w:t xml:space="preserve">provides </w:t>
      </w:r>
      <w:r w:rsidR="00C87610">
        <w:t>more detail</w:t>
      </w:r>
      <w:r w:rsidR="00BB3C29">
        <w:t xml:space="preserve"> </w:t>
      </w:r>
      <w:r w:rsidR="00C87610">
        <w:t>on this approach.</w:t>
      </w:r>
      <w:r w:rsidR="00646539">
        <w:t xml:space="preserve"> The </w:t>
      </w:r>
      <w:r w:rsidR="00691A1A">
        <w:t>term population is used in a very general sense:</w:t>
      </w:r>
      <w:r w:rsidR="00646539">
        <w:t xml:space="preserve"> while it may define a population of residents within some zone, it may also be used to describe the population of vehicles occupying some stretch of the road network.</w:t>
      </w:r>
    </w:p>
    <w:p w14:paraId="35522125" w14:textId="77777777" w:rsidR="0022275B" w:rsidRDefault="0058395F" w:rsidP="00E80D3C">
      <w:r>
        <w:t xml:space="preserve">The quantity of interest (population size being measured/described) is defined as gci:Population_Size, a subclass of Quantity. Population_Size has some unit of measure (a cardinality unit), and has_value some Population_Measure (with an associated numeric value). The elements associated with a population quantity </w:t>
      </w:r>
      <w:r w:rsidR="00AA1FBD">
        <w:t xml:space="preserve">are </w:t>
      </w:r>
      <w:r>
        <w:t xml:space="preserve">captured through the </w:t>
      </w:r>
      <w:r w:rsidR="00AA1FBD">
        <w:t xml:space="preserve">defined_by </w:t>
      </w:r>
      <w:r>
        <w:t xml:space="preserve">property that relates a Population to some </w:t>
      </w:r>
      <w:r w:rsidR="00AA1FBD">
        <w:t>class of objects</w:t>
      </w:r>
      <w:r>
        <w:t xml:space="preserve">. For example, </w:t>
      </w:r>
      <w:r w:rsidR="008D6847">
        <w:t>consider the measurement of</w:t>
      </w:r>
      <w:r>
        <w:t xml:space="preserve"> the number of cars on some road segment, we could specify: Population_Size and cardinalityOf only </w:t>
      </w:r>
      <w:r w:rsidR="008A4BB3">
        <w:t xml:space="preserve">(Population and definedBy only </w:t>
      </w:r>
      <w:r>
        <w:t>(Vehicle</w:t>
      </w:r>
      <w:r w:rsidR="00E81964">
        <w:t>)). The defining population might b</w:t>
      </w:r>
      <w:r w:rsidR="008D6847">
        <w:t xml:space="preserve">e even more precisely captured for a given Road Segment, X, as depicted in </w:t>
      </w:r>
      <w:r w:rsidR="008D6847">
        <w:fldChar w:fldCharType="begin"/>
      </w:r>
      <w:r w:rsidR="008D6847">
        <w:instrText xml:space="preserve"> REF _Ref516468216 \h </w:instrText>
      </w:r>
      <w:r w:rsidR="008D6847">
        <w:fldChar w:fldCharType="separate"/>
      </w:r>
      <w:r w:rsidR="005A6FB2">
        <w:t xml:space="preserve">Figure </w:t>
      </w:r>
      <w:r w:rsidR="005A6FB2">
        <w:rPr>
          <w:noProof/>
        </w:rPr>
        <w:t>14</w:t>
      </w:r>
      <w:r w:rsidR="008D6847">
        <w:fldChar w:fldCharType="end"/>
      </w:r>
      <w:r w:rsidR="008D6847">
        <w:t xml:space="preserve">: </w:t>
      </w:r>
      <w:r w:rsidR="00E81964">
        <w:t>definedBy only (Vehicle</w:t>
      </w:r>
      <w:r>
        <w:t xml:space="preserve"> and </w:t>
      </w:r>
      <w:r w:rsidR="00A71591">
        <w:t>onSegment</w:t>
      </w:r>
      <w:r>
        <w:t xml:space="preserve"> </w:t>
      </w:r>
      <w:r w:rsidR="008D6847">
        <w:t>value X</w:t>
      </w:r>
      <w:r w:rsidR="008A4BB3">
        <w:t>)</w:t>
      </w:r>
      <w:r>
        <w:t>.</w:t>
      </w:r>
      <w:r w:rsidR="008D6847">
        <w:t xml:space="preserve"> </w:t>
      </w:r>
    </w:p>
    <w:p w14:paraId="56781F82" w14:textId="7E4AB2C6" w:rsidR="00610F94" w:rsidRPr="0022275B" w:rsidRDefault="0022275B" w:rsidP="00E80D3C">
      <w:r>
        <w:t xml:space="preserve">As discussed, the various </w:t>
      </w:r>
      <w:r w:rsidR="008D6847">
        <w:t xml:space="preserve">specializations </w:t>
      </w:r>
      <w:r>
        <w:t xml:space="preserve">of Population </w:t>
      </w:r>
      <w:r w:rsidR="008D6847">
        <w:t xml:space="preserve">are defined as required, within the relevant </w:t>
      </w:r>
      <w:r>
        <w:t>domain-specific ontology. F</w:t>
      </w:r>
      <w:r w:rsidR="008D6847">
        <w:t>or example, a vehicle population would be defined in a module that contains the required concepts of vehicles and road segments. The units of measure ontology captures t</w:t>
      </w:r>
      <w:r w:rsidR="0017750F">
        <w:t>he</w:t>
      </w:r>
      <w:r w:rsidR="008D6847">
        <w:t xml:space="preserve"> core concepts of Population Size, Population Measure, Cardinality Unit, and Population, as depicted in</w:t>
      </w:r>
      <w:r w:rsidR="00536BE0">
        <w:t xml:space="preserve"> </w:t>
      </w:r>
      <w:r w:rsidR="0028082E">
        <w:fldChar w:fldCharType="begin"/>
      </w:r>
      <w:r w:rsidR="0028082E">
        <w:instrText xml:space="preserve"> REF _Ref516468216 \h </w:instrText>
      </w:r>
      <w:r w:rsidR="0028082E">
        <w:fldChar w:fldCharType="separate"/>
      </w:r>
      <w:r w:rsidR="005A6FB2">
        <w:t xml:space="preserve">Figure </w:t>
      </w:r>
      <w:r w:rsidR="005A6FB2">
        <w:rPr>
          <w:noProof/>
        </w:rPr>
        <w:t>14</w:t>
      </w:r>
      <w:r w:rsidR="0028082E">
        <w:fldChar w:fldCharType="end"/>
      </w:r>
      <w:r w:rsidR="008D6847">
        <w:t>.</w:t>
      </w:r>
      <w:r w:rsidR="0017750F">
        <w:t xml:space="preserve"> </w:t>
      </w:r>
      <w:r w:rsidR="00610F94">
        <w:t>Capacity and its associated quantity and measure are defined similar to population.</w:t>
      </w:r>
    </w:p>
    <w:p w14:paraId="74B6EA93" w14:textId="6740BA69" w:rsidR="00AA1FBD" w:rsidRDefault="00CD499C" w:rsidP="00E80D3C">
      <w:pPr>
        <w:keepNext/>
      </w:pPr>
      <w:r w:rsidRPr="00CD499C">
        <w:rPr>
          <w:noProof/>
        </w:rPr>
        <w:lastRenderedPageBreak/>
        <w:drawing>
          <wp:inline distT="0" distB="0" distL="0" distR="0" wp14:anchorId="393C3E50" wp14:editId="2CBA7B94">
            <wp:extent cx="4922196" cy="31279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2883" cy="3134699"/>
                    </a:xfrm>
                    <a:prstGeom prst="rect">
                      <a:avLst/>
                    </a:prstGeom>
                  </pic:spPr>
                </pic:pic>
              </a:graphicData>
            </a:graphic>
          </wp:inline>
        </w:drawing>
      </w:r>
    </w:p>
    <w:p w14:paraId="49E9B08A" w14:textId="7E4EE607" w:rsidR="0017750F" w:rsidRPr="0017750F" w:rsidRDefault="00AA1FBD" w:rsidP="00D046B9">
      <w:pPr>
        <w:pStyle w:val="Caption"/>
      </w:pPr>
      <w:bookmarkStart w:id="112" w:name="_Ref516468216"/>
      <w:r>
        <w:t xml:space="preserve">Figure </w:t>
      </w:r>
      <w:r w:rsidR="00FA06BD">
        <w:rPr>
          <w:noProof/>
        </w:rPr>
        <w:fldChar w:fldCharType="begin"/>
      </w:r>
      <w:r w:rsidR="00FA06BD">
        <w:rPr>
          <w:noProof/>
        </w:rPr>
        <w:instrText xml:space="preserve"> SEQ Figure \* ARABIC </w:instrText>
      </w:r>
      <w:r w:rsidR="00FA06BD">
        <w:rPr>
          <w:noProof/>
        </w:rPr>
        <w:fldChar w:fldCharType="separate"/>
      </w:r>
      <w:r w:rsidR="000F4793">
        <w:rPr>
          <w:noProof/>
        </w:rPr>
        <w:t>15</w:t>
      </w:r>
      <w:r w:rsidR="00FA06BD">
        <w:rPr>
          <w:noProof/>
        </w:rPr>
        <w:fldChar w:fldCharType="end"/>
      </w:r>
      <w:bookmarkEnd w:id="112"/>
      <w:r>
        <w:t>: Specialization of populations.</w:t>
      </w:r>
    </w:p>
    <w:p w14:paraId="51E8B88D" w14:textId="4168A363" w:rsidR="00E66883" w:rsidRPr="00680A88" w:rsidRDefault="000D3AF9" w:rsidP="0017750F">
      <w:pPr>
        <w:pStyle w:val="Heading4"/>
      </w:pPr>
      <w:r w:rsidRPr="00680A88">
        <w:t>Future work</w:t>
      </w:r>
    </w:p>
    <w:p w14:paraId="09B7909E" w14:textId="74B515BD" w:rsidR="000D3AF9" w:rsidRDefault="0017750F" w:rsidP="000D3AF9">
      <w:r>
        <w:t>Future extensions should c</w:t>
      </w:r>
      <w:r w:rsidR="00680A88">
        <w:t>onsider whether</w:t>
      </w:r>
      <w:r w:rsidR="00E8115D">
        <w:t xml:space="preserve"> it</w:t>
      </w:r>
      <w:r w:rsidR="00680A88">
        <w:t xml:space="preserve"> is</w:t>
      </w:r>
      <w:r w:rsidR="00E8115D">
        <w:t xml:space="preserve"> more accurate to describe the position coordinates as quantities that are measured in degrees </w:t>
      </w:r>
      <w:r w:rsidR="00E8115D">
        <w:rPr>
          <w:i/>
        </w:rPr>
        <w:t>that are relative to a geodetic datum</w:t>
      </w:r>
      <w:r w:rsidR="00680A88">
        <w:t xml:space="preserve"> (e.g. NAD83)</w:t>
      </w:r>
      <w:r>
        <w:t xml:space="preserve">, as it </w:t>
      </w:r>
      <w:r w:rsidR="00A45E0B">
        <w:t xml:space="preserve">is </w:t>
      </w:r>
      <w:r w:rsidR="00D046B9">
        <w:t>important</w:t>
      </w:r>
      <w:r w:rsidR="00A45E0B">
        <w:t xml:space="preserve"> to </w:t>
      </w:r>
      <w:r w:rsidR="00D046B9">
        <w:t xml:space="preserve">support the ability to </w:t>
      </w:r>
      <w:r w:rsidR="00A45E0B">
        <w:t xml:space="preserve">distinguish between different position systems. In particular, WGS84 and NAD83, which were originally nearly equal are now considerably different (depending on the area) due to </w:t>
      </w:r>
      <w:r w:rsidR="00847C27">
        <w:t>changes that have occurred to the earth since 1984.</w:t>
      </w:r>
      <w:r w:rsidR="000D3AF9">
        <w:t xml:space="preserve"> Note that </w:t>
      </w:r>
      <w:hyperlink r:id="rId26" w:history="1">
        <w:r w:rsidR="000D3AF9" w:rsidRPr="00DD33ED">
          <w:rPr>
            <w:rStyle w:val="Hyperlink"/>
          </w:rPr>
          <w:t>http://data.ign.fr/def/ignf/20150505.en.htm</w:t>
        </w:r>
      </w:hyperlink>
      <w:r w:rsidR="000D3AF9">
        <w:t xml:space="preserve"> may be a relevant ontology.</w:t>
      </w:r>
    </w:p>
    <w:p w14:paraId="2FE49F5E" w14:textId="77777777" w:rsidR="000B72D5" w:rsidRDefault="000B72D5" w:rsidP="000B72D5"/>
    <w:p w14:paraId="75F0BA7F" w14:textId="47D595FF" w:rsidR="004F1D87" w:rsidRPr="00E72AD2" w:rsidRDefault="00C969BA" w:rsidP="00433E1D">
      <w:pPr>
        <w:pStyle w:val="Heading3"/>
      </w:pPr>
      <w:bookmarkStart w:id="113" w:name="_Toc41911374"/>
      <w:r>
        <w:t>Observations</w:t>
      </w:r>
      <w:r w:rsidR="00E72AD2" w:rsidRPr="00E72AD2">
        <w:t xml:space="preserve"> </w:t>
      </w:r>
      <w:r w:rsidR="004F1D87" w:rsidRPr="00E72AD2">
        <w:t>Ontology</w:t>
      </w:r>
      <w:bookmarkEnd w:id="113"/>
    </w:p>
    <w:p w14:paraId="2F2F9CE3" w14:textId="3FB99427" w:rsidR="004F1D87" w:rsidRPr="007978A3" w:rsidRDefault="0089518D" w:rsidP="004F1D87">
      <w:pPr>
        <w:rPr>
          <w:i/>
        </w:rPr>
      </w:pPr>
      <w:r>
        <w:rPr>
          <w:i/>
        </w:rPr>
        <w:t>http://ontology.eil.utoronto.ca/icity/</w:t>
      </w:r>
      <w:r w:rsidR="00C969BA">
        <w:rPr>
          <w:i/>
        </w:rPr>
        <w:t>Observations</w:t>
      </w:r>
    </w:p>
    <w:p w14:paraId="0E1E0F06" w14:textId="55C9ED3B" w:rsidR="008A4F0D" w:rsidRDefault="008A4F0D" w:rsidP="008A4F0D">
      <w:r>
        <w:t xml:space="preserve">In the iCity TPSO, the Observations ontology is included with the Foundational Ontologies due to the importance of data collection for transportation planning activities. Data collection efforts take various forms – whether through surveys, the use of sensors, or manual observation. With </w:t>
      </w:r>
      <w:r w:rsidR="00447274">
        <w:t xml:space="preserve">the </w:t>
      </w:r>
      <w:r>
        <w:t>grow</w:t>
      </w:r>
      <w:r w:rsidR="00447274">
        <w:t xml:space="preserve">th of the </w:t>
      </w:r>
      <w:r>
        <w:t xml:space="preserve">Internet of Things, data available </w:t>
      </w:r>
      <w:r w:rsidR="00447274">
        <w:t xml:space="preserve">from </w:t>
      </w:r>
      <w:r>
        <w:t xml:space="preserve">sensors will continue to expand, likely </w:t>
      </w:r>
      <w:r>
        <w:lastRenderedPageBreak/>
        <w:t>to include observations about persons, vehicles, and so on. It is important to not only capture the data that is gathered, but the source of the observations.</w:t>
      </w:r>
    </w:p>
    <w:p w14:paraId="32330923" w14:textId="77777777" w:rsidR="008A4F0D" w:rsidRDefault="008A4F0D" w:rsidP="008A4F0D">
      <w:pPr>
        <w:pStyle w:val="Heading4"/>
        <w:rPr>
          <w:lang w:val="en-CA"/>
        </w:rPr>
      </w:pPr>
      <w:r>
        <w:t xml:space="preserve">The Ontology  </w:t>
      </w:r>
    </w:p>
    <w:p w14:paraId="6AF240C7" w14:textId="2B1DC3AD" w:rsidR="008A4F0D" w:rsidRPr="00E24B3D" w:rsidRDefault="008A4F0D" w:rsidP="008A4F0D">
      <w:r w:rsidRPr="000C6992">
        <w:t>The</w:t>
      </w:r>
      <w:r>
        <w:t xml:space="preserve"> Observations ontology reuses the</w:t>
      </w:r>
      <w:r w:rsidRPr="000C6992">
        <w:t xml:space="preserve"> </w:t>
      </w:r>
      <w:r>
        <w:t>SSN</w:t>
      </w:r>
      <w:r w:rsidRPr="000C6992">
        <w:t xml:space="preserve"> (</w:t>
      </w:r>
      <w:r>
        <w:t>Semantic Sensor Network</w:t>
      </w:r>
      <w:r w:rsidRPr="000C6992">
        <w:rPr>
          <w:rFonts w:eastAsiaTheme="majorEastAsia"/>
        </w:rPr>
        <w:t>)</w:t>
      </w:r>
      <w:r>
        <w:rPr>
          <w:rStyle w:val="apple-converted-space"/>
          <w:rFonts w:ascii="Arial" w:eastAsiaTheme="majorEastAsia" w:hAnsi="Arial" w:cs="Arial"/>
          <w:color w:val="000000"/>
          <w:sz w:val="27"/>
          <w:szCs w:val="27"/>
          <w:shd w:val="clear" w:color="auto" w:fill="FFFFFF"/>
        </w:rPr>
        <w:t xml:space="preserve"> </w:t>
      </w:r>
      <w:r w:rsidR="00447274">
        <w:t>O</w:t>
      </w:r>
      <w:r>
        <w:t>ntology</w:t>
      </w:r>
      <w:r>
        <w:rPr>
          <w:rStyle w:val="FootnoteReference"/>
          <w:rFonts w:eastAsiaTheme="majorEastAsia"/>
        </w:rPr>
        <w:footnoteReference w:id="10"/>
      </w:r>
      <w:r>
        <w:t xml:space="preserve">, a W3C recommendation that has been widely adopted to represent sensors and their observations. It is this widespread use which has motivated the adoption of the SSN </w:t>
      </w:r>
      <w:r w:rsidR="00447274">
        <w:t>O</w:t>
      </w:r>
      <w:r>
        <w:t xml:space="preserve">ntology to capture sensors and their observations in the domain of transportation planning. The SSN Ontology defines a Sensor as </w:t>
      </w:r>
      <w:r w:rsidRPr="00E24B3D">
        <w:t>a device that makes some observation</w:t>
      </w:r>
      <w:r>
        <w:t>,</w:t>
      </w:r>
      <w:r w:rsidRPr="00E24B3D">
        <w:t xml:space="preserve"> and may be triggered by some stimulus.</w:t>
      </w:r>
      <w:r>
        <w:t xml:space="preserve"> </w:t>
      </w:r>
      <w:r w:rsidRPr="00E24B3D">
        <w:t>An Observation has some feature of interest – the thing whose property is being detected by the sensor. An observation observes some ObservableProperty. A phenomenon</w:t>
      </w:r>
      <w:r w:rsidR="006B7649">
        <w:t>-</w:t>
      </w:r>
      <w:r w:rsidRPr="00E24B3D">
        <w:t>time (i.e. the time at which the property was demonstrated) and result</w:t>
      </w:r>
      <w:r w:rsidR="006B7649">
        <w:t>-</w:t>
      </w:r>
      <w:r w:rsidRPr="00E24B3D">
        <w:t>time may be associated with a</w:t>
      </w:r>
      <w:r>
        <w:t xml:space="preserve"> particular</w:t>
      </w:r>
      <w:r w:rsidRPr="00E24B3D">
        <w:t xml:space="preserve"> observation.</w:t>
      </w:r>
    </w:p>
    <w:p w14:paraId="6AAC13EB" w14:textId="439FEA8A" w:rsidR="008A4F0D" w:rsidRDefault="008A4F0D" w:rsidP="008A4F0D">
      <w:r>
        <w:t xml:space="preserve">The Observations Ontology generalizes concepts from the SSN Ontology and expands the representation to include observations collected without the use of a sensor. To achieve this, the concept of an Observer is introduced; an Observer is a generalization of a Sensor and could also include concepts such as Persons or Surveys. The key concepts are summarized in </w:t>
      </w:r>
      <w:r>
        <w:fldChar w:fldCharType="begin"/>
      </w:r>
      <w:r>
        <w:instrText xml:space="preserve"> REF _Ref13136457 \h </w:instrText>
      </w:r>
      <w:r>
        <w:fldChar w:fldCharType="separate"/>
      </w:r>
      <w:r w:rsidR="006B7649">
        <w:t xml:space="preserve">Table </w:t>
      </w:r>
      <w:r w:rsidR="006B7649">
        <w:rPr>
          <w:noProof/>
        </w:rPr>
        <w:t>13</w:t>
      </w:r>
      <w:r>
        <w:fldChar w:fldCharType="end"/>
      </w:r>
      <w:r>
        <w:t>.</w:t>
      </w:r>
    </w:p>
    <w:p w14:paraId="66850180" w14:textId="08892B0A" w:rsidR="008A4F0D" w:rsidRDefault="008A4F0D" w:rsidP="008A4F0D">
      <w:r>
        <w:t xml:space="preserve">The SSN </w:t>
      </w:r>
      <w:r w:rsidR="006B7649">
        <w:t>O</w:t>
      </w:r>
      <w:r>
        <w:t>ntology does not make any commitments as to whether instances of ssn:Property should be generic (e.g. ex:temperature) or specific to the feature of interest (e.g. ex:mybodytemperature); current documentation suggests that this is a choice for the modeler. On the other hand, the iCity TPSO prescribes a definition of instances of ssn:Property at a generic level; this enables the querying of sensors that observe some property (e.g. vehicle presence) regardless of the location. This is useful as there may be different kinds of sensors that observe the same properties (e.g. loop detectors vs Bluetooth sensors) and while they might not share the exact feature of interest, they may be in close enough proximity to be related and so a property indicating their similarity is desirable.</w:t>
      </w:r>
    </w:p>
    <w:p w14:paraId="17977141" w14:textId="2788086A" w:rsidR="008A4F0D" w:rsidRDefault="008A4F0D" w:rsidP="008A4F0D">
      <w:pPr>
        <w:pStyle w:val="Caption"/>
        <w:keepNext/>
        <w:spacing w:after="120"/>
      </w:pPr>
      <w:bookmarkStart w:id="114" w:name="_Ref13136457"/>
      <w:r>
        <w:lastRenderedPageBreak/>
        <w:t xml:space="preserve">Table </w:t>
      </w:r>
      <w:fldSimple w:instr=" SEQ Table \* ARABIC ">
        <w:r w:rsidR="0096166B">
          <w:rPr>
            <w:noProof/>
          </w:rPr>
          <w:t>13</w:t>
        </w:r>
      </w:fldSimple>
      <w:bookmarkEnd w:id="114"/>
      <w:r>
        <w:t>: Key classes in the Observations Ontology</w:t>
      </w:r>
    </w:p>
    <w:tbl>
      <w:tblPr>
        <w:tblStyle w:val="TableGrid"/>
        <w:tblpPr w:leftFromText="180" w:rightFromText="180" w:vertAnchor="text" w:horzAnchor="margin" w:tblpY="128"/>
        <w:tblW w:w="0" w:type="auto"/>
        <w:tblCellMar>
          <w:top w:w="28" w:type="dxa"/>
          <w:left w:w="28" w:type="dxa"/>
          <w:bottom w:w="28" w:type="dxa"/>
          <w:right w:w="28" w:type="dxa"/>
        </w:tblCellMar>
        <w:tblLook w:val="04A0" w:firstRow="1" w:lastRow="0" w:firstColumn="1" w:lastColumn="0" w:noHBand="0" w:noVBand="1"/>
      </w:tblPr>
      <w:tblGrid>
        <w:gridCol w:w="2805"/>
        <w:gridCol w:w="2917"/>
        <w:gridCol w:w="3628"/>
      </w:tblGrid>
      <w:tr w:rsidR="008A4F0D" w14:paraId="68F9CF78" w14:textId="77777777" w:rsidTr="006B7649">
        <w:tc>
          <w:tcPr>
            <w:tcW w:w="2805" w:type="dxa"/>
            <w:shd w:val="clear" w:color="auto" w:fill="00FFFF"/>
          </w:tcPr>
          <w:p w14:paraId="27E097B7" w14:textId="77777777" w:rsidR="008A4F0D" w:rsidRDefault="008A4F0D" w:rsidP="006B7649">
            <w:pPr>
              <w:pStyle w:val="NoSpacing"/>
              <w:framePr w:hSpace="0" w:wrap="auto" w:vAnchor="margin" w:hAnchor="text" w:yAlign="inline"/>
            </w:pPr>
            <w:r>
              <w:t>Object</w:t>
            </w:r>
          </w:p>
        </w:tc>
        <w:tc>
          <w:tcPr>
            <w:tcW w:w="2917" w:type="dxa"/>
            <w:shd w:val="clear" w:color="auto" w:fill="00FFFF"/>
          </w:tcPr>
          <w:p w14:paraId="6E291DCC" w14:textId="77777777" w:rsidR="008A4F0D" w:rsidRDefault="008A4F0D" w:rsidP="006B7649">
            <w:pPr>
              <w:pStyle w:val="NoSpacing"/>
              <w:framePr w:hSpace="0" w:wrap="auto" w:vAnchor="margin" w:hAnchor="text" w:yAlign="inline"/>
            </w:pPr>
            <w:r>
              <w:t>Property</w:t>
            </w:r>
          </w:p>
        </w:tc>
        <w:tc>
          <w:tcPr>
            <w:tcW w:w="3628" w:type="dxa"/>
            <w:shd w:val="clear" w:color="auto" w:fill="00FFFF"/>
          </w:tcPr>
          <w:p w14:paraId="3A68FE8A" w14:textId="77777777" w:rsidR="008A4F0D" w:rsidRDefault="008A4F0D" w:rsidP="006B7649">
            <w:pPr>
              <w:pStyle w:val="NoSpacing"/>
              <w:framePr w:hSpace="0" w:wrap="auto" w:vAnchor="margin" w:hAnchor="text" w:yAlign="inline"/>
            </w:pPr>
            <w:r>
              <w:t>Value</w:t>
            </w:r>
          </w:p>
        </w:tc>
      </w:tr>
      <w:tr w:rsidR="008A4F0D" w14:paraId="6E55795C" w14:textId="77777777" w:rsidTr="006B7649">
        <w:tc>
          <w:tcPr>
            <w:tcW w:w="2805" w:type="dxa"/>
          </w:tcPr>
          <w:p w14:paraId="5299188B" w14:textId="77777777" w:rsidR="008A4F0D" w:rsidRDefault="008A4F0D" w:rsidP="006B7649">
            <w:pPr>
              <w:pStyle w:val="NoSpacing"/>
              <w:framePr w:hSpace="0" w:wrap="auto" w:vAnchor="margin" w:hAnchor="text" w:yAlign="inline"/>
            </w:pPr>
            <w:r>
              <w:t>Observation</w:t>
            </w:r>
          </w:p>
        </w:tc>
        <w:tc>
          <w:tcPr>
            <w:tcW w:w="2917" w:type="dxa"/>
          </w:tcPr>
          <w:p w14:paraId="564F6031" w14:textId="77777777" w:rsidR="008A4F0D" w:rsidRDefault="008A4F0D" w:rsidP="006B7649">
            <w:pPr>
              <w:pStyle w:val="NoSpacing"/>
              <w:framePr w:hSpace="0" w:wrap="auto" w:vAnchor="margin" w:hAnchor="text" w:yAlign="inline"/>
            </w:pPr>
            <w:r>
              <w:t>observedBy</w:t>
            </w:r>
          </w:p>
        </w:tc>
        <w:tc>
          <w:tcPr>
            <w:tcW w:w="3628" w:type="dxa"/>
          </w:tcPr>
          <w:p w14:paraId="3E2A0D85" w14:textId="77777777" w:rsidR="008A4F0D" w:rsidRDefault="008A4F0D" w:rsidP="006B7649">
            <w:pPr>
              <w:pStyle w:val="NoSpacing"/>
              <w:framePr w:hSpace="0" w:wrap="auto" w:vAnchor="margin" w:hAnchor="text" w:yAlign="inline"/>
            </w:pPr>
            <w:r>
              <w:t>only Observer</w:t>
            </w:r>
          </w:p>
        </w:tc>
      </w:tr>
      <w:tr w:rsidR="008A4F0D" w14:paraId="3F4F2DE9" w14:textId="77777777" w:rsidTr="006B7649">
        <w:tc>
          <w:tcPr>
            <w:tcW w:w="2805" w:type="dxa"/>
          </w:tcPr>
          <w:p w14:paraId="601DBAA7" w14:textId="77777777" w:rsidR="008A4F0D" w:rsidRDefault="008A4F0D" w:rsidP="006B7649">
            <w:pPr>
              <w:pStyle w:val="NoSpacing"/>
              <w:framePr w:hSpace="0" w:wrap="auto" w:vAnchor="margin" w:hAnchor="text" w:yAlign="inline"/>
            </w:pPr>
            <w:r>
              <w:t>Observer</w:t>
            </w:r>
          </w:p>
        </w:tc>
        <w:tc>
          <w:tcPr>
            <w:tcW w:w="2917" w:type="dxa"/>
          </w:tcPr>
          <w:p w14:paraId="6F8E78CC" w14:textId="77777777" w:rsidR="008A4F0D" w:rsidRDefault="008A4F0D" w:rsidP="006B7649">
            <w:pPr>
              <w:pStyle w:val="NoSpacing"/>
              <w:framePr w:hSpace="0" w:wrap="auto" w:vAnchor="margin" w:hAnchor="text" w:yAlign="inline"/>
            </w:pPr>
            <w:r>
              <w:t>inverse(observedBy)</w:t>
            </w:r>
          </w:p>
        </w:tc>
        <w:tc>
          <w:tcPr>
            <w:tcW w:w="3628" w:type="dxa"/>
          </w:tcPr>
          <w:p w14:paraId="47BD2C09" w14:textId="77777777" w:rsidR="008A4F0D" w:rsidRDefault="008A4F0D" w:rsidP="006B7649">
            <w:pPr>
              <w:pStyle w:val="NoSpacing"/>
              <w:framePr w:hSpace="0" w:wrap="auto" w:vAnchor="margin" w:hAnchor="text" w:yAlign="inline"/>
            </w:pPr>
            <w:r>
              <w:t>only Observation</w:t>
            </w:r>
          </w:p>
        </w:tc>
      </w:tr>
      <w:tr w:rsidR="008A4F0D" w14:paraId="536092A7" w14:textId="77777777" w:rsidTr="006B7649">
        <w:tc>
          <w:tcPr>
            <w:tcW w:w="2805" w:type="dxa"/>
            <w:vMerge w:val="restart"/>
          </w:tcPr>
          <w:p w14:paraId="5BA118E9" w14:textId="77777777" w:rsidR="008A4F0D" w:rsidRDefault="008A4F0D" w:rsidP="006B7649">
            <w:pPr>
              <w:pStyle w:val="NoSpacing"/>
              <w:framePr w:hSpace="0" w:wrap="auto" w:vAnchor="margin" w:hAnchor="text" w:yAlign="inline"/>
            </w:pPr>
            <w:r>
              <w:t>sosa:Sensor</w:t>
            </w:r>
          </w:p>
        </w:tc>
        <w:tc>
          <w:tcPr>
            <w:tcW w:w="2917" w:type="dxa"/>
          </w:tcPr>
          <w:p w14:paraId="4E45979B" w14:textId="77777777" w:rsidR="008A4F0D" w:rsidRDefault="008A4F0D" w:rsidP="006B7649">
            <w:pPr>
              <w:pStyle w:val="NoSpacing"/>
              <w:framePr w:hSpace="0" w:wrap="auto" w:vAnchor="margin" w:hAnchor="text" w:yAlign="inline"/>
            </w:pPr>
            <w:r>
              <w:t>subclassOf</w:t>
            </w:r>
          </w:p>
        </w:tc>
        <w:tc>
          <w:tcPr>
            <w:tcW w:w="3628" w:type="dxa"/>
          </w:tcPr>
          <w:p w14:paraId="5ED603E7" w14:textId="77777777" w:rsidR="008A4F0D" w:rsidRDefault="008A4F0D" w:rsidP="006B7649">
            <w:pPr>
              <w:pStyle w:val="NoSpacing"/>
              <w:framePr w:hSpace="0" w:wrap="auto" w:vAnchor="margin" w:hAnchor="text" w:yAlign="inline"/>
            </w:pPr>
            <w:r>
              <w:t>Observer</w:t>
            </w:r>
          </w:p>
        </w:tc>
      </w:tr>
      <w:tr w:rsidR="008A4F0D" w14:paraId="4D84A845" w14:textId="77777777" w:rsidTr="006B7649">
        <w:tc>
          <w:tcPr>
            <w:tcW w:w="2805" w:type="dxa"/>
            <w:vMerge/>
          </w:tcPr>
          <w:p w14:paraId="3AE6F36D" w14:textId="77777777" w:rsidR="008A4F0D" w:rsidRDefault="008A4F0D" w:rsidP="006B7649">
            <w:pPr>
              <w:pStyle w:val="NoSpacing"/>
              <w:framePr w:hSpace="0" w:wrap="auto" w:vAnchor="margin" w:hAnchor="text" w:yAlign="inline"/>
            </w:pPr>
          </w:p>
        </w:tc>
        <w:tc>
          <w:tcPr>
            <w:tcW w:w="2917" w:type="dxa"/>
          </w:tcPr>
          <w:p w14:paraId="49155F82" w14:textId="77777777" w:rsidR="008A4F0D" w:rsidRDefault="008A4F0D" w:rsidP="006B7649">
            <w:pPr>
              <w:pStyle w:val="NoSpacing"/>
              <w:framePr w:hSpace="0" w:wrap="auto" w:vAnchor="margin" w:hAnchor="text" w:yAlign="inline"/>
            </w:pPr>
            <w:r>
              <w:t>sosa:madeObservation</w:t>
            </w:r>
          </w:p>
        </w:tc>
        <w:tc>
          <w:tcPr>
            <w:tcW w:w="3628" w:type="dxa"/>
          </w:tcPr>
          <w:p w14:paraId="53FDDFEF" w14:textId="77777777" w:rsidR="008A4F0D" w:rsidRDefault="008A4F0D" w:rsidP="006B7649">
            <w:pPr>
              <w:pStyle w:val="NoSpacing"/>
              <w:framePr w:hSpace="0" w:wrap="auto" w:vAnchor="margin" w:hAnchor="text" w:yAlign="inline"/>
            </w:pPr>
            <w:r>
              <w:t>only sosa:Observation</w:t>
            </w:r>
          </w:p>
        </w:tc>
      </w:tr>
      <w:tr w:rsidR="008A4F0D" w14:paraId="688BC9CA" w14:textId="77777777" w:rsidTr="006B7649">
        <w:tc>
          <w:tcPr>
            <w:tcW w:w="2805" w:type="dxa"/>
            <w:vMerge/>
          </w:tcPr>
          <w:p w14:paraId="75382DBD" w14:textId="77777777" w:rsidR="008A4F0D" w:rsidRDefault="008A4F0D" w:rsidP="006B7649">
            <w:pPr>
              <w:pStyle w:val="NoSpacing"/>
              <w:framePr w:hSpace="0" w:wrap="auto" w:vAnchor="margin" w:hAnchor="text" w:yAlign="inline"/>
            </w:pPr>
          </w:p>
        </w:tc>
        <w:tc>
          <w:tcPr>
            <w:tcW w:w="2917" w:type="dxa"/>
          </w:tcPr>
          <w:p w14:paraId="073FA13A" w14:textId="77777777" w:rsidR="008A4F0D" w:rsidRDefault="008A4F0D" w:rsidP="006B7649">
            <w:pPr>
              <w:pStyle w:val="NoSpacing"/>
              <w:framePr w:hSpace="0" w:wrap="auto" w:vAnchor="margin" w:hAnchor="text" w:yAlign="inline"/>
            </w:pPr>
            <w:r>
              <w:t>sosa:observes</w:t>
            </w:r>
          </w:p>
        </w:tc>
        <w:tc>
          <w:tcPr>
            <w:tcW w:w="3628" w:type="dxa"/>
          </w:tcPr>
          <w:p w14:paraId="2F18E166" w14:textId="77777777" w:rsidR="008A4F0D" w:rsidRDefault="008A4F0D" w:rsidP="006B7649">
            <w:pPr>
              <w:pStyle w:val="NoSpacing"/>
              <w:framePr w:hSpace="0" w:wrap="auto" w:vAnchor="margin" w:hAnchor="text" w:yAlign="inline"/>
            </w:pPr>
            <w:r>
              <w:t>only sosa:ObservableProperty</w:t>
            </w:r>
          </w:p>
        </w:tc>
      </w:tr>
      <w:tr w:rsidR="008A4F0D" w14:paraId="05630DCE" w14:textId="77777777" w:rsidTr="006B7649">
        <w:tc>
          <w:tcPr>
            <w:tcW w:w="2805" w:type="dxa"/>
            <w:vMerge/>
          </w:tcPr>
          <w:p w14:paraId="55C92C03" w14:textId="77777777" w:rsidR="008A4F0D" w:rsidRDefault="008A4F0D" w:rsidP="006B7649">
            <w:pPr>
              <w:pStyle w:val="NoSpacing"/>
              <w:framePr w:hSpace="0" w:wrap="auto" w:vAnchor="margin" w:hAnchor="text" w:yAlign="inline"/>
            </w:pPr>
          </w:p>
        </w:tc>
        <w:tc>
          <w:tcPr>
            <w:tcW w:w="2917" w:type="dxa"/>
          </w:tcPr>
          <w:p w14:paraId="21AA62EE" w14:textId="77777777" w:rsidR="008A4F0D" w:rsidRDefault="008A4F0D" w:rsidP="006B7649">
            <w:pPr>
              <w:pStyle w:val="NoSpacing"/>
              <w:framePr w:hSpace="0" w:wrap="auto" w:vAnchor="margin" w:hAnchor="text" w:yAlign="inline"/>
            </w:pPr>
            <w:r>
              <w:t>ssn:detects</w:t>
            </w:r>
          </w:p>
        </w:tc>
        <w:tc>
          <w:tcPr>
            <w:tcW w:w="3628" w:type="dxa"/>
          </w:tcPr>
          <w:p w14:paraId="20A21742" w14:textId="77777777" w:rsidR="008A4F0D" w:rsidRDefault="008A4F0D" w:rsidP="006B7649">
            <w:pPr>
              <w:pStyle w:val="NoSpacing"/>
              <w:framePr w:hSpace="0" w:wrap="auto" w:vAnchor="margin" w:hAnchor="text" w:yAlign="inline"/>
            </w:pPr>
            <w:r>
              <w:t>only ssn:Stimulus</w:t>
            </w:r>
          </w:p>
        </w:tc>
      </w:tr>
      <w:tr w:rsidR="008A4F0D" w14:paraId="317BFD16" w14:textId="77777777" w:rsidTr="006B7649">
        <w:trPr>
          <w:trHeight w:val="63"/>
        </w:trPr>
        <w:tc>
          <w:tcPr>
            <w:tcW w:w="2805" w:type="dxa"/>
            <w:vMerge w:val="restart"/>
          </w:tcPr>
          <w:p w14:paraId="44154E9C" w14:textId="77777777" w:rsidR="008A4F0D" w:rsidRDefault="008A4F0D" w:rsidP="006B7649">
            <w:pPr>
              <w:pStyle w:val="NoSpacing"/>
              <w:framePr w:hSpace="0" w:wrap="auto" w:vAnchor="margin" w:hAnchor="text" w:yAlign="inline"/>
            </w:pPr>
            <w:r>
              <w:t>sosa:Observation</w:t>
            </w:r>
          </w:p>
        </w:tc>
        <w:tc>
          <w:tcPr>
            <w:tcW w:w="2917" w:type="dxa"/>
          </w:tcPr>
          <w:p w14:paraId="0075880C" w14:textId="77777777" w:rsidR="008A4F0D" w:rsidRDefault="008A4F0D" w:rsidP="006B7649">
            <w:pPr>
              <w:pStyle w:val="NoSpacing"/>
              <w:framePr w:hSpace="0" w:wrap="auto" w:vAnchor="margin" w:hAnchor="text" w:yAlign="inline"/>
            </w:pPr>
            <w:r>
              <w:t>subclassOf</w:t>
            </w:r>
          </w:p>
        </w:tc>
        <w:tc>
          <w:tcPr>
            <w:tcW w:w="3628" w:type="dxa"/>
          </w:tcPr>
          <w:p w14:paraId="37F0F1E0" w14:textId="77777777" w:rsidR="008A4F0D" w:rsidRDefault="008A4F0D" w:rsidP="006B7649">
            <w:pPr>
              <w:pStyle w:val="NoSpacing"/>
              <w:framePr w:hSpace="0" w:wrap="auto" w:vAnchor="margin" w:hAnchor="text" w:yAlign="inline"/>
            </w:pPr>
            <w:r>
              <w:t>Observation</w:t>
            </w:r>
          </w:p>
        </w:tc>
      </w:tr>
      <w:tr w:rsidR="008A4F0D" w14:paraId="593D928D" w14:textId="77777777" w:rsidTr="006B7649">
        <w:trPr>
          <w:trHeight w:val="63"/>
        </w:trPr>
        <w:tc>
          <w:tcPr>
            <w:tcW w:w="2805" w:type="dxa"/>
            <w:vMerge/>
          </w:tcPr>
          <w:p w14:paraId="7CA90AB5" w14:textId="77777777" w:rsidR="008A4F0D" w:rsidRDefault="008A4F0D" w:rsidP="006B7649">
            <w:pPr>
              <w:pStyle w:val="NoSpacing"/>
              <w:framePr w:hSpace="0" w:wrap="auto" w:vAnchor="margin" w:hAnchor="text" w:yAlign="inline"/>
            </w:pPr>
          </w:p>
        </w:tc>
        <w:tc>
          <w:tcPr>
            <w:tcW w:w="2917" w:type="dxa"/>
          </w:tcPr>
          <w:p w14:paraId="7C0CBA29" w14:textId="77777777" w:rsidR="008A4F0D" w:rsidRDefault="008A4F0D" w:rsidP="006B7649">
            <w:pPr>
              <w:pStyle w:val="NoSpacing"/>
              <w:framePr w:hSpace="0" w:wrap="auto" w:vAnchor="margin" w:hAnchor="text" w:yAlign="inline"/>
            </w:pPr>
            <w:r>
              <w:t>sosa:madeBySensor</w:t>
            </w:r>
          </w:p>
        </w:tc>
        <w:tc>
          <w:tcPr>
            <w:tcW w:w="3628" w:type="dxa"/>
          </w:tcPr>
          <w:p w14:paraId="0F4EB334" w14:textId="77777777" w:rsidR="008A4F0D" w:rsidRDefault="008A4F0D" w:rsidP="006B7649">
            <w:pPr>
              <w:pStyle w:val="NoSpacing"/>
              <w:framePr w:hSpace="0" w:wrap="auto" w:vAnchor="margin" w:hAnchor="text" w:yAlign="inline"/>
            </w:pPr>
            <w:r>
              <w:t>exactly 1 sosa:Sensor</w:t>
            </w:r>
          </w:p>
        </w:tc>
      </w:tr>
      <w:tr w:rsidR="008A4F0D" w14:paraId="758B1361" w14:textId="77777777" w:rsidTr="006B7649">
        <w:trPr>
          <w:trHeight w:val="63"/>
        </w:trPr>
        <w:tc>
          <w:tcPr>
            <w:tcW w:w="2805" w:type="dxa"/>
            <w:vMerge/>
          </w:tcPr>
          <w:p w14:paraId="2A2C2210" w14:textId="77777777" w:rsidR="008A4F0D" w:rsidRDefault="008A4F0D" w:rsidP="006B7649">
            <w:pPr>
              <w:pStyle w:val="NoSpacing"/>
              <w:framePr w:hSpace="0" w:wrap="auto" w:vAnchor="margin" w:hAnchor="text" w:yAlign="inline"/>
            </w:pPr>
          </w:p>
        </w:tc>
        <w:tc>
          <w:tcPr>
            <w:tcW w:w="2917" w:type="dxa"/>
          </w:tcPr>
          <w:p w14:paraId="7A23766F" w14:textId="77777777" w:rsidR="008A4F0D" w:rsidRDefault="008A4F0D" w:rsidP="006B7649">
            <w:pPr>
              <w:pStyle w:val="NoSpacing"/>
              <w:framePr w:hSpace="0" w:wrap="auto" w:vAnchor="margin" w:hAnchor="text" w:yAlign="inline"/>
            </w:pPr>
            <w:r>
              <w:t>sosa:hasFeatureOfInterest</w:t>
            </w:r>
          </w:p>
        </w:tc>
        <w:tc>
          <w:tcPr>
            <w:tcW w:w="3628" w:type="dxa"/>
          </w:tcPr>
          <w:p w14:paraId="3D836A20" w14:textId="77777777" w:rsidR="008A4F0D" w:rsidRDefault="008A4F0D" w:rsidP="006B7649">
            <w:pPr>
              <w:pStyle w:val="NoSpacing"/>
              <w:framePr w:hSpace="0" w:wrap="auto" w:vAnchor="margin" w:hAnchor="text" w:yAlign="inline"/>
            </w:pPr>
            <w:r>
              <w:t>exactly 1 owl:Thing and only sosa:FeatureOfInterest</w:t>
            </w:r>
          </w:p>
        </w:tc>
      </w:tr>
      <w:tr w:rsidR="008A4F0D" w14:paraId="525EA49C" w14:textId="77777777" w:rsidTr="006B7649">
        <w:trPr>
          <w:trHeight w:val="63"/>
        </w:trPr>
        <w:tc>
          <w:tcPr>
            <w:tcW w:w="2805" w:type="dxa"/>
            <w:vMerge/>
          </w:tcPr>
          <w:p w14:paraId="7373748F" w14:textId="77777777" w:rsidR="008A4F0D" w:rsidRDefault="008A4F0D" w:rsidP="006B7649">
            <w:pPr>
              <w:pStyle w:val="NoSpacing"/>
              <w:framePr w:hSpace="0" w:wrap="auto" w:vAnchor="margin" w:hAnchor="text" w:yAlign="inline"/>
            </w:pPr>
          </w:p>
        </w:tc>
        <w:tc>
          <w:tcPr>
            <w:tcW w:w="2917" w:type="dxa"/>
          </w:tcPr>
          <w:p w14:paraId="2F4B89C3" w14:textId="77777777" w:rsidR="008A4F0D" w:rsidRDefault="008A4F0D" w:rsidP="006B7649">
            <w:pPr>
              <w:pStyle w:val="NoSpacing"/>
              <w:framePr w:hSpace="0" w:wrap="auto" w:vAnchor="margin" w:hAnchor="text" w:yAlign="inline"/>
            </w:pPr>
            <w:r>
              <w:t>sosa:hasResult</w:t>
            </w:r>
          </w:p>
        </w:tc>
        <w:tc>
          <w:tcPr>
            <w:tcW w:w="3628" w:type="dxa"/>
          </w:tcPr>
          <w:p w14:paraId="7FF0C265" w14:textId="77777777" w:rsidR="008A4F0D" w:rsidRDefault="008A4F0D" w:rsidP="006B7649">
            <w:pPr>
              <w:pStyle w:val="NoSpacing"/>
              <w:framePr w:hSpace="0" w:wrap="auto" w:vAnchor="margin" w:hAnchor="text" w:yAlign="inline"/>
            </w:pPr>
            <w:r>
              <w:t>exactly 1 owl:Thing and only sosa:Result</w:t>
            </w:r>
          </w:p>
        </w:tc>
      </w:tr>
      <w:tr w:rsidR="008A4F0D" w14:paraId="2921D012" w14:textId="77777777" w:rsidTr="006B7649">
        <w:trPr>
          <w:trHeight w:val="63"/>
        </w:trPr>
        <w:tc>
          <w:tcPr>
            <w:tcW w:w="2805" w:type="dxa"/>
            <w:vMerge/>
          </w:tcPr>
          <w:p w14:paraId="13DDE1B2" w14:textId="77777777" w:rsidR="008A4F0D" w:rsidRDefault="008A4F0D" w:rsidP="006B7649">
            <w:pPr>
              <w:pStyle w:val="NoSpacing"/>
              <w:framePr w:hSpace="0" w:wrap="auto" w:vAnchor="margin" w:hAnchor="text" w:yAlign="inline"/>
            </w:pPr>
          </w:p>
        </w:tc>
        <w:tc>
          <w:tcPr>
            <w:tcW w:w="2917" w:type="dxa"/>
          </w:tcPr>
          <w:p w14:paraId="42282828" w14:textId="77777777" w:rsidR="008A4F0D" w:rsidRDefault="008A4F0D" w:rsidP="006B7649">
            <w:pPr>
              <w:pStyle w:val="NoSpacing"/>
              <w:framePr w:hSpace="0" w:wrap="auto" w:vAnchor="margin" w:hAnchor="text" w:yAlign="inline"/>
            </w:pPr>
            <w:r>
              <w:t>sosa:observedProperty</w:t>
            </w:r>
          </w:p>
        </w:tc>
        <w:tc>
          <w:tcPr>
            <w:tcW w:w="3628" w:type="dxa"/>
          </w:tcPr>
          <w:p w14:paraId="19994CBE" w14:textId="77777777" w:rsidR="008A4F0D" w:rsidRDefault="008A4F0D" w:rsidP="006B7649">
            <w:pPr>
              <w:pStyle w:val="NoSpacing"/>
              <w:framePr w:hSpace="0" w:wrap="auto" w:vAnchor="margin" w:hAnchor="text" w:yAlign="inline"/>
            </w:pPr>
            <w:r>
              <w:t>exactly 1 owl:Thing and only sosa:ObservableProperty</w:t>
            </w:r>
          </w:p>
        </w:tc>
      </w:tr>
      <w:tr w:rsidR="008A4F0D" w14:paraId="3A097778" w14:textId="77777777" w:rsidTr="006B7649">
        <w:trPr>
          <w:trHeight w:val="63"/>
        </w:trPr>
        <w:tc>
          <w:tcPr>
            <w:tcW w:w="2805" w:type="dxa"/>
            <w:vMerge/>
          </w:tcPr>
          <w:p w14:paraId="1137FB1D" w14:textId="77777777" w:rsidR="008A4F0D" w:rsidRDefault="008A4F0D" w:rsidP="006B7649">
            <w:pPr>
              <w:pStyle w:val="NoSpacing"/>
              <w:framePr w:hSpace="0" w:wrap="auto" w:vAnchor="margin" w:hAnchor="text" w:yAlign="inline"/>
            </w:pPr>
          </w:p>
        </w:tc>
        <w:tc>
          <w:tcPr>
            <w:tcW w:w="2917" w:type="dxa"/>
          </w:tcPr>
          <w:p w14:paraId="2BA94055" w14:textId="77777777" w:rsidR="008A4F0D" w:rsidRDefault="008A4F0D" w:rsidP="006B7649">
            <w:pPr>
              <w:pStyle w:val="NoSpacing"/>
              <w:framePr w:hSpace="0" w:wrap="auto" w:vAnchor="margin" w:hAnchor="text" w:yAlign="inline"/>
            </w:pPr>
            <w:r>
              <w:t>sosa:phenomenonTime</w:t>
            </w:r>
          </w:p>
        </w:tc>
        <w:tc>
          <w:tcPr>
            <w:tcW w:w="3628" w:type="dxa"/>
          </w:tcPr>
          <w:p w14:paraId="1715CA95" w14:textId="77777777" w:rsidR="008A4F0D" w:rsidRDefault="008A4F0D" w:rsidP="006B7649">
            <w:pPr>
              <w:pStyle w:val="NoSpacing"/>
              <w:framePr w:hSpace="0" w:wrap="auto" w:vAnchor="margin" w:hAnchor="text" w:yAlign="inline"/>
            </w:pPr>
            <w:r>
              <w:t>exactly 1 owl:Thing</w:t>
            </w:r>
          </w:p>
        </w:tc>
      </w:tr>
      <w:tr w:rsidR="008A4F0D" w14:paraId="1E9C8682" w14:textId="77777777" w:rsidTr="006B7649">
        <w:trPr>
          <w:trHeight w:val="63"/>
        </w:trPr>
        <w:tc>
          <w:tcPr>
            <w:tcW w:w="2805" w:type="dxa"/>
            <w:vMerge/>
          </w:tcPr>
          <w:p w14:paraId="1838F90F" w14:textId="77777777" w:rsidR="008A4F0D" w:rsidRDefault="008A4F0D" w:rsidP="006B7649">
            <w:pPr>
              <w:pStyle w:val="NoSpacing"/>
              <w:framePr w:hSpace="0" w:wrap="auto" w:vAnchor="margin" w:hAnchor="text" w:yAlign="inline"/>
            </w:pPr>
          </w:p>
        </w:tc>
        <w:tc>
          <w:tcPr>
            <w:tcW w:w="2917" w:type="dxa"/>
          </w:tcPr>
          <w:p w14:paraId="5CB76C58" w14:textId="77777777" w:rsidR="008A4F0D" w:rsidRDefault="008A4F0D" w:rsidP="006B7649">
            <w:pPr>
              <w:pStyle w:val="NoSpacing"/>
              <w:framePr w:hSpace="0" w:wrap="auto" w:vAnchor="margin" w:hAnchor="text" w:yAlign="inline"/>
            </w:pPr>
            <w:r>
              <w:t>sosa:resultTime</w:t>
            </w:r>
          </w:p>
        </w:tc>
        <w:tc>
          <w:tcPr>
            <w:tcW w:w="3628" w:type="dxa"/>
          </w:tcPr>
          <w:p w14:paraId="03C45925" w14:textId="77777777" w:rsidR="008A4F0D" w:rsidRDefault="008A4F0D" w:rsidP="006B7649">
            <w:pPr>
              <w:pStyle w:val="NoSpacing"/>
              <w:framePr w:hSpace="0" w:wrap="auto" w:vAnchor="margin" w:hAnchor="text" w:yAlign="inline"/>
            </w:pPr>
            <w:r>
              <w:t>exactly 1 rdfs:Literal</w:t>
            </w:r>
          </w:p>
        </w:tc>
      </w:tr>
      <w:tr w:rsidR="008A4F0D" w14:paraId="761BC73E" w14:textId="77777777" w:rsidTr="006B7649">
        <w:trPr>
          <w:trHeight w:val="63"/>
        </w:trPr>
        <w:tc>
          <w:tcPr>
            <w:tcW w:w="2805" w:type="dxa"/>
            <w:vMerge/>
          </w:tcPr>
          <w:p w14:paraId="75E0E730" w14:textId="77777777" w:rsidR="008A4F0D" w:rsidRDefault="008A4F0D" w:rsidP="006B7649">
            <w:pPr>
              <w:pStyle w:val="NoSpacing"/>
              <w:framePr w:hSpace="0" w:wrap="auto" w:vAnchor="margin" w:hAnchor="text" w:yAlign="inline"/>
            </w:pPr>
          </w:p>
        </w:tc>
        <w:tc>
          <w:tcPr>
            <w:tcW w:w="2917" w:type="dxa"/>
          </w:tcPr>
          <w:p w14:paraId="501224F5" w14:textId="77777777" w:rsidR="008A4F0D" w:rsidRDefault="008A4F0D" w:rsidP="006B7649">
            <w:pPr>
              <w:pStyle w:val="NoSpacing"/>
              <w:framePr w:hSpace="0" w:wrap="auto" w:vAnchor="margin" w:hAnchor="text" w:yAlign="inline"/>
            </w:pPr>
            <w:r>
              <w:t>ssn:wasOriginatedBy</w:t>
            </w:r>
          </w:p>
        </w:tc>
        <w:tc>
          <w:tcPr>
            <w:tcW w:w="3628" w:type="dxa"/>
          </w:tcPr>
          <w:p w14:paraId="6320A30B" w14:textId="77777777" w:rsidR="008A4F0D" w:rsidRDefault="008A4F0D" w:rsidP="006B7649">
            <w:pPr>
              <w:pStyle w:val="NoSpacing"/>
              <w:framePr w:hSpace="0" w:wrap="auto" w:vAnchor="margin" w:hAnchor="text" w:yAlign="inline"/>
            </w:pPr>
            <w:r>
              <w:t>exactly 1 owl:Thing and only ssn:Stimulus</w:t>
            </w:r>
          </w:p>
        </w:tc>
      </w:tr>
      <w:tr w:rsidR="008A4F0D" w14:paraId="2323551D" w14:textId="77777777" w:rsidTr="006B7649">
        <w:trPr>
          <w:trHeight w:val="63"/>
        </w:trPr>
        <w:tc>
          <w:tcPr>
            <w:tcW w:w="2805" w:type="dxa"/>
            <w:vMerge w:val="restart"/>
          </w:tcPr>
          <w:p w14:paraId="22B78518" w14:textId="77777777" w:rsidR="008A4F0D" w:rsidRDefault="008A4F0D" w:rsidP="006B7649">
            <w:pPr>
              <w:pStyle w:val="NoSpacing"/>
              <w:framePr w:hSpace="0" w:wrap="auto" w:vAnchor="margin" w:hAnchor="text" w:yAlign="inline"/>
            </w:pPr>
            <w:r>
              <w:t>sosa:ObservableProperty</w:t>
            </w:r>
          </w:p>
        </w:tc>
        <w:tc>
          <w:tcPr>
            <w:tcW w:w="2917" w:type="dxa"/>
          </w:tcPr>
          <w:p w14:paraId="7579AF06" w14:textId="77777777" w:rsidR="008A4F0D" w:rsidRPr="00F06DDA" w:rsidRDefault="008A4F0D" w:rsidP="006B7649">
            <w:pPr>
              <w:pStyle w:val="NoSpacing"/>
              <w:framePr w:hSpace="0" w:wrap="auto" w:vAnchor="margin" w:hAnchor="text" w:yAlign="inline"/>
            </w:pPr>
            <w:r>
              <w:t>subClassOf</w:t>
            </w:r>
          </w:p>
        </w:tc>
        <w:tc>
          <w:tcPr>
            <w:tcW w:w="3628" w:type="dxa"/>
          </w:tcPr>
          <w:p w14:paraId="583C7A0E" w14:textId="77777777" w:rsidR="008A4F0D" w:rsidRPr="00F06DDA" w:rsidRDefault="008A4F0D" w:rsidP="006B7649">
            <w:pPr>
              <w:pStyle w:val="NoSpacing"/>
              <w:framePr w:hSpace="0" w:wrap="auto" w:vAnchor="margin" w:hAnchor="text" w:yAlign="inline"/>
            </w:pPr>
            <w:r>
              <w:t>ssn:Property</w:t>
            </w:r>
          </w:p>
        </w:tc>
      </w:tr>
      <w:tr w:rsidR="008A4F0D" w14:paraId="64B0A6E3" w14:textId="77777777" w:rsidTr="006B7649">
        <w:trPr>
          <w:trHeight w:val="63"/>
        </w:trPr>
        <w:tc>
          <w:tcPr>
            <w:tcW w:w="2805" w:type="dxa"/>
            <w:vMerge/>
          </w:tcPr>
          <w:p w14:paraId="1D84EDD6" w14:textId="77777777" w:rsidR="008A4F0D" w:rsidRDefault="008A4F0D" w:rsidP="006B7649">
            <w:pPr>
              <w:pStyle w:val="NoSpacing"/>
              <w:framePr w:hSpace="0" w:wrap="auto" w:vAnchor="margin" w:hAnchor="text" w:yAlign="inline"/>
            </w:pPr>
          </w:p>
        </w:tc>
        <w:tc>
          <w:tcPr>
            <w:tcW w:w="2917" w:type="dxa"/>
          </w:tcPr>
          <w:p w14:paraId="0FA4FC58" w14:textId="77777777" w:rsidR="008A4F0D" w:rsidRDefault="008A4F0D" w:rsidP="006B7649">
            <w:pPr>
              <w:pStyle w:val="NoSpacing"/>
              <w:framePr w:hSpace="0" w:wrap="auto" w:vAnchor="margin" w:hAnchor="text" w:yAlign="inline"/>
            </w:pPr>
            <w:r w:rsidRPr="00F06DDA">
              <w:t xml:space="preserve">inverse ('is proxy for') </w:t>
            </w:r>
          </w:p>
        </w:tc>
        <w:tc>
          <w:tcPr>
            <w:tcW w:w="3628" w:type="dxa"/>
          </w:tcPr>
          <w:p w14:paraId="47716807" w14:textId="77777777" w:rsidR="008A4F0D" w:rsidRDefault="008A4F0D" w:rsidP="006B7649">
            <w:pPr>
              <w:pStyle w:val="NoSpacing"/>
              <w:framePr w:hSpace="0" w:wrap="auto" w:vAnchor="margin" w:hAnchor="text" w:yAlign="inline"/>
            </w:pPr>
            <w:r w:rsidRPr="00F06DDA">
              <w:t xml:space="preserve">only </w:t>
            </w:r>
            <w:r>
              <w:t>ssn:</w:t>
            </w:r>
            <w:r w:rsidRPr="00F06DDA">
              <w:t>Stimulus</w:t>
            </w:r>
          </w:p>
        </w:tc>
      </w:tr>
      <w:tr w:rsidR="008A4F0D" w14:paraId="0127F9CF" w14:textId="77777777" w:rsidTr="006B7649">
        <w:trPr>
          <w:trHeight w:val="63"/>
        </w:trPr>
        <w:tc>
          <w:tcPr>
            <w:tcW w:w="2805" w:type="dxa"/>
            <w:vMerge/>
          </w:tcPr>
          <w:p w14:paraId="67FF4434" w14:textId="77777777" w:rsidR="008A4F0D" w:rsidRDefault="008A4F0D" w:rsidP="006B7649">
            <w:pPr>
              <w:pStyle w:val="NoSpacing"/>
              <w:framePr w:hSpace="0" w:wrap="auto" w:vAnchor="margin" w:hAnchor="text" w:yAlign="inline"/>
            </w:pPr>
          </w:p>
        </w:tc>
        <w:tc>
          <w:tcPr>
            <w:tcW w:w="2917" w:type="dxa"/>
          </w:tcPr>
          <w:p w14:paraId="46E874C1" w14:textId="77777777" w:rsidR="008A4F0D" w:rsidRPr="00F06DDA" w:rsidRDefault="008A4F0D" w:rsidP="006B7649">
            <w:pPr>
              <w:pStyle w:val="NoSpacing"/>
              <w:framePr w:hSpace="0" w:wrap="auto" w:vAnchor="margin" w:hAnchor="text" w:yAlign="inline"/>
            </w:pPr>
            <w:r w:rsidRPr="00F06DDA">
              <w:t xml:space="preserve">inverse ('observed property') </w:t>
            </w:r>
          </w:p>
        </w:tc>
        <w:tc>
          <w:tcPr>
            <w:tcW w:w="3628" w:type="dxa"/>
          </w:tcPr>
          <w:p w14:paraId="5ED3DF3C" w14:textId="77777777" w:rsidR="008A4F0D" w:rsidRDefault="008A4F0D" w:rsidP="006B7649">
            <w:pPr>
              <w:pStyle w:val="NoSpacing"/>
              <w:framePr w:hSpace="0" w:wrap="auto" w:vAnchor="margin" w:hAnchor="text" w:yAlign="inline"/>
            </w:pPr>
            <w:r w:rsidRPr="00F06DDA">
              <w:t>only</w:t>
            </w:r>
            <w:r>
              <w:t xml:space="preserve"> sosa:</w:t>
            </w:r>
            <w:r w:rsidRPr="00F06DDA">
              <w:t>Observation</w:t>
            </w:r>
          </w:p>
        </w:tc>
      </w:tr>
      <w:tr w:rsidR="008A4F0D" w14:paraId="4FD0E83A" w14:textId="77777777" w:rsidTr="006B7649">
        <w:trPr>
          <w:trHeight w:val="63"/>
        </w:trPr>
        <w:tc>
          <w:tcPr>
            <w:tcW w:w="2805" w:type="dxa"/>
            <w:vMerge/>
          </w:tcPr>
          <w:p w14:paraId="75A73B16" w14:textId="77777777" w:rsidR="008A4F0D" w:rsidRDefault="008A4F0D" w:rsidP="006B7649">
            <w:pPr>
              <w:pStyle w:val="NoSpacing"/>
              <w:framePr w:hSpace="0" w:wrap="auto" w:vAnchor="margin" w:hAnchor="text" w:yAlign="inline"/>
            </w:pPr>
          </w:p>
        </w:tc>
        <w:tc>
          <w:tcPr>
            <w:tcW w:w="2917" w:type="dxa"/>
          </w:tcPr>
          <w:p w14:paraId="2B92A05F" w14:textId="77777777" w:rsidR="008A4F0D" w:rsidRPr="00F06DDA" w:rsidRDefault="008A4F0D" w:rsidP="006B7649">
            <w:pPr>
              <w:pStyle w:val="NoSpacing"/>
              <w:framePr w:hSpace="0" w:wrap="auto" w:vAnchor="margin" w:hAnchor="text" w:yAlign="inline"/>
            </w:pPr>
            <w:r>
              <w:t>sosa:</w:t>
            </w:r>
            <w:r w:rsidRPr="00F06DDA">
              <w:t xml:space="preserve">'is observed by' </w:t>
            </w:r>
          </w:p>
        </w:tc>
        <w:tc>
          <w:tcPr>
            <w:tcW w:w="3628" w:type="dxa"/>
          </w:tcPr>
          <w:p w14:paraId="331F38C0" w14:textId="77777777" w:rsidR="008A4F0D" w:rsidRDefault="008A4F0D" w:rsidP="006B7649">
            <w:pPr>
              <w:pStyle w:val="NoSpacing"/>
              <w:framePr w:hSpace="0" w:wrap="auto" w:vAnchor="margin" w:hAnchor="text" w:yAlign="inline"/>
            </w:pPr>
            <w:r w:rsidRPr="00F06DDA">
              <w:t xml:space="preserve">only </w:t>
            </w:r>
            <w:r>
              <w:t>sosa:</w:t>
            </w:r>
            <w:r w:rsidRPr="00F06DDA">
              <w:t>Sensor</w:t>
            </w:r>
          </w:p>
        </w:tc>
      </w:tr>
      <w:tr w:rsidR="008A4F0D" w14:paraId="751FBB54" w14:textId="77777777" w:rsidTr="006B7649">
        <w:trPr>
          <w:trHeight w:val="63"/>
        </w:trPr>
        <w:tc>
          <w:tcPr>
            <w:tcW w:w="2805" w:type="dxa"/>
          </w:tcPr>
          <w:p w14:paraId="1C69E80B" w14:textId="77777777" w:rsidR="008A4F0D" w:rsidRDefault="008A4F0D" w:rsidP="006B7649">
            <w:pPr>
              <w:pStyle w:val="NoSpacing"/>
              <w:framePr w:hSpace="0" w:wrap="auto" w:vAnchor="margin" w:hAnchor="text" w:yAlign="inline"/>
            </w:pPr>
            <w:r>
              <w:t>sosa:FeatureOfInterest</w:t>
            </w:r>
          </w:p>
        </w:tc>
        <w:tc>
          <w:tcPr>
            <w:tcW w:w="2917" w:type="dxa"/>
          </w:tcPr>
          <w:p w14:paraId="25F7A1D9" w14:textId="77777777" w:rsidR="008A4F0D" w:rsidRDefault="008A4F0D" w:rsidP="006B7649">
            <w:pPr>
              <w:pStyle w:val="NoSpacing"/>
              <w:framePr w:hSpace="0" w:wrap="auto" w:vAnchor="margin" w:hAnchor="text" w:yAlign="inline"/>
            </w:pPr>
            <w:r>
              <w:t>ssn:</w:t>
            </w:r>
            <w:r w:rsidRPr="00F06DDA">
              <w:t xml:space="preserve">'has property' </w:t>
            </w:r>
          </w:p>
        </w:tc>
        <w:tc>
          <w:tcPr>
            <w:tcW w:w="3628" w:type="dxa"/>
          </w:tcPr>
          <w:p w14:paraId="2808CFFC" w14:textId="77777777" w:rsidR="008A4F0D" w:rsidRDefault="008A4F0D" w:rsidP="006B7649">
            <w:pPr>
              <w:pStyle w:val="NoSpacing"/>
              <w:framePr w:hSpace="0" w:wrap="auto" w:vAnchor="margin" w:hAnchor="text" w:yAlign="inline"/>
            </w:pPr>
            <w:r w:rsidRPr="00F06DDA">
              <w:t>min 1 owl:Thing</w:t>
            </w:r>
            <w:r>
              <w:t xml:space="preserve"> and ssn:Property</w:t>
            </w:r>
          </w:p>
        </w:tc>
      </w:tr>
      <w:tr w:rsidR="008A4F0D" w14:paraId="39BF47BA" w14:textId="77777777" w:rsidTr="006B7649">
        <w:trPr>
          <w:trHeight w:val="63"/>
        </w:trPr>
        <w:tc>
          <w:tcPr>
            <w:tcW w:w="2805" w:type="dxa"/>
          </w:tcPr>
          <w:p w14:paraId="5D627BFA" w14:textId="77777777" w:rsidR="008A4F0D" w:rsidRDefault="008A4F0D" w:rsidP="006B7649">
            <w:pPr>
              <w:pStyle w:val="NoSpacing"/>
              <w:framePr w:hSpace="0" w:wrap="auto" w:vAnchor="margin" w:hAnchor="text" w:yAlign="inline"/>
            </w:pPr>
            <w:r>
              <w:t>sosa:Result</w:t>
            </w:r>
          </w:p>
        </w:tc>
        <w:tc>
          <w:tcPr>
            <w:tcW w:w="2917" w:type="dxa"/>
          </w:tcPr>
          <w:p w14:paraId="263B0668" w14:textId="77777777" w:rsidR="008A4F0D" w:rsidRDefault="008A4F0D" w:rsidP="006B7649">
            <w:pPr>
              <w:pStyle w:val="NoSpacing"/>
              <w:framePr w:hSpace="0" w:wrap="auto" w:vAnchor="margin" w:hAnchor="text" w:yAlign="inline"/>
            </w:pPr>
            <w:r>
              <w:t>sosa:</w:t>
            </w:r>
            <w:r w:rsidRPr="00F06DDA">
              <w:t xml:space="preserve">'is result of' </w:t>
            </w:r>
          </w:p>
        </w:tc>
        <w:tc>
          <w:tcPr>
            <w:tcW w:w="3628" w:type="dxa"/>
          </w:tcPr>
          <w:p w14:paraId="41717C6D" w14:textId="77777777" w:rsidR="008A4F0D" w:rsidRDefault="008A4F0D" w:rsidP="006B7649">
            <w:pPr>
              <w:pStyle w:val="NoSpacing"/>
              <w:framePr w:hSpace="0" w:wrap="auto" w:vAnchor="margin" w:hAnchor="text" w:yAlign="inline"/>
            </w:pPr>
            <w:r w:rsidRPr="00F06DDA">
              <w:t>min 1 owl:Thing</w:t>
            </w:r>
          </w:p>
        </w:tc>
      </w:tr>
    </w:tbl>
    <w:p w14:paraId="7A2F7426" w14:textId="77777777" w:rsidR="008A4F0D" w:rsidRDefault="008A4F0D" w:rsidP="008A4F0D"/>
    <w:p w14:paraId="0987BDE2" w14:textId="77777777" w:rsidR="008A4F0D" w:rsidRDefault="008A4F0D" w:rsidP="008A4F0D">
      <w:pPr>
        <w:pStyle w:val="Heading4"/>
      </w:pPr>
      <w:r>
        <w:t>An Example</w:t>
      </w:r>
    </w:p>
    <w:p w14:paraId="1B6ABD86" w14:textId="109B5FA3" w:rsidR="008A4F0D" w:rsidRPr="008A4F0D" w:rsidRDefault="008A4F0D" w:rsidP="008A4F0D">
      <w:r>
        <w:t xml:space="preserve">As an example, consider the representation of a loop detector and its observations on the road network. The Observations ontology may be extended to capture the class of Loop Detector sensors. For a particular Loop Detector, we may specify that it makes some observation at a particular time, and that the result of this observation is some Vehicle Volume on the RoadSegment of interest (i.e. the segment being observed). The same observation may be associated with multiple results. In the case of the loop detector this might include not only vehicle volume, but also average vehicle speed.  This example is illustrated in </w:t>
      </w:r>
      <w:r>
        <w:fldChar w:fldCharType="begin"/>
      </w:r>
      <w:r>
        <w:instrText xml:space="preserve"> REF _Ref14174696 \h </w:instrText>
      </w:r>
      <w:r>
        <w:fldChar w:fldCharType="separate"/>
      </w:r>
      <w:r w:rsidR="005A6FB2">
        <w:t xml:space="preserve">Figure </w:t>
      </w:r>
      <w:r w:rsidR="005A6FB2">
        <w:rPr>
          <w:noProof/>
        </w:rPr>
        <w:t>15</w:t>
      </w:r>
      <w:r>
        <w:fldChar w:fldCharType="end"/>
      </w:r>
      <w:r>
        <w:t>. Note that the Units of Measure ontology also plays a role in capturing the observed values.</w:t>
      </w:r>
    </w:p>
    <w:p w14:paraId="68F5823D" w14:textId="77777777" w:rsidR="008A4F0D" w:rsidRDefault="008A4F0D" w:rsidP="008A4F0D">
      <w:pPr>
        <w:keepNext/>
      </w:pPr>
      <w:r w:rsidRPr="004C33E8">
        <w:rPr>
          <w:noProof/>
        </w:rPr>
        <w:lastRenderedPageBreak/>
        <w:drawing>
          <wp:inline distT="0" distB="0" distL="0" distR="0" wp14:anchorId="5EA33C5A" wp14:editId="374F1F9D">
            <wp:extent cx="5943600" cy="30219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21965"/>
                    </a:xfrm>
                    <a:prstGeom prst="rect">
                      <a:avLst/>
                    </a:prstGeom>
                  </pic:spPr>
                </pic:pic>
              </a:graphicData>
            </a:graphic>
          </wp:inline>
        </w:drawing>
      </w:r>
    </w:p>
    <w:p w14:paraId="2D923FB8" w14:textId="3C9C952B" w:rsidR="008A4F0D" w:rsidRPr="004B447F" w:rsidRDefault="008A4F0D" w:rsidP="008A4F0D">
      <w:pPr>
        <w:pStyle w:val="Caption"/>
        <w:spacing w:after="120"/>
        <w:rPr>
          <w:b w:val="0"/>
        </w:rPr>
      </w:pPr>
      <w:bookmarkStart w:id="115" w:name="_Ref14174696"/>
      <w:r>
        <w:t xml:space="preserve">Figure </w:t>
      </w:r>
      <w:r>
        <w:rPr>
          <w:noProof/>
        </w:rPr>
        <w:fldChar w:fldCharType="begin"/>
      </w:r>
      <w:r>
        <w:rPr>
          <w:noProof/>
        </w:rPr>
        <w:instrText xml:space="preserve"> SEQ Figure \* ARABIC </w:instrText>
      </w:r>
      <w:r>
        <w:rPr>
          <w:noProof/>
        </w:rPr>
        <w:fldChar w:fldCharType="separate"/>
      </w:r>
      <w:r w:rsidR="000F4793">
        <w:rPr>
          <w:noProof/>
        </w:rPr>
        <w:t>16</w:t>
      </w:r>
      <w:r>
        <w:rPr>
          <w:noProof/>
        </w:rPr>
        <w:fldChar w:fldCharType="end"/>
      </w:r>
      <w:bookmarkEnd w:id="115"/>
      <w:r>
        <w:t>: Example use of the Observations Ontology.</w:t>
      </w:r>
    </w:p>
    <w:p w14:paraId="1B48AD7C" w14:textId="413060C4" w:rsidR="008A4F0D" w:rsidRDefault="008A4F0D" w:rsidP="008A4F0D">
      <w:pPr>
        <w:pStyle w:val="Heading4"/>
      </w:pPr>
      <w:r>
        <w:t>Future work</w:t>
      </w:r>
    </w:p>
    <w:p w14:paraId="25F6F4E7" w14:textId="2AAEC453" w:rsidR="008A4F0D" w:rsidRPr="005F1352" w:rsidRDefault="005F1352" w:rsidP="004F1D87">
      <w:r>
        <w:t>Future work should focus on formalizing the relationship between</w:t>
      </w:r>
      <w:r w:rsidR="008A4F0D">
        <w:t xml:space="preserve"> the values of observable property, observation, feature of interest, and result: the observable property indicates how (by what property) the result relates to the feature of interest; e.g. the location of the loop detector indicates the identity of the feature of interest of its observations.</w:t>
      </w:r>
      <w:r>
        <w:t xml:space="preserve"> This is beyond the expressive abilities of OWL and will require the use of some other logical language.</w:t>
      </w:r>
    </w:p>
    <w:p w14:paraId="7A62F150" w14:textId="51D1A516" w:rsidR="005A3E9C" w:rsidRDefault="005A3E9C" w:rsidP="00E80D3C">
      <w:pPr>
        <w:pStyle w:val="Heading2"/>
      </w:pPr>
      <w:bookmarkStart w:id="116" w:name="_Toc41911375"/>
      <w:r>
        <w:t>Contact Ontology</w:t>
      </w:r>
      <w:bookmarkEnd w:id="116"/>
    </w:p>
    <w:p w14:paraId="67C7BADB" w14:textId="0238484B" w:rsidR="00E80D3C" w:rsidRPr="00D479C9" w:rsidRDefault="0089518D" w:rsidP="00E80D3C">
      <w:pPr>
        <w:rPr>
          <w:i/>
        </w:rPr>
      </w:pPr>
      <w:r>
        <w:rPr>
          <w:i/>
        </w:rPr>
        <w:t>http://ontology.eil.utoronto.ca/icity/</w:t>
      </w:r>
      <w:r w:rsidR="00E80D3C">
        <w:rPr>
          <w:i/>
        </w:rPr>
        <w:t>Contact</w:t>
      </w:r>
    </w:p>
    <w:p w14:paraId="6683C563" w14:textId="2F6524AA" w:rsidR="0017129E" w:rsidRDefault="0017129E" w:rsidP="0017129E">
      <w:r>
        <w:t xml:space="preserve">Contact information is relevant for a range of concepts in the transportation domain. For example, a building may have some associated address, similarly a person or an organization may have some contact address (or phone number, email, etc). Note that a person’s contact address may differ from their place of residence. The </w:t>
      </w:r>
      <w:r w:rsidR="00882E50">
        <w:t>i</w:t>
      </w:r>
      <w:r>
        <w:t>Contact ontology</w:t>
      </w:r>
      <w:r w:rsidR="00882E50">
        <w:rPr>
          <w:rStyle w:val="FootnoteReference"/>
        </w:rPr>
        <w:footnoteReference w:id="11"/>
      </w:r>
      <w:r w:rsidR="00EF4897">
        <w:t xml:space="preserve"> is reused </w:t>
      </w:r>
      <w:r w:rsidR="007429A8">
        <w:t>to provide</w:t>
      </w:r>
      <w:r>
        <w:t xml:space="preserve"> the </w:t>
      </w:r>
      <w:r>
        <w:lastRenderedPageBreak/>
        <w:t xml:space="preserve">core concepts necessary to define this type of information. </w:t>
      </w:r>
      <w:r w:rsidR="007429A8">
        <w:t>The Contact ontology</w:t>
      </w:r>
      <w:r>
        <w:t xml:space="preserve"> </w:t>
      </w:r>
      <w:r w:rsidR="00882E50">
        <w:t xml:space="preserve">extends the iContact Ontology, introducing a more specific definition of hours of operation as a specialization of the RecurringEvent class. It also </w:t>
      </w:r>
      <w:r>
        <w:t xml:space="preserve">uses concepts from the </w:t>
      </w:r>
      <w:r w:rsidR="00882E50">
        <w:t>Spatial O</w:t>
      </w:r>
      <w:r>
        <w:t>ntology in order to associate an address with a location.</w:t>
      </w:r>
      <w:r w:rsidR="007429A8">
        <w:t xml:space="preserve"> </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776"/>
        <w:gridCol w:w="2644"/>
        <w:gridCol w:w="3930"/>
      </w:tblGrid>
      <w:tr w:rsidR="0017129E" w14:paraId="2C405416" w14:textId="77777777" w:rsidTr="00882E50">
        <w:tc>
          <w:tcPr>
            <w:tcW w:w="2776" w:type="dxa"/>
            <w:shd w:val="clear" w:color="auto" w:fill="00FFFF"/>
          </w:tcPr>
          <w:p w14:paraId="68384273" w14:textId="77777777" w:rsidR="0017129E" w:rsidRDefault="0017129E" w:rsidP="00882E50">
            <w:pPr>
              <w:pStyle w:val="NoSpacing"/>
              <w:framePr w:hSpace="0" w:wrap="auto" w:vAnchor="margin" w:hAnchor="text" w:yAlign="inline"/>
            </w:pPr>
            <w:r>
              <w:t>Object</w:t>
            </w:r>
          </w:p>
        </w:tc>
        <w:tc>
          <w:tcPr>
            <w:tcW w:w="2644" w:type="dxa"/>
            <w:shd w:val="clear" w:color="auto" w:fill="00FFFF"/>
          </w:tcPr>
          <w:p w14:paraId="515A2DA9" w14:textId="77777777" w:rsidR="0017129E" w:rsidRDefault="0017129E" w:rsidP="00882E50">
            <w:pPr>
              <w:pStyle w:val="NoSpacing"/>
              <w:framePr w:hSpace="0" w:wrap="auto" w:vAnchor="margin" w:hAnchor="text" w:yAlign="inline"/>
            </w:pPr>
            <w:r>
              <w:t>Property</w:t>
            </w:r>
          </w:p>
        </w:tc>
        <w:tc>
          <w:tcPr>
            <w:tcW w:w="3930" w:type="dxa"/>
            <w:shd w:val="clear" w:color="auto" w:fill="00FFFF"/>
          </w:tcPr>
          <w:p w14:paraId="0B969E37" w14:textId="77777777" w:rsidR="0017129E" w:rsidRDefault="0017129E" w:rsidP="00882E50">
            <w:pPr>
              <w:pStyle w:val="NoSpacing"/>
              <w:framePr w:hSpace="0" w:wrap="auto" w:vAnchor="margin" w:hAnchor="text" w:yAlign="inline"/>
            </w:pPr>
            <w:r>
              <w:t>Value</w:t>
            </w:r>
          </w:p>
        </w:tc>
      </w:tr>
      <w:tr w:rsidR="002E336F" w14:paraId="1AE5EC9D" w14:textId="77777777" w:rsidTr="00882E50">
        <w:tc>
          <w:tcPr>
            <w:tcW w:w="2776" w:type="dxa"/>
            <w:vMerge w:val="restart"/>
          </w:tcPr>
          <w:p w14:paraId="3AE69AFF" w14:textId="00262121" w:rsidR="002E336F" w:rsidRDefault="002E336F" w:rsidP="00882E50">
            <w:pPr>
              <w:pStyle w:val="NoSpacing"/>
              <w:framePr w:hSpace="0" w:wrap="auto" w:vAnchor="margin" w:hAnchor="text" w:yAlign="inline"/>
            </w:pPr>
            <w:r>
              <w:t>contact:Address</w:t>
            </w:r>
          </w:p>
        </w:tc>
        <w:tc>
          <w:tcPr>
            <w:tcW w:w="2644" w:type="dxa"/>
          </w:tcPr>
          <w:p w14:paraId="3BD4FBA8" w14:textId="77777777" w:rsidR="002E336F" w:rsidRDefault="002E336F" w:rsidP="00882E50">
            <w:pPr>
              <w:pStyle w:val="NoSpacing"/>
              <w:framePr w:hSpace="0" w:wrap="auto" w:vAnchor="margin" w:hAnchor="text" w:yAlign="inline"/>
            </w:pPr>
            <w:r>
              <w:t>hasStreetNumber</w:t>
            </w:r>
          </w:p>
        </w:tc>
        <w:tc>
          <w:tcPr>
            <w:tcW w:w="3930" w:type="dxa"/>
          </w:tcPr>
          <w:p w14:paraId="74C73FC2" w14:textId="77777777" w:rsidR="002E336F" w:rsidRDefault="002E336F" w:rsidP="00882E50">
            <w:pPr>
              <w:pStyle w:val="NoSpacing"/>
              <w:framePr w:hSpace="0" w:wrap="auto" w:vAnchor="margin" w:hAnchor="text" w:yAlign="inline"/>
            </w:pPr>
            <w:r>
              <w:t>exactly 1 xsd:nonNegativeInteger</w:t>
            </w:r>
          </w:p>
        </w:tc>
      </w:tr>
      <w:tr w:rsidR="002E336F" w14:paraId="5D3DCF83" w14:textId="77777777" w:rsidTr="00882E50">
        <w:tc>
          <w:tcPr>
            <w:tcW w:w="2776" w:type="dxa"/>
            <w:vMerge/>
          </w:tcPr>
          <w:p w14:paraId="01B315AF" w14:textId="77777777" w:rsidR="002E336F" w:rsidRDefault="002E336F" w:rsidP="00882E50">
            <w:pPr>
              <w:pStyle w:val="NoSpacing"/>
              <w:framePr w:hSpace="0" w:wrap="auto" w:vAnchor="margin" w:hAnchor="text" w:yAlign="inline"/>
            </w:pPr>
          </w:p>
        </w:tc>
        <w:tc>
          <w:tcPr>
            <w:tcW w:w="2644" w:type="dxa"/>
          </w:tcPr>
          <w:p w14:paraId="4E539B76" w14:textId="77777777" w:rsidR="002E336F" w:rsidRDefault="002E336F" w:rsidP="00882E50">
            <w:pPr>
              <w:pStyle w:val="NoSpacing"/>
              <w:framePr w:hSpace="0" w:wrap="auto" w:vAnchor="margin" w:hAnchor="text" w:yAlign="inline"/>
            </w:pPr>
            <w:r>
              <w:t>hasStreet</w:t>
            </w:r>
          </w:p>
        </w:tc>
        <w:tc>
          <w:tcPr>
            <w:tcW w:w="3930" w:type="dxa"/>
          </w:tcPr>
          <w:p w14:paraId="787FE33F" w14:textId="77777777" w:rsidR="002E336F" w:rsidRDefault="002E336F" w:rsidP="00882E50">
            <w:pPr>
              <w:pStyle w:val="NoSpacing"/>
              <w:framePr w:hSpace="0" w:wrap="auto" w:vAnchor="margin" w:hAnchor="text" w:yAlign="inline"/>
            </w:pPr>
            <w:r>
              <w:t>only xsd:string</w:t>
            </w:r>
          </w:p>
        </w:tc>
      </w:tr>
      <w:tr w:rsidR="002E336F" w14:paraId="63D869A5" w14:textId="77777777" w:rsidTr="00882E50">
        <w:tc>
          <w:tcPr>
            <w:tcW w:w="2776" w:type="dxa"/>
            <w:vMerge/>
          </w:tcPr>
          <w:p w14:paraId="274EB686" w14:textId="77777777" w:rsidR="002E336F" w:rsidRDefault="002E336F" w:rsidP="00882E50">
            <w:pPr>
              <w:pStyle w:val="NoSpacing"/>
              <w:framePr w:hSpace="0" w:wrap="auto" w:vAnchor="margin" w:hAnchor="text" w:yAlign="inline"/>
            </w:pPr>
          </w:p>
        </w:tc>
        <w:tc>
          <w:tcPr>
            <w:tcW w:w="2644" w:type="dxa"/>
          </w:tcPr>
          <w:p w14:paraId="11BCF5AB" w14:textId="77777777" w:rsidR="002E336F" w:rsidRDefault="002E336F" w:rsidP="00882E50">
            <w:pPr>
              <w:pStyle w:val="NoSpacing"/>
              <w:framePr w:hSpace="0" w:wrap="auto" w:vAnchor="margin" w:hAnchor="text" w:yAlign="inline"/>
            </w:pPr>
            <w:r>
              <w:t>hasCity</w:t>
            </w:r>
          </w:p>
        </w:tc>
        <w:tc>
          <w:tcPr>
            <w:tcW w:w="3930" w:type="dxa"/>
          </w:tcPr>
          <w:p w14:paraId="1929636F" w14:textId="77777777" w:rsidR="002E336F" w:rsidRDefault="002E336F" w:rsidP="00882E50">
            <w:pPr>
              <w:pStyle w:val="NoSpacing"/>
              <w:framePr w:hSpace="0" w:wrap="auto" w:vAnchor="margin" w:hAnchor="text" w:yAlign="inline"/>
            </w:pPr>
            <w:r>
              <w:t>exactly 1 schema:city</w:t>
            </w:r>
          </w:p>
        </w:tc>
      </w:tr>
      <w:tr w:rsidR="002E336F" w14:paraId="5AD5707E" w14:textId="77777777" w:rsidTr="00882E50">
        <w:tc>
          <w:tcPr>
            <w:tcW w:w="2776" w:type="dxa"/>
            <w:vMerge/>
          </w:tcPr>
          <w:p w14:paraId="0059D45C" w14:textId="77777777" w:rsidR="002E336F" w:rsidRDefault="002E336F" w:rsidP="00882E50">
            <w:pPr>
              <w:pStyle w:val="NoSpacing"/>
              <w:framePr w:hSpace="0" w:wrap="auto" w:vAnchor="margin" w:hAnchor="text" w:yAlign="inline"/>
            </w:pPr>
          </w:p>
        </w:tc>
        <w:tc>
          <w:tcPr>
            <w:tcW w:w="2644" w:type="dxa"/>
          </w:tcPr>
          <w:p w14:paraId="113472BD" w14:textId="77777777" w:rsidR="002E336F" w:rsidRDefault="002E336F" w:rsidP="00882E50">
            <w:pPr>
              <w:pStyle w:val="NoSpacing"/>
              <w:framePr w:hSpace="0" w:wrap="auto" w:vAnchor="margin" w:hAnchor="text" w:yAlign="inline"/>
            </w:pPr>
            <w:r>
              <w:t>…</w:t>
            </w:r>
          </w:p>
        </w:tc>
        <w:tc>
          <w:tcPr>
            <w:tcW w:w="3930" w:type="dxa"/>
          </w:tcPr>
          <w:p w14:paraId="242281AC" w14:textId="77777777" w:rsidR="002E336F" w:rsidRDefault="002E336F" w:rsidP="00882E50">
            <w:pPr>
              <w:pStyle w:val="NoSpacing"/>
              <w:framePr w:hSpace="0" w:wrap="auto" w:vAnchor="margin" w:hAnchor="text" w:yAlign="inline"/>
            </w:pPr>
          </w:p>
        </w:tc>
      </w:tr>
      <w:tr w:rsidR="002E336F" w14:paraId="3BA70692" w14:textId="77777777" w:rsidTr="00882E50">
        <w:tc>
          <w:tcPr>
            <w:tcW w:w="2776" w:type="dxa"/>
            <w:vMerge/>
          </w:tcPr>
          <w:p w14:paraId="494968FD" w14:textId="77777777" w:rsidR="002E336F" w:rsidRDefault="002E336F" w:rsidP="00882E50">
            <w:pPr>
              <w:pStyle w:val="NoSpacing"/>
              <w:framePr w:hSpace="0" w:wrap="auto" w:vAnchor="margin" w:hAnchor="text" w:yAlign="inline"/>
            </w:pPr>
          </w:p>
        </w:tc>
        <w:tc>
          <w:tcPr>
            <w:tcW w:w="2644" w:type="dxa"/>
          </w:tcPr>
          <w:p w14:paraId="204D9C3C" w14:textId="77777777" w:rsidR="002E336F" w:rsidRDefault="002E336F" w:rsidP="00882E50">
            <w:pPr>
              <w:pStyle w:val="NoSpacing"/>
              <w:framePr w:hSpace="0" w:wrap="auto" w:vAnchor="margin" w:hAnchor="text" w:yAlign="inline"/>
            </w:pPr>
            <w:r>
              <w:t>spatialloc:hasLocation</w:t>
            </w:r>
          </w:p>
        </w:tc>
        <w:tc>
          <w:tcPr>
            <w:tcW w:w="3930" w:type="dxa"/>
          </w:tcPr>
          <w:p w14:paraId="5C6F79F8" w14:textId="77777777" w:rsidR="002E336F" w:rsidRDefault="002E336F" w:rsidP="00882E50">
            <w:pPr>
              <w:pStyle w:val="NoSpacing"/>
              <w:framePr w:hSpace="0" w:wrap="auto" w:vAnchor="margin" w:hAnchor="text" w:yAlign="inline"/>
            </w:pPr>
            <w:r>
              <w:t>exactly 1 geo:Feature</w:t>
            </w:r>
          </w:p>
        </w:tc>
      </w:tr>
      <w:tr w:rsidR="002E336F" w14:paraId="2EE78BEF" w14:textId="77777777" w:rsidTr="00882E50">
        <w:tc>
          <w:tcPr>
            <w:tcW w:w="2776" w:type="dxa"/>
            <w:vMerge/>
          </w:tcPr>
          <w:p w14:paraId="044039D4" w14:textId="77777777" w:rsidR="002E336F" w:rsidRDefault="002E336F" w:rsidP="00882E50">
            <w:pPr>
              <w:pStyle w:val="NoSpacing"/>
              <w:framePr w:hSpace="0" w:wrap="auto" w:vAnchor="margin" w:hAnchor="text" w:yAlign="inline"/>
            </w:pPr>
          </w:p>
        </w:tc>
        <w:tc>
          <w:tcPr>
            <w:tcW w:w="2644" w:type="dxa"/>
          </w:tcPr>
          <w:p w14:paraId="2EF737AF" w14:textId="03F02AA4" w:rsidR="002E336F" w:rsidRDefault="002E336F" w:rsidP="00882E50">
            <w:pPr>
              <w:pStyle w:val="NoSpacing"/>
              <w:framePr w:hSpace="0" w:wrap="auto" w:vAnchor="margin" w:hAnchor="text" w:yAlign="inline"/>
            </w:pPr>
            <w:r>
              <w:t>subClassOf</w:t>
            </w:r>
          </w:p>
        </w:tc>
        <w:tc>
          <w:tcPr>
            <w:tcW w:w="3930" w:type="dxa"/>
          </w:tcPr>
          <w:p w14:paraId="5D1FFADB" w14:textId="2FA08EC0" w:rsidR="002E336F" w:rsidRDefault="002E336F" w:rsidP="00882E50">
            <w:pPr>
              <w:pStyle w:val="NoSpacing"/>
              <w:framePr w:hSpace="0" w:wrap="auto" w:vAnchor="margin" w:hAnchor="text" w:yAlign="inline"/>
            </w:pPr>
            <w:r>
              <w:t>iContact:Address</w:t>
            </w:r>
          </w:p>
        </w:tc>
      </w:tr>
      <w:tr w:rsidR="002E336F" w14:paraId="0150BBE5" w14:textId="77777777" w:rsidTr="00882E50">
        <w:tc>
          <w:tcPr>
            <w:tcW w:w="2776" w:type="dxa"/>
            <w:vMerge w:val="restart"/>
          </w:tcPr>
          <w:p w14:paraId="053A4BF1" w14:textId="1144E908" w:rsidR="002E336F" w:rsidRDefault="002E336F" w:rsidP="00882E50">
            <w:pPr>
              <w:pStyle w:val="NoSpacing"/>
              <w:framePr w:hSpace="0" w:wrap="auto" w:vAnchor="margin" w:hAnchor="text" w:yAlign="inline"/>
            </w:pPr>
            <w:r>
              <w:t>contact:HoursOfOperation</w:t>
            </w:r>
          </w:p>
        </w:tc>
        <w:tc>
          <w:tcPr>
            <w:tcW w:w="2644" w:type="dxa"/>
          </w:tcPr>
          <w:p w14:paraId="288017E5" w14:textId="1BAC8B29" w:rsidR="002E336F" w:rsidRDefault="002E336F" w:rsidP="00882E50">
            <w:pPr>
              <w:pStyle w:val="NoSpacing"/>
              <w:framePr w:hSpace="0" w:wrap="auto" w:vAnchor="margin" w:hAnchor="text" w:yAlign="inline"/>
            </w:pPr>
            <w:r>
              <w:t>subClassOf</w:t>
            </w:r>
          </w:p>
        </w:tc>
        <w:tc>
          <w:tcPr>
            <w:tcW w:w="3930" w:type="dxa"/>
          </w:tcPr>
          <w:p w14:paraId="552180A2" w14:textId="45636C2A" w:rsidR="002E336F" w:rsidRDefault="002E336F" w:rsidP="00882E50">
            <w:pPr>
              <w:pStyle w:val="NoSpacing"/>
              <w:framePr w:hSpace="0" w:wrap="auto" w:vAnchor="margin" w:hAnchor="text" w:yAlign="inline"/>
            </w:pPr>
            <w:r>
              <w:t>icontact:HoursOfOperation</w:t>
            </w:r>
          </w:p>
        </w:tc>
      </w:tr>
      <w:tr w:rsidR="002E336F" w14:paraId="12D779E9" w14:textId="77777777" w:rsidTr="00882E50">
        <w:tc>
          <w:tcPr>
            <w:tcW w:w="2776" w:type="dxa"/>
            <w:vMerge/>
          </w:tcPr>
          <w:p w14:paraId="3A2C1C35" w14:textId="77777777" w:rsidR="002E336F" w:rsidRDefault="002E336F" w:rsidP="00882E50">
            <w:pPr>
              <w:pStyle w:val="NoSpacing"/>
              <w:framePr w:hSpace="0" w:wrap="auto" w:vAnchor="margin" w:hAnchor="text" w:yAlign="inline"/>
            </w:pPr>
          </w:p>
        </w:tc>
        <w:tc>
          <w:tcPr>
            <w:tcW w:w="2644" w:type="dxa"/>
          </w:tcPr>
          <w:p w14:paraId="4942FA64" w14:textId="6F6C97FD" w:rsidR="002E336F" w:rsidRDefault="002E336F" w:rsidP="00882E50">
            <w:pPr>
              <w:pStyle w:val="NoSpacing"/>
              <w:framePr w:hSpace="0" w:wrap="auto" w:vAnchor="margin" w:hAnchor="text" w:yAlign="inline"/>
            </w:pPr>
            <w:r>
              <w:t>subClassOf</w:t>
            </w:r>
          </w:p>
        </w:tc>
        <w:tc>
          <w:tcPr>
            <w:tcW w:w="3930" w:type="dxa"/>
          </w:tcPr>
          <w:p w14:paraId="298C9FB4" w14:textId="340FB587" w:rsidR="002E336F" w:rsidRDefault="002E336F" w:rsidP="00882E50">
            <w:pPr>
              <w:pStyle w:val="NoSpacing"/>
              <w:framePr w:hSpace="0" w:wrap="auto" w:vAnchor="margin" w:hAnchor="text" w:yAlign="inline"/>
            </w:pPr>
            <w:r>
              <w:t>rec:RecurringEvent</w:t>
            </w:r>
          </w:p>
        </w:tc>
      </w:tr>
    </w:tbl>
    <w:p w14:paraId="11FEA2F5" w14:textId="285F58E9" w:rsidR="001A29DC" w:rsidRDefault="00376508" w:rsidP="000F79EF">
      <w:pPr>
        <w:pStyle w:val="Heading3"/>
      </w:pPr>
      <w:bookmarkStart w:id="117" w:name="_Toc41911376"/>
      <w:r>
        <w:t>Future Work</w:t>
      </w:r>
      <w:bookmarkEnd w:id="117"/>
    </w:p>
    <w:p w14:paraId="58783E13" w14:textId="623329F7" w:rsidR="00376508" w:rsidRDefault="00376508" w:rsidP="00E80D3C">
      <w:pPr>
        <w:rPr>
          <w:lang w:val="en-US" w:bidi="en-US"/>
        </w:rPr>
      </w:pPr>
      <w:r>
        <w:rPr>
          <w:lang w:val="en-US" w:bidi="en-US"/>
        </w:rPr>
        <w:t xml:space="preserve">In future </w:t>
      </w:r>
      <w:r w:rsidR="00882E50">
        <w:rPr>
          <w:lang w:val="en-US" w:bidi="en-US"/>
        </w:rPr>
        <w:t>work</w:t>
      </w:r>
      <w:r>
        <w:rPr>
          <w:lang w:val="en-US" w:bidi="en-US"/>
        </w:rPr>
        <w:t xml:space="preserve"> it may be useful to consider the addition of properties </w:t>
      </w:r>
      <w:r w:rsidR="00882E50">
        <w:rPr>
          <w:lang w:val="en-US" w:bidi="en-US"/>
        </w:rPr>
        <w:t xml:space="preserve">to better capture data in an international context; for example </w:t>
      </w:r>
      <w:r>
        <w:rPr>
          <w:lang w:val="en-US" w:bidi="en-US"/>
        </w:rPr>
        <w:t>the time</w:t>
      </w:r>
      <w:r w:rsidR="00F84C47">
        <w:rPr>
          <w:lang w:val="en-US" w:bidi="en-US"/>
        </w:rPr>
        <w:t xml:space="preserve"> </w:t>
      </w:r>
      <w:r>
        <w:rPr>
          <w:lang w:val="en-US" w:bidi="en-US"/>
        </w:rPr>
        <w:t xml:space="preserve">zone (time:TimeZone) </w:t>
      </w:r>
      <w:r w:rsidR="00882E50">
        <w:rPr>
          <w:lang w:val="en-US" w:bidi="en-US"/>
        </w:rPr>
        <w:t xml:space="preserve">to be </w:t>
      </w:r>
      <w:r>
        <w:rPr>
          <w:lang w:val="en-US" w:bidi="en-US"/>
        </w:rPr>
        <w:t xml:space="preserve">associated with an address, </w:t>
      </w:r>
      <w:r w:rsidR="00882E50">
        <w:rPr>
          <w:lang w:val="en-US" w:bidi="en-US"/>
        </w:rPr>
        <w:t>or</w:t>
      </w:r>
      <w:r>
        <w:rPr>
          <w:lang w:val="en-US" w:bidi="en-US"/>
        </w:rPr>
        <w:t xml:space="preserve"> the primary language of correspondence.</w:t>
      </w:r>
    </w:p>
    <w:p w14:paraId="2BE612A8" w14:textId="52B67C3F" w:rsidR="00AF57A4" w:rsidRPr="00376508" w:rsidRDefault="00AF57A4" w:rsidP="00E80D3C">
      <w:pPr>
        <w:rPr>
          <w:lang w:val="en-US" w:bidi="en-US"/>
        </w:rPr>
      </w:pPr>
      <w:r>
        <w:rPr>
          <w:lang w:val="en-US" w:bidi="en-US"/>
        </w:rPr>
        <w:t xml:space="preserve">The iContact ontology introduces an object property: </w:t>
      </w:r>
      <w:r w:rsidR="00882E50">
        <w:rPr>
          <w:lang w:val="en-US" w:bidi="en-US"/>
        </w:rPr>
        <w:t>“</w:t>
      </w:r>
      <w:r>
        <w:rPr>
          <w:lang w:val="en-US" w:bidi="en-US"/>
        </w:rPr>
        <w:t>has Geo Coordinates</w:t>
      </w:r>
      <w:r w:rsidR="00882E50">
        <w:rPr>
          <w:lang w:val="en-US" w:bidi="en-US"/>
        </w:rPr>
        <w:t>”</w:t>
      </w:r>
      <w:r>
        <w:rPr>
          <w:lang w:val="en-US" w:bidi="en-US"/>
        </w:rPr>
        <w:t xml:space="preserve">. Future work should consider how the relationship between the coordinates of an address and the location it occupies </w:t>
      </w:r>
      <w:r w:rsidR="00882E50">
        <w:rPr>
          <w:lang w:val="en-US" w:bidi="en-US"/>
        </w:rPr>
        <w:t>should</w:t>
      </w:r>
      <w:r>
        <w:rPr>
          <w:lang w:val="en-US" w:bidi="en-US"/>
        </w:rPr>
        <w:t xml:space="preserve"> be formalized. Are the address coordinates always contained within the location in space, or are there some exceptions?</w:t>
      </w:r>
    </w:p>
    <w:p w14:paraId="0F7FD118" w14:textId="167AB78B" w:rsidR="00D01F8A" w:rsidRDefault="00D01F8A" w:rsidP="002A6246">
      <w:pPr>
        <w:pStyle w:val="Heading2"/>
      </w:pPr>
      <w:bookmarkStart w:id="118" w:name="_Toc41911377"/>
      <w:r w:rsidRPr="00EC4B04">
        <w:t>Person</w:t>
      </w:r>
      <w:r w:rsidRPr="00956273">
        <w:t xml:space="preserve"> Ontology</w:t>
      </w:r>
      <w:bookmarkEnd w:id="118"/>
    </w:p>
    <w:p w14:paraId="35854FE6" w14:textId="628FDBF4" w:rsidR="00D479C9" w:rsidRPr="00D479C9" w:rsidRDefault="0089518D" w:rsidP="00D479C9">
      <w:pPr>
        <w:rPr>
          <w:i/>
        </w:rPr>
      </w:pPr>
      <w:r>
        <w:rPr>
          <w:i/>
        </w:rPr>
        <w:t>http://ontology.eil.utoronto.ca/icity/</w:t>
      </w:r>
      <w:r w:rsidR="00D479C9">
        <w:rPr>
          <w:i/>
        </w:rPr>
        <w:t>Person</w:t>
      </w:r>
    </w:p>
    <w:p w14:paraId="624DB400" w14:textId="030D214A" w:rsidR="00DB60DF" w:rsidRPr="00047DB0" w:rsidRDefault="00517649" w:rsidP="00047DB0">
      <w:pPr>
        <w:rPr>
          <w:i/>
        </w:rPr>
      </w:pPr>
      <w:r>
        <w:t xml:space="preserve">Information about persons is important to capture demographic information from collected data, and also to represent various actors in the urban system, as required in the context of a simulation. The Person Ontology defines the core terms necessary for such applications. In doing so, the ontology commits to a representation wherein a Person represents an object that is subject to change. To capture this, two classes of Person are defined, as prescribed in the Change Ontology. The invariant properties of a unique identifier, date of birth, date of death, and sex are associated with the TimeVaryingEntity subclass, whereas the other attributes are associated with </w:t>
      </w:r>
      <w:r>
        <w:lastRenderedPageBreak/>
        <w:t xml:space="preserve">the Maniefstation subclass. </w:t>
      </w:r>
      <w:r w:rsidR="00047DB0">
        <w:t xml:space="preserve">The notion of parent considered here is in the legal context, therefore it is identified as a variant rather than invariant property. This property may be specialized and restricted if required, for example </w:t>
      </w:r>
      <w:r w:rsidR="00047DB0" w:rsidRPr="00047DB0">
        <w:rPr>
          <w:rFonts w:ascii="Courier" w:hAnsi="Courier"/>
          <w:sz w:val="20"/>
        </w:rPr>
        <w:t>hasBiologicalMother: exactly 1 Person</w:t>
      </w:r>
      <w:r w:rsidR="00047DB0">
        <w:t xml:space="preserve">. The definition of sex is distinct from that of a person’s gender, i.e. the sex assigned at birth based on a person’s reproductive system and other physical characteristics. The key concepts are summarized in </w:t>
      </w:r>
      <w:r w:rsidR="00047DB0">
        <w:fldChar w:fldCharType="begin"/>
      </w:r>
      <w:r w:rsidR="00047DB0">
        <w:instrText xml:space="preserve"> REF _Ref39577836 \h </w:instrText>
      </w:r>
      <w:r w:rsidR="00047DB0">
        <w:fldChar w:fldCharType="separate"/>
      </w:r>
      <w:r w:rsidR="00047DB0">
        <w:t xml:space="preserve">Table </w:t>
      </w:r>
      <w:r w:rsidR="00047DB0">
        <w:rPr>
          <w:noProof/>
        </w:rPr>
        <w:t>14</w:t>
      </w:r>
      <w:r w:rsidR="00047DB0">
        <w:fldChar w:fldCharType="end"/>
      </w:r>
      <w:r w:rsidR="00047DB0">
        <w:t>.</w:t>
      </w:r>
    </w:p>
    <w:p w14:paraId="4AE463D6" w14:textId="64D9D593" w:rsidR="00047DB0" w:rsidRDefault="00047DB0" w:rsidP="00047DB0">
      <w:pPr>
        <w:pStyle w:val="Caption"/>
        <w:keepNext/>
      </w:pPr>
      <w:bookmarkStart w:id="119" w:name="_Ref39577836"/>
      <w:r>
        <w:t xml:space="preserve">Table </w:t>
      </w:r>
      <w:fldSimple w:instr=" SEQ Table \* ARABIC ">
        <w:r w:rsidR="0096166B">
          <w:rPr>
            <w:noProof/>
          </w:rPr>
          <w:t>14</w:t>
        </w:r>
      </w:fldSimple>
      <w:bookmarkEnd w:id="119"/>
      <w:r>
        <w:t>: Key classes in the Person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062"/>
        <w:gridCol w:w="2525"/>
        <w:gridCol w:w="4763"/>
      </w:tblGrid>
      <w:tr w:rsidR="00086B4C" w14:paraId="60D7ACED" w14:textId="77777777" w:rsidTr="00047DB0">
        <w:tc>
          <w:tcPr>
            <w:tcW w:w="2062" w:type="dxa"/>
            <w:shd w:val="clear" w:color="auto" w:fill="00FFFF"/>
          </w:tcPr>
          <w:p w14:paraId="59FF5703" w14:textId="77777777" w:rsidR="00086B4C" w:rsidRDefault="00086B4C" w:rsidP="00047DB0">
            <w:pPr>
              <w:pStyle w:val="NoSpacing"/>
              <w:framePr w:hSpace="0" w:wrap="auto" w:vAnchor="margin" w:hAnchor="text" w:yAlign="inline"/>
            </w:pPr>
            <w:r>
              <w:t>Object</w:t>
            </w:r>
          </w:p>
        </w:tc>
        <w:tc>
          <w:tcPr>
            <w:tcW w:w="2525" w:type="dxa"/>
            <w:shd w:val="clear" w:color="auto" w:fill="00FFFF"/>
          </w:tcPr>
          <w:p w14:paraId="33BA0753" w14:textId="77777777" w:rsidR="00086B4C" w:rsidRDefault="00086B4C" w:rsidP="00047DB0">
            <w:pPr>
              <w:pStyle w:val="NoSpacing"/>
              <w:framePr w:hSpace="0" w:wrap="auto" w:vAnchor="margin" w:hAnchor="text" w:yAlign="inline"/>
            </w:pPr>
            <w:r>
              <w:t>Property</w:t>
            </w:r>
          </w:p>
        </w:tc>
        <w:tc>
          <w:tcPr>
            <w:tcW w:w="4763" w:type="dxa"/>
            <w:shd w:val="clear" w:color="auto" w:fill="00FFFF"/>
          </w:tcPr>
          <w:p w14:paraId="02B7D0F3" w14:textId="77777777" w:rsidR="00086B4C" w:rsidRDefault="00086B4C" w:rsidP="00047DB0">
            <w:pPr>
              <w:pStyle w:val="NoSpacing"/>
              <w:framePr w:hSpace="0" w:wrap="auto" w:vAnchor="margin" w:hAnchor="text" w:yAlign="inline"/>
            </w:pPr>
            <w:r>
              <w:t>Value</w:t>
            </w:r>
          </w:p>
        </w:tc>
      </w:tr>
      <w:tr w:rsidR="0020475C" w14:paraId="1D798BA4" w14:textId="77777777" w:rsidTr="00047DB0">
        <w:tc>
          <w:tcPr>
            <w:tcW w:w="2062" w:type="dxa"/>
            <w:vMerge w:val="restart"/>
          </w:tcPr>
          <w:p w14:paraId="4D11F836" w14:textId="77777777" w:rsidR="0020475C" w:rsidRDefault="0020475C" w:rsidP="00047DB0">
            <w:pPr>
              <w:pStyle w:val="NoSpacing"/>
              <w:framePr w:hSpace="0" w:wrap="auto" w:vAnchor="margin" w:hAnchor="text" w:yAlign="inline"/>
            </w:pPr>
            <w:r>
              <w:t>PersonPD</w:t>
            </w:r>
          </w:p>
        </w:tc>
        <w:tc>
          <w:tcPr>
            <w:tcW w:w="2525" w:type="dxa"/>
          </w:tcPr>
          <w:p w14:paraId="456C009D" w14:textId="77777777" w:rsidR="0020475C" w:rsidRDefault="0020475C" w:rsidP="00047DB0">
            <w:pPr>
              <w:pStyle w:val="NoSpacing"/>
              <w:framePr w:hSpace="0" w:wrap="auto" w:vAnchor="margin" w:hAnchor="text" w:yAlign="inline"/>
            </w:pPr>
            <w:r>
              <w:t>subclassOf</w:t>
            </w:r>
          </w:p>
        </w:tc>
        <w:tc>
          <w:tcPr>
            <w:tcW w:w="4763" w:type="dxa"/>
          </w:tcPr>
          <w:p w14:paraId="5B606E6F" w14:textId="77777777" w:rsidR="0020475C" w:rsidRDefault="0020475C" w:rsidP="00047DB0">
            <w:pPr>
              <w:pStyle w:val="NoSpacing"/>
              <w:framePr w:hSpace="0" w:wrap="auto" w:vAnchor="margin" w:hAnchor="text" w:yAlign="inline"/>
            </w:pPr>
            <w:r>
              <w:t>change:TimeVaryingConcept</w:t>
            </w:r>
          </w:p>
        </w:tc>
      </w:tr>
      <w:tr w:rsidR="0020475C" w14:paraId="25477273" w14:textId="77777777" w:rsidTr="00047DB0">
        <w:tc>
          <w:tcPr>
            <w:tcW w:w="2062" w:type="dxa"/>
            <w:vMerge/>
          </w:tcPr>
          <w:p w14:paraId="5AEEDAF5" w14:textId="77777777" w:rsidR="0020475C" w:rsidRDefault="0020475C" w:rsidP="00047DB0">
            <w:pPr>
              <w:pStyle w:val="NoSpacing"/>
              <w:framePr w:hSpace="0" w:wrap="auto" w:vAnchor="margin" w:hAnchor="text" w:yAlign="inline"/>
            </w:pPr>
          </w:p>
        </w:tc>
        <w:tc>
          <w:tcPr>
            <w:tcW w:w="2525" w:type="dxa"/>
          </w:tcPr>
          <w:p w14:paraId="1852D4AE" w14:textId="77777777" w:rsidR="0020475C" w:rsidRDefault="0020475C" w:rsidP="00047DB0">
            <w:pPr>
              <w:pStyle w:val="NoSpacing"/>
              <w:framePr w:hSpace="0" w:wrap="auto" w:vAnchor="margin" w:hAnchor="text" w:yAlign="inline"/>
            </w:pPr>
            <w:r>
              <w:t>equivalentClass</w:t>
            </w:r>
          </w:p>
        </w:tc>
        <w:tc>
          <w:tcPr>
            <w:tcW w:w="4763" w:type="dxa"/>
          </w:tcPr>
          <w:p w14:paraId="3CB5CB5D" w14:textId="77777777" w:rsidR="0020475C" w:rsidRDefault="0020475C" w:rsidP="00047DB0">
            <w:pPr>
              <w:pStyle w:val="NoSpacing"/>
              <w:framePr w:hSpace="0" w:wrap="auto" w:vAnchor="margin" w:hAnchor="text" w:yAlign="inline"/>
            </w:pPr>
            <w:r>
              <w:t>change:hasManifestation some Person and  change:hasManifestation only Person</w:t>
            </w:r>
          </w:p>
        </w:tc>
      </w:tr>
      <w:tr w:rsidR="0020475C" w14:paraId="11BA341A" w14:textId="77777777" w:rsidTr="00047DB0">
        <w:tc>
          <w:tcPr>
            <w:tcW w:w="2062" w:type="dxa"/>
            <w:vMerge/>
          </w:tcPr>
          <w:p w14:paraId="40FE5A14" w14:textId="77777777" w:rsidR="0020475C" w:rsidRDefault="0020475C" w:rsidP="00047DB0">
            <w:pPr>
              <w:pStyle w:val="NoSpacing"/>
              <w:framePr w:hSpace="0" w:wrap="auto" w:vAnchor="margin" w:hAnchor="text" w:yAlign="inline"/>
            </w:pPr>
          </w:p>
        </w:tc>
        <w:tc>
          <w:tcPr>
            <w:tcW w:w="2525" w:type="dxa"/>
          </w:tcPr>
          <w:p w14:paraId="78D282DC" w14:textId="77777777" w:rsidR="0020475C" w:rsidRDefault="0020475C" w:rsidP="00047DB0">
            <w:pPr>
              <w:pStyle w:val="NoSpacing"/>
              <w:framePr w:hSpace="0" w:wrap="auto" w:vAnchor="margin" w:hAnchor="text" w:yAlign="inline"/>
            </w:pPr>
            <w:r>
              <w:t>change:existsAt</w:t>
            </w:r>
          </w:p>
        </w:tc>
        <w:tc>
          <w:tcPr>
            <w:tcW w:w="4763" w:type="dxa"/>
          </w:tcPr>
          <w:p w14:paraId="3EF32AB5" w14:textId="77777777" w:rsidR="0020475C" w:rsidRDefault="0020475C" w:rsidP="00047DB0">
            <w:pPr>
              <w:pStyle w:val="NoSpacing"/>
              <w:framePr w:hSpace="0" w:wrap="auto" w:vAnchor="margin" w:hAnchor="text" w:yAlign="inline"/>
            </w:pPr>
            <w:r>
              <w:t>exactly 1 time:Interval</w:t>
            </w:r>
          </w:p>
        </w:tc>
      </w:tr>
      <w:tr w:rsidR="0020475C" w14:paraId="6F84FCE4" w14:textId="77777777" w:rsidTr="00047DB0">
        <w:tc>
          <w:tcPr>
            <w:tcW w:w="2062" w:type="dxa"/>
            <w:vMerge/>
          </w:tcPr>
          <w:p w14:paraId="2F6D94D3" w14:textId="77777777" w:rsidR="0020475C" w:rsidRDefault="0020475C" w:rsidP="00047DB0">
            <w:pPr>
              <w:pStyle w:val="NoSpacing"/>
              <w:framePr w:hSpace="0" w:wrap="auto" w:vAnchor="margin" w:hAnchor="text" w:yAlign="inline"/>
            </w:pPr>
          </w:p>
        </w:tc>
        <w:tc>
          <w:tcPr>
            <w:tcW w:w="2525" w:type="dxa"/>
          </w:tcPr>
          <w:p w14:paraId="19F33227" w14:textId="77777777" w:rsidR="0020475C" w:rsidRDefault="0020475C" w:rsidP="00047DB0">
            <w:pPr>
              <w:pStyle w:val="NoSpacing"/>
              <w:framePr w:hSpace="0" w:wrap="auto" w:vAnchor="margin" w:hAnchor="text" w:yAlign="inline"/>
            </w:pPr>
            <w:r>
              <w:t>hasPersonID</w:t>
            </w:r>
          </w:p>
        </w:tc>
        <w:tc>
          <w:tcPr>
            <w:tcW w:w="4763" w:type="dxa"/>
          </w:tcPr>
          <w:p w14:paraId="21D7D14B" w14:textId="77777777" w:rsidR="0020475C" w:rsidRDefault="0020475C" w:rsidP="00047DB0">
            <w:pPr>
              <w:pStyle w:val="NoSpacing"/>
              <w:framePr w:hSpace="0" w:wrap="auto" w:vAnchor="margin" w:hAnchor="text" w:yAlign="inline"/>
            </w:pPr>
            <w:r>
              <w:t>only PersonId</w:t>
            </w:r>
          </w:p>
        </w:tc>
      </w:tr>
      <w:tr w:rsidR="0020475C" w14:paraId="2E8D8F05" w14:textId="77777777" w:rsidTr="00047DB0">
        <w:tc>
          <w:tcPr>
            <w:tcW w:w="2062" w:type="dxa"/>
            <w:vMerge/>
          </w:tcPr>
          <w:p w14:paraId="5BE69E14" w14:textId="77777777" w:rsidR="0020475C" w:rsidRDefault="0020475C" w:rsidP="00047DB0">
            <w:pPr>
              <w:pStyle w:val="NoSpacing"/>
              <w:framePr w:hSpace="0" w:wrap="auto" w:vAnchor="margin" w:hAnchor="text" w:yAlign="inline"/>
            </w:pPr>
          </w:p>
        </w:tc>
        <w:tc>
          <w:tcPr>
            <w:tcW w:w="2525" w:type="dxa"/>
          </w:tcPr>
          <w:p w14:paraId="394B4ACB" w14:textId="77777777" w:rsidR="0020475C" w:rsidRDefault="0020475C" w:rsidP="00047DB0">
            <w:pPr>
              <w:pStyle w:val="NoSpacing"/>
              <w:framePr w:hSpace="0" w:wrap="auto" w:vAnchor="margin" w:hAnchor="text" w:yAlign="inline"/>
            </w:pPr>
            <w:r>
              <w:t>schema:birthDate</w:t>
            </w:r>
          </w:p>
        </w:tc>
        <w:tc>
          <w:tcPr>
            <w:tcW w:w="4763" w:type="dxa"/>
          </w:tcPr>
          <w:p w14:paraId="18812C4F" w14:textId="77777777" w:rsidR="0020475C" w:rsidRDefault="0020475C" w:rsidP="00047DB0">
            <w:pPr>
              <w:pStyle w:val="NoSpacing"/>
              <w:framePr w:hSpace="0" w:wrap="auto" w:vAnchor="margin" w:hAnchor="text" w:yAlign="inline"/>
            </w:pPr>
            <w:r>
              <w:t>exactly 1 time:Instant</w:t>
            </w:r>
          </w:p>
        </w:tc>
      </w:tr>
      <w:tr w:rsidR="0020475C" w14:paraId="351E39FB" w14:textId="77777777" w:rsidTr="00047DB0">
        <w:tc>
          <w:tcPr>
            <w:tcW w:w="2062" w:type="dxa"/>
            <w:vMerge/>
          </w:tcPr>
          <w:p w14:paraId="07B46EC3" w14:textId="77777777" w:rsidR="0020475C" w:rsidRDefault="0020475C" w:rsidP="00047DB0">
            <w:pPr>
              <w:pStyle w:val="NoSpacing"/>
              <w:framePr w:hSpace="0" w:wrap="auto" w:vAnchor="margin" w:hAnchor="text" w:yAlign="inline"/>
            </w:pPr>
          </w:p>
        </w:tc>
        <w:tc>
          <w:tcPr>
            <w:tcW w:w="2525" w:type="dxa"/>
          </w:tcPr>
          <w:p w14:paraId="3009EE4E" w14:textId="77777777" w:rsidR="0020475C" w:rsidRDefault="0020475C" w:rsidP="00047DB0">
            <w:pPr>
              <w:pStyle w:val="NoSpacing"/>
              <w:framePr w:hSpace="0" w:wrap="auto" w:vAnchor="margin" w:hAnchor="text" w:yAlign="inline"/>
            </w:pPr>
            <w:r>
              <w:t>hasSex</w:t>
            </w:r>
          </w:p>
        </w:tc>
        <w:tc>
          <w:tcPr>
            <w:tcW w:w="4763" w:type="dxa"/>
          </w:tcPr>
          <w:p w14:paraId="0807FA69" w14:textId="77777777" w:rsidR="0020475C" w:rsidRDefault="0020475C" w:rsidP="00047DB0">
            <w:pPr>
              <w:pStyle w:val="NoSpacing"/>
              <w:framePr w:hSpace="0" w:wrap="auto" w:vAnchor="margin" w:hAnchor="text" w:yAlign="inline"/>
            </w:pPr>
            <w:r>
              <w:t>exactly 1 Sex</w:t>
            </w:r>
          </w:p>
        </w:tc>
      </w:tr>
      <w:tr w:rsidR="0020475C" w14:paraId="246DD9FC" w14:textId="77777777" w:rsidTr="00047DB0">
        <w:tc>
          <w:tcPr>
            <w:tcW w:w="2062" w:type="dxa"/>
            <w:vMerge/>
          </w:tcPr>
          <w:p w14:paraId="0B4D61E9" w14:textId="77777777" w:rsidR="0020475C" w:rsidRDefault="0020475C" w:rsidP="00047DB0">
            <w:pPr>
              <w:pStyle w:val="NoSpacing"/>
              <w:framePr w:hSpace="0" w:wrap="auto" w:vAnchor="margin" w:hAnchor="text" w:yAlign="inline"/>
            </w:pPr>
          </w:p>
        </w:tc>
        <w:tc>
          <w:tcPr>
            <w:tcW w:w="2525" w:type="dxa"/>
          </w:tcPr>
          <w:p w14:paraId="32B1EFD7" w14:textId="416468DF" w:rsidR="0020475C" w:rsidRPr="0020475C" w:rsidRDefault="0020475C" w:rsidP="00047DB0">
            <w:pPr>
              <w:pStyle w:val="NoSpacing"/>
              <w:framePr w:hSpace="0" w:wrap="auto" w:vAnchor="margin" w:hAnchor="text" w:yAlign="inline"/>
            </w:pPr>
            <w:r w:rsidRPr="0020475C">
              <w:t>schema:deathDate</w:t>
            </w:r>
          </w:p>
        </w:tc>
        <w:tc>
          <w:tcPr>
            <w:tcW w:w="4763" w:type="dxa"/>
          </w:tcPr>
          <w:p w14:paraId="6F4AD22C" w14:textId="44180F79" w:rsidR="0020475C" w:rsidRPr="0020475C" w:rsidRDefault="0020475C" w:rsidP="00047DB0">
            <w:pPr>
              <w:pStyle w:val="NoSpacing"/>
              <w:framePr w:hSpace="0" w:wrap="auto" w:vAnchor="margin" w:hAnchor="text" w:yAlign="inline"/>
            </w:pPr>
            <w:r w:rsidRPr="0020475C">
              <w:t>max 1 time:Instant</w:t>
            </w:r>
          </w:p>
        </w:tc>
      </w:tr>
      <w:tr w:rsidR="00212353" w14:paraId="71B90ADE" w14:textId="77777777" w:rsidTr="00047DB0">
        <w:tc>
          <w:tcPr>
            <w:tcW w:w="2062" w:type="dxa"/>
            <w:vMerge w:val="restart"/>
          </w:tcPr>
          <w:p w14:paraId="63A30F9F" w14:textId="77777777" w:rsidR="00212353" w:rsidRDefault="00212353" w:rsidP="00047DB0">
            <w:pPr>
              <w:pStyle w:val="NoSpacing"/>
              <w:framePr w:hSpace="0" w:wrap="auto" w:vAnchor="margin" w:hAnchor="text" w:yAlign="inline"/>
            </w:pPr>
            <w:r>
              <w:t>Person</w:t>
            </w:r>
          </w:p>
        </w:tc>
        <w:tc>
          <w:tcPr>
            <w:tcW w:w="2525" w:type="dxa"/>
          </w:tcPr>
          <w:p w14:paraId="019B44DF" w14:textId="77777777" w:rsidR="00212353" w:rsidRDefault="00212353" w:rsidP="00047DB0">
            <w:pPr>
              <w:pStyle w:val="NoSpacing"/>
              <w:framePr w:hSpace="0" w:wrap="auto" w:vAnchor="margin" w:hAnchor="text" w:yAlign="inline"/>
            </w:pPr>
            <w:r>
              <w:t>equivalentClass</w:t>
            </w:r>
          </w:p>
        </w:tc>
        <w:tc>
          <w:tcPr>
            <w:tcW w:w="4763" w:type="dxa"/>
          </w:tcPr>
          <w:p w14:paraId="3CADC706" w14:textId="77777777" w:rsidR="00212353" w:rsidRDefault="00212353" w:rsidP="00047DB0">
            <w:pPr>
              <w:pStyle w:val="NoSpacing"/>
              <w:framePr w:hSpace="0" w:wrap="auto" w:vAnchor="margin" w:hAnchor="text" w:yAlign="inline"/>
            </w:pPr>
            <w:r>
              <w:t>change:manifestationOf  some  PersonPD and  change:manifestationOf only  PersonPD</w:t>
            </w:r>
          </w:p>
        </w:tc>
      </w:tr>
      <w:tr w:rsidR="00212353" w14:paraId="2095FAF5" w14:textId="77777777" w:rsidTr="00047DB0">
        <w:tc>
          <w:tcPr>
            <w:tcW w:w="2062" w:type="dxa"/>
            <w:vMerge/>
          </w:tcPr>
          <w:p w14:paraId="62E2DC36" w14:textId="77777777" w:rsidR="00212353" w:rsidRDefault="00212353" w:rsidP="00047DB0">
            <w:pPr>
              <w:pStyle w:val="NoSpacing"/>
              <w:framePr w:hSpace="0" w:wrap="auto" w:vAnchor="margin" w:hAnchor="text" w:yAlign="inline"/>
            </w:pPr>
          </w:p>
        </w:tc>
        <w:tc>
          <w:tcPr>
            <w:tcW w:w="2525" w:type="dxa"/>
          </w:tcPr>
          <w:p w14:paraId="3426DD4F" w14:textId="77777777" w:rsidR="00212353" w:rsidRDefault="00212353" w:rsidP="00047DB0">
            <w:pPr>
              <w:pStyle w:val="NoSpacing"/>
              <w:framePr w:hSpace="0" w:wrap="auto" w:vAnchor="margin" w:hAnchor="text" w:yAlign="inline"/>
            </w:pPr>
            <w:r>
              <w:t>subclassOf</w:t>
            </w:r>
          </w:p>
        </w:tc>
        <w:tc>
          <w:tcPr>
            <w:tcW w:w="4763" w:type="dxa"/>
          </w:tcPr>
          <w:p w14:paraId="5204E36F" w14:textId="77777777" w:rsidR="00212353" w:rsidRDefault="00212353" w:rsidP="00047DB0">
            <w:pPr>
              <w:pStyle w:val="NoSpacing"/>
              <w:framePr w:hSpace="0" w:wrap="auto" w:vAnchor="margin" w:hAnchor="text" w:yAlign="inline"/>
            </w:pPr>
            <w:r>
              <w:t>change:Manifestation</w:t>
            </w:r>
          </w:p>
        </w:tc>
      </w:tr>
      <w:tr w:rsidR="00212353" w14:paraId="2B2D385D" w14:textId="77777777" w:rsidTr="00047DB0">
        <w:tc>
          <w:tcPr>
            <w:tcW w:w="2062" w:type="dxa"/>
            <w:vMerge/>
          </w:tcPr>
          <w:p w14:paraId="34C9567B" w14:textId="77777777" w:rsidR="00212353" w:rsidRDefault="00212353" w:rsidP="00047DB0">
            <w:pPr>
              <w:pStyle w:val="NoSpacing"/>
              <w:framePr w:hSpace="0" w:wrap="auto" w:vAnchor="margin" w:hAnchor="text" w:yAlign="inline"/>
            </w:pPr>
          </w:p>
        </w:tc>
        <w:tc>
          <w:tcPr>
            <w:tcW w:w="2525" w:type="dxa"/>
          </w:tcPr>
          <w:p w14:paraId="2B077F7B" w14:textId="77777777" w:rsidR="00212353" w:rsidRDefault="00212353" w:rsidP="00047DB0">
            <w:pPr>
              <w:pStyle w:val="NoSpacing"/>
              <w:framePr w:hSpace="0" w:wrap="auto" w:vAnchor="margin" w:hAnchor="text" w:yAlign="inline"/>
            </w:pPr>
            <w:r>
              <w:t>change:existsAt</w:t>
            </w:r>
          </w:p>
        </w:tc>
        <w:tc>
          <w:tcPr>
            <w:tcW w:w="4763" w:type="dxa"/>
          </w:tcPr>
          <w:p w14:paraId="59B26082" w14:textId="77777777" w:rsidR="00212353" w:rsidRDefault="00212353" w:rsidP="00047DB0">
            <w:pPr>
              <w:pStyle w:val="NoSpacing"/>
              <w:framePr w:hSpace="0" w:wrap="auto" w:vAnchor="margin" w:hAnchor="text" w:yAlign="inline"/>
            </w:pPr>
            <w:r>
              <w:t>exactly 1 time:TemporalEntity</w:t>
            </w:r>
          </w:p>
        </w:tc>
      </w:tr>
      <w:tr w:rsidR="00212353" w14:paraId="795175CC" w14:textId="77777777" w:rsidTr="00047DB0">
        <w:tc>
          <w:tcPr>
            <w:tcW w:w="2062" w:type="dxa"/>
            <w:vMerge/>
          </w:tcPr>
          <w:p w14:paraId="455FF4AA" w14:textId="77777777" w:rsidR="00212353" w:rsidRDefault="00212353" w:rsidP="00047DB0">
            <w:pPr>
              <w:pStyle w:val="NoSpacing"/>
              <w:framePr w:hSpace="0" w:wrap="auto" w:vAnchor="margin" w:hAnchor="text" w:yAlign="inline"/>
            </w:pPr>
          </w:p>
        </w:tc>
        <w:tc>
          <w:tcPr>
            <w:tcW w:w="2525" w:type="dxa"/>
          </w:tcPr>
          <w:p w14:paraId="0D39F86D" w14:textId="5D89CA0C" w:rsidR="00212353" w:rsidRPr="0090469C" w:rsidRDefault="00212353" w:rsidP="00047DB0">
            <w:pPr>
              <w:pStyle w:val="NoSpacing"/>
              <w:framePr w:hSpace="0" w:wrap="auto" w:vAnchor="margin" w:hAnchor="text" w:yAlign="inline"/>
            </w:pPr>
            <w:r w:rsidRPr="0090469C">
              <w:t>hasAge</w:t>
            </w:r>
          </w:p>
        </w:tc>
        <w:tc>
          <w:tcPr>
            <w:tcW w:w="4763" w:type="dxa"/>
          </w:tcPr>
          <w:p w14:paraId="03FC18D6" w14:textId="1BC7828B" w:rsidR="00212353" w:rsidRPr="0090469C" w:rsidRDefault="00212353" w:rsidP="00047DB0">
            <w:pPr>
              <w:pStyle w:val="NoSpacing"/>
              <w:framePr w:hSpace="0" w:wrap="auto" w:vAnchor="margin" w:hAnchor="text" w:yAlign="inline"/>
            </w:pPr>
            <w:r w:rsidRPr="0090469C">
              <w:t>exactly 1 om:</w:t>
            </w:r>
            <w:r w:rsidR="0090469C" w:rsidRPr="0090469C">
              <w:t>duration</w:t>
            </w:r>
          </w:p>
        </w:tc>
      </w:tr>
      <w:tr w:rsidR="00212353" w14:paraId="6EF23936" w14:textId="77777777" w:rsidTr="00047DB0">
        <w:tc>
          <w:tcPr>
            <w:tcW w:w="2062" w:type="dxa"/>
            <w:vMerge/>
          </w:tcPr>
          <w:p w14:paraId="27DA22CD" w14:textId="77777777" w:rsidR="00212353" w:rsidRDefault="00212353" w:rsidP="00047DB0">
            <w:pPr>
              <w:pStyle w:val="NoSpacing"/>
              <w:framePr w:hSpace="0" w:wrap="auto" w:vAnchor="margin" w:hAnchor="text" w:yAlign="inline"/>
            </w:pPr>
          </w:p>
        </w:tc>
        <w:tc>
          <w:tcPr>
            <w:tcW w:w="2525" w:type="dxa"/>
          </w:tcPr>
          <w:p w14:paraId="7675ECAF" w14:textId="2E6D0C93" w:rsidR="00212353" w:rsidRPr="00217B46" w:rsidRDefault="00212353" w:rsidP="00047DB0">
            <w:pPr>
              <w:pStyle w:val="NoSpacing"/>
              <w:framePr w:hSpace="0" w:wrap="auto" w:vAnchor="margin" w:hAnchor="text" w:yAlign="inline"/>
            </w:pPr>
            <w:r w:rsidRPr="00217B46">
              <w:t>isLicensedDriver</w:t>
            </w:r>
          </w:p>
        </w:tc>
        <w:tc>
          <w:tcPr>
            <w:tcW w:w="4763" w:type="dxa"/>
          </w:tcPr>
          <w:p w14:paraId="2505EA17" w14:textId="103772DE" w:rsidR="00212353" w:rsidRPr="00217B46" w:rsidRDefault="00212353" w:rsidP="00047DB0">
            <w:pPr>
              <w:pStyle w:val="NoSpacing"/>
              <w:framePr w:hSpace="0" w:wrap="auto" w:vAnchor="margin" w:hAnchor="text" w:yAlign="inline"/>
            </w:pPr>
            <w:r w:rsidRPr="00217B46">
              <w:t>exactly 1 xsd:boolean</w:t>
            </w:r>
          </w:p>
        </w:tc>
      </w:tr>
      <w:tr w:rsidR="00212353" w14:paraId="68E18A0B" w14:textId="77777777" w:rsidTr="00047DB0">
        <w:tc>
          <w:tcPr>
            <w:tcW w:w="2062" w:type="dxa"/>
            <w:vMerge/>
          </w:tcPr>
          <w:p w14:paraId="5F0ABDB5" w14:textId="77777777" w:rsidR="00212353" w:rsidRDefault="00212353" w:rsidP="00047DB0">
            <w:pPr>
              <w:pStyle w:val="NoSpacing"/>
              <w:framePr w:hSpace="0" w:wrap="auto" w:vAnchor="margin" w:hAnchor="text" w:yAlign="inline"/>
            </w:pPr>
          </w:p>
        </w:tc>
        <w:tc>
          <w:tcPr>
            <w:tcW w:w="2525" w:type="dxa"/>
          </w:tcPr>
          <w:p w14:paraId="3A1CC0DD" w14:textId="77777777" w:rsidR="00212353" w:rsidRDefault="00212353" w:rsidP="00047DB0">
            <w:pPr>
              <w:pStyle w:val="NoSpacing"/>
              <w:framePr w:hSpace="0" w:wrap="auto" w:vAnchor="margin" w:hAnchor="text" w:yAlign="inline"/>
            </w:pPr>
            <w:r>
              <w:t>schema:parent</w:t>
            </w:r>
          </w:p>
        </w:tc>
        <w:tc>
          <w:tcPr>
            <w:tcW w:w="4763" w:type="dxa"/>
          </w:tcPr>
          <w:p w14:paraId="7C1FBEA4" w14:textId="77777777" w:rsidR="00212353" w:rsidRDefault="00212353" w:rsidP="00047DB0">
            <w:pPr>
              <w:pStyle w:val="NoSpacing"/>
              <w:framePr w:hSpace="0" w:wrap="auto" w:vAnchor="margin" w:hAnchor="text" w:yAlign="inline"/>
            </w:pPr>
            <w:r>
              <w:t>only Person</w:t>
            </w:r>
          </w:p>
        </w:tc>
      </w:tr>
      <w:tr w:rsidR="00212353" w14:paraId="75BDF7C4" w14:textId="77777777" w:rsidTr="00047DB0">
        <w:tc>
          <w:tcPr>
            <w:tcW w:w="2062" w:type="dxa"/>
            <w:vMerge/>
          </w:tcPr>
          <w:p w14:paraId="2F79BA90" w14:textId="77777777" w:rsidR="00212353" w:rsidRDefault="00212353" w:rsidP="00047DB0">
            <w:pPr>
              <w:pStyle w:val="NoSpacing"/>
              <w:framePr w:hSpace="0" w:wrap="auto" w:vAnchor="margin" w:hAnchor="text" w:yAlign="inline"/>
            </w:pPr>
          </w:p>
        </w:tc>
        <w:tc>
          <w:tcPr>
            <w:tcW w:w="2525" w:type="dxa"/>
          </w:tcPr>
          <w:p w14:paraId="6BF6F5BC" w14:textId="77777777" w:rsidR="00212353" w:rsidRDefault="00212353" w:rsidP="00047DB0">
            <w:pPr>
              <w:pStyle w:val="NoSpacing"/>
              <w:framePr w:hSpace="0" w:wrap="auto" w:vAnchor="margin" w:hAnchor="text" w:yAlign="inline"/>
            </w:pPr>
            <w:r>
              <w:t>schema:spouse</w:t>
            </w:r>
          </w:p>
        </w:tc>
        <w:tc>
          <w:tcPr>
            <w:tcW w:w="4763" w:type="dxa"/>
          </w:tcPr>
          <w:p w14:paraId="7C3E1BD0" w14:textId="77777777" w:rsidR="00212353" w:rsidRDefault="00212353" w:rsidP="00047DB0">
            <w:pPr>
              <w:pStyle w:val="NoSpacing"/>
              <w:framePr w:hSpace="0" w:wrap="auto" w:vAnchor="margin" w:hAnchor="text" w:yAlign="inline"/>
            </w:pPr>
            <w:r>
              <w:t>only Person</w:t>
            </w:r>
          </w:p>
        </w:tc>
      </w:tr>
      <w:tr w:rsidR="00212353" w14:paraId="3343F80C" w14:textId="77777777" w:rsidTr="00047DB0">
        <w:tc>
          <w:tcPr>
            <w:tcW w:w="2062" w:type="dxa"/>
            <w:vMerge/>
          </w:tcPr>
          <w:p w14:paraId="13D70820" w14:textId="77777777" w:rsidR="00212353" w:rsidRDefault="00212353" w:rsidP="00047DB0">
            <w:pPr>
              <w:pStyle w:val="NoSpacing"/>
              <w:framePr w:hSpace="0" w:wrap="auto" w:vAnchor="margin" w:hAnchor="text" w:yAlign="inline"/>
            </w:pPr>
          </w:p>
        </w:tc>
        <w:tc>
          <w:tcPr>
            <w:tcW w:w="2525" w:type="dxa"/>
          </w:tcPr>
          <w:p w14:paraId="3B5F7916" w14:textId="77777777" w:rsidR="00212353" w:rsidRDefault="00212353" w:rsidP="00047DB0">
            <w:pPr>
              <w:pStyle w:val="NoSpacing"/>
              <w:framePr w:hSpace="0" w:wrap="auto" w:vAnchor="margin" w:hAnchor="text" w:yAlign="inline"/>
            </w:pPr>
            <w:r>
              <w:t>schema:children</w:t>
            </w:r>
          </w:p>
        </w:tc>
        <w:tc>
          <w:tcPr>
            <w:tcW w:w="4763" w:type="dxa"/>
          </w:tcPr>
          <w:p w14:paraId="58B50314" w14:textId="77777777" w:rsidR="00212353" w:rsidRDefault="00212353" w:rsidP="00047DB0">
            <w:pPr>
              <w:pStyle w:val="NoSpacing"/>
              <w:framePr w:hSpace="0" w:wrap="auto" w:vAnchor="margin" w:hAnchor="text" w:yAlign="inline"/>
            </w:pPr>
            <w:r>
              <w:t>only Person</w:t>
            </w:r>
          </w:p>
        </w:tc>
      </w:tr>
      <w:tr w:rsidR="00212353" w14:paraId="27DF5EDB" w14:textId="77777777" w:rsidTr="00047DB0">
        <w:tc>
          <w:tcPr>
            <w:tcW w:w="2062" w:type="dxa"/>
            <w:vMerge/>
          </w:tcPr>
          <w:p w14:paraId="518FBFC5" w14:textId="77777777" w:rsidR="00212353" w:rsidRDefault="00212353" w:rsidP="00047DB0">
            <w:pPr>
              <w:pStyle w:val="NoSpacing"/>
              <w:framePr w:hSpace="0" w:wrap="auto" w:vAnchor="margin" w:hAnchor="text" w:yAlign="inline"/>
            </w:pPr>
          </w:p>
        </w:tc>
        <w:tc>
          <w:tcPr>
            <w:tcW w:w="2525" w:type="dxa"/>
          </w:tcPr>
          <w:p w14:paraId="12BCD97D" w14:textId="77777777" w:rsidR="00212353" w:rsidRDefault="00212353" w:rsidP="00047DB0">
            <w:pPr>
              <w:pStyle w:val="NoSpacing"/>
              <w:framePr w:hSpace="0" w:wrap="auto" w:vAnchor="margin" w:hAnchor="text" w:yAlign="inline"/>
            </w:pPr>
            <w:r>
              <w:t>hasIncome</w:t>
            </w:r>
          </w:p>
        </w:tc>
        <w:tc>
          <w:tcPr>
            <w:tcW w:w="4763" w:type="dxa"/>
          </w:tcPr>
          <w:p w14:paraId="71F0399E" w14:textId="77777777" w:rsidR="00212353" w:rsidRDefault="00212353" w:rsidP="00047DB0">
            <w:pPr>
              <w:pStyle w:val="NoSpacing"/>
              <w:framePr w:hSpace="0" w:wrap="auto" w:vAnchor="margin" w:hAnchor="text" w:yAlign="inline"/>
            </w:pPr>
            <w:r>
              <w:t>only MonetaryValue</w:t>
            </w:r>
          </w:p>
        </w:tc>
      </w:tr>
      <w:tr w:rsidR="00212353" w14:paraId="5682042D" w14:textId="77777777" w:rsidTr="00047DB0">
        <w:tc>
          <w:tcPr>
            <w:tcW w:w="2062" w:type="dxa"/>
            <w:vMerge/>
          </w:tcPr>
          <w:p w14:paraId="3F46C629" w14:textId="77777777" w:rsidR="00212353" w:rsidRDefault="00212353" w:rsidP="00047DB0">
            <w:pPr>
              <w:pStyle w:val="NoSpacing"/>
              <w:framePr w:hSpace="0" w:wrap="auto" w:vAnchor="margin" w:hAnchor="text" w:yAlign="inline"/>
            </w:pPr>
          </w:p>
        </w:tc>
        <w:tc>
          <w:tcPr>
            <w:tcW w:w="2525" w:type="dxa"/>
          </w:tcPr>
          <w:p w14:paraId="192CDB21" w14:textId="77777777" w:rsidR="00212353" w:rsidRDefault="00212353" w:rsidP="00047DB0">
            <w:pPr>
              <w:pStyle w:val="NoSpacing"/>
              <w:framePr w:hSpace="0" w:wrap="auto" w:vAnchor="margin" w:hAnchor="text" w:yAlign="inline"/>
            </w:pPr>
            <w:r>
              <w:t>schema:address</w:t>
            </w:r>
          </w:p>
        </w:tc>
        <w:tc>
          <w:tcPr>
            <w:tcW w:w="4763" w:type="dxa"/>
          </w:tcPr>
          <w:p w14:paraId="68DF385C" w14:textId="77777777" w:rsidR="00212353" w:rsidRDefault="00212353" w:rsidP="00047DB0">
            <w:pPr>
              <w:pStyle w:val="NoSpacing"/>
              <w:framePr w:hSpace="0" w:wrap="auto" w:vAnchor="margin" w:hAnchor="text" w:yAlign="inline"/>
            </w:pPr>
            <w:r>
              <w:t>some schema:PostalAddress</w:t>
            </w:r>
          </w:p>
        </w:tc>
      </w:tr>
      <w:tr w:rsidR="00212353" w14:paraId="732E824E" w14:textId="77777777" w:rsidTr="00047DB0">
        <w:tc>
          <w:tcPr>
            <w:tcW w:w="2062" w:type="dxa"/>
            <w:vMerge/>
          </w:tcPr>
          <w:p w14:paraId="54E71B9F" w14:textId="77777777" w:rsidR="00212353" w:rsidRDefault="00212353" w:rsidP="00047DB0">
            <w:pPr>
              <w:pStyle w:val="NoSpacing"/>
              <w:framePr w:hSpace="0" w:wrap="auto" w:vAnchor="margin" w:hAnchor="text" w:yAlign="inline"/>
            </w:pPr>
          </w:p>
        </w:tc>
        <w:tc>
          <w:tcPr>
            <w:tcW w:w="2525" w:type="dxa"/>
          </w:tcPr>
          <w:p w14:paraId="411B8478" w14:textId="77777777" w:rsidR="00212353" w:rsidRDefault="00212353" w:rsidP="00047DB0">
            <w:pPr>
              <w:pStyle w:val="NoSpacing"/>
              <w:framePr w:hSpace="0" w:wrap="auto" w:vAnchor="margin" w:hAnchor="text" w:yAlign="inline"/>
            </w:pPr>
            <w:r>
              <w:t>hasSkill</w:t>
            </w:r>
          </w:p>
        </w:tc>
        <w:tc>
          <w:tcPr>
            <w:tcW w:w="4763" w:type="dxa"/>
          </w:tcPr>
          <w:p w14:paraId="57B5C409" w14:textId="77777777" w:rsidR="00212353" w:rsidRDefault="00212353" w:rsidP="00047DB0">
            <w:pPr>
              <w:pStyle w:val="NoSpacing"/>
              <w:framePr w:hSpace="0" w:wrap="auto" w:vAnchor="margin" w:hAnchor="text" w:yAlign="inline"/>
            </w:pPr>
            <w:r>
              <w:t xml:space="preserve">only </w:t>
            </w:r>
            <w:r w:rsidRPr="00EB73FC">
              <w:t>Skill</w:t>
            </w:r>
          </w:p>
        </w:tc>
      </w:tr>
      <w:tr w:rsidR="00212353" w14:paraId="3A8A8D65" w14:textId="77777777" w:rsidTr="00047DB0">
        <w:tc>
          <w:tcPr>
            <w:tcW w:w="2062" w:type="dxa"/>
            <w:vMerge/>
          </w:tcPr>
          <w:p w14:paraId="5A49DFE6" w14:textId="77777777" w:rsidR="00212353" w:rsidRDefault="00212353" w:rsidP="00047DB0">
            <w:pPr>
              <w:pStyle w:val="NoSpacing"/>
              <w:framePr w:hSpace="0" w:wrap="auto" w:vAnchor="margin" w:hAnchor="text" w:yAlign="inline"/>
            </w:pPr>
          </w:p>
        </w:tc>
        <w:tc>
          <w:tcPr>
            <w:tcW w:w="2525" w:type="dxa"/>
          </w:tcPr>
          <w:p w14:paraId="5F1F543E" w14:textId="77777777" w:rsidR="00212353" w:rsidRDefault="00212353" w:rsidP="00047DB0">
            <w:pPr>
              <w:pStyle w:val="NoSpacing"/>
              <w:framePr w:hSpace="0" w:wrap="auto" w:vAnchor="margin" w:hAnchor="text" w:yAlign="inline"/>
            </w:pPr>
            <w:r>
              <w:t>hasQualification</w:t>
            </w:r>
          </w:p>
        </w:tc>
        <w:tc>
          <w:tcPr>
            <w:tcW w:w="4763" w:type="dxa"/>
          </w:tcPr>
          <w:p w14:paraId="4FEFB89F" w14:textId="77777777" w:rsidR="00212353" w:rsidRDefault="00212353" w:rsidP="00047DB0">
            <w:pPr>
              <w:pStyle w:val="NoSpacing"/>
              <w:framePr w:hSpace="0" w:wrap="auto" w:vAnchor="margin" w:hAnchor="text" w:yAlign="inline"/>
            </w:pPr>
            <w:r>
              <w:t xml:space="preserve">only </w:t>
            </w:r>
            <w:r w:rsidRPr="00EB73FC">
              <w:t>Qualification</w:t>
            </w:r>
          </w:p>
        </w:tc>
      </w:tr>
      <w:tr w:rsidR="00212353" w14:paraId="277CEDEF" w14:textId="77777777" w:rsidTr="00047DB0">
        <w:tc>
          <w:tcPr>
            <w:tcW w:w="2062" w:type="dxa"/>
          </w:tcPr>
          <w:p w14:paraId="11960C85" w14:textId="2AF6C6CF" w:rsidR="00212353" w:rsidRPr="00CA591B" w:rsidRDefault="00212353" w:rsidP="00047DB0">
            <w:pPr>
              <w:pStyle w:val="NoSpacing"/>
              <w:framePr w:hSpace="0" w:wrap="auto" w:vAnchor="margin" w:hAnchor="text" w:yAlign="inline"/>
            </w:pPr>
            <w:r w:rsidRPr="00CA591B">
              <w:t>Sex</w:t>
            </w:r>
          </w:p>
        </w:tc>
        <w:tc>
          <w:tcPr>
            <w:tcW w:w="2525" w:type="dxa"/>
          </w:tcPr>
          <w:p w14:paraId="446AFE04" w14:textId="0800D8D6" w:rsidR="00212353" w:rsidRPr="00CA591B" w:rsidRDefault="00212353" w:rsidP="00047DB0">
            <w:pPr>
              <w:pStyle w:val="NoSpacing"/>
              <w:framePr w:hSpace="0" w:wrap="auto" w:vAnchor="margin" w:hAnchor="text" w:yAlign="inline"/>
            </w:pPr>
            <w:r w:rsidRPr="00CA591B">
              <w:t>equivalentClass</w:t>
            </w:r>
          </w:p>
        </w:tc>
        <w:tc>
          <w:tcPr>
            <w:tcW w:w="4763" w:type="dxa"/>
          </w:tcPr>
          <w:p w14:paraId="579FC607" w14:textId="15093D55" w:rsidR="00212353" w:rsidRPr="00CA591B" w:rsidRDefault="00212353" w:rsidP="00047DB0">
            <w:pPr>
              <w:pStyle w:val="NoSpacing"/>
              <w:framePr w:hSpace="0" w:wrap="auto" w:vAnchor="margin" w:hAnchor="text" w:yAlign="inline"/>
            </w:pPr>
            <w:r w:rsidRPr="00CA591B">
              <w:t>{person:male, person:female}</w:t>
            </w:r>
          </w:p>
        </w:tc>
      </w:tr>
    </w:tbl>
    <w:p w14:paraId="6C03C700" w14:textId="29C2D55F" w:rsidR="00212353" w:rsidRDefault="00212353" w:rsidP="00047DB0">
      <w:pPr>
        <w:pStyle w:val="Heading3"/>
      </w:pPr>
      <w:bookmarkStart w:id="120" w:name="_Toc41911378"/>
      <w:r>
        <w:t>Future work</w:t>
      </w:r>
      <w:bookmarkEnd w:id="120"/>
    </w:p>
    <w:p w14:paraId="2F5B8B15" w14:textId="4BAB5E76" w:rsidR="00212353" w:rsidRPr="00212353" w:rsidRDefault="008A155D" w:rsidP="00047DB0">
      <w:r>
        <w:t>Attributes</w:t>
      </w:r>
      <w:r w:rsidR="00212353">
        <w:t xml:space="preserve"> such as isLicensedDriver are currently captured as </w:t>
      </w:r>
      <w:r w:rsidR="00EF7F6D">
        <w:t xml:space="preserve">(Boolean) data properties. Future extensions may capture these attributes as object properties, should a more detailed representation be required (e.g. the introduction of a DriversLicense class, with attributes such as </w:t>
      </w:r>
      <w:r w:rsidR="00EF7F6D">
        <w:lastRenderedPageBreak/>
        <w:t>its category, expiration date, province of issue, etc).</w:t>
      </w:r>
      <w:r>
        <w:t xml:space="preserve"> This possibility for future extension applies to many of the defined data properties in the </w:t>
      </w:r>
      <w:r w:rsidR="00C049AD">
        <w:t>iCity TPSO</w:t>
      </w:r>
      <w:r>
        <w:t xml:space="preserve"> in general.</w:t>
      </w:r>
    </w:p>
    <w:p w14:paraId="4F0CF3C5" w14:textId="77777777" w:rsidR="00212353" w:rsidRDefault="00212353" w:rsidP="00212353"/>
    <w:p w14:paraId="6286C069" w14:textId="77777777" w:rsidR="00896B55" w:rsidRDefault="00896B55" w:rsidP="00896B55">
      <w:pPr>
        <w:pStyle w:val="Heading2"/>
      </w:pPr>
      <w:bookmarkStart w:id="121" w:name="_Toc41911379"/>
      <w:r>
        <w:t>Household Ontology</w:t>
      </w:r>
      <w:bookmarkEnd w:id="121"/>
    </w:p>
    <w:p w14:paraId="66905828" w14:textId="09C40DA0" w:rsidR="00D479C9" w:rsidRPr="00D479C9" w:rsidRDefault="0089518D" w:rsidP="00D479C9">
      <w:pPr>
        <w:rPr>
          <w:i/>
        </w:rPr>
      </w:pPr>
      <w:r>
        <w:rPr>
          <w:i/>
        </w:rPr>
        <w:t>http://ontology.eil.utoronto.ca/icity/</w:t>
      </w:r>
      <w:r w:rsidR="00D479C9">
        <w:rPr>
          <w:i/>
        </w:rPr>
        <w:t>Household</w:t>
      </w:r>
      <w:r w:rsidR="00AC0B4C">
        <w:rPr>
          <w:i/>
        </w:rPr>
        <w:t>.owl</w:t>
      </w:r>
    </w:p>
    <w:p w14:paraId="7DA11A8F" w14:textId="6A58C831" w:rsidR="00896B55" w:rsidRDefault="0081726A" w:rsidP="00896B55">
      <w:r w:rsidRPr="0081726A">
        <w:t xml:space="preserve">In addition to representing </w:t>
      </w:r>
      <w:r>
        <w:t xml:space="preserve">individual </w:t>
      </w:r>
      <w:r w:rsidRPr="0081726A">
        <w:t>persons in the urban system,</w:t>
      </w:r>
      <w:r>
        <w:t xml:space="preserve"> it is often useful to represent the households they are members of. T</w:t>
      </w:r>
      <w:r w:rsidRPr="0081726A">
        <w:t>he concept of a Household is an important means of relating actors as well as capturing decisions and activities at a group level.</w:t>
      </w:r>
      <w:r>
        <w:t xml:space="preserve"> </w:t>
      </w:r>
    </w:p>
    <w:p w14:paraId="6B04DEA8" w14:textId="64FF5573" w:rsidR="0081726A" w:rsidRDefault="00BC72DC" w:rsidP="00896B55">
      <w:r>
        <w:t>Here, a Household is defined as a specialization of the class Household as introduced by the Global City Indicators’ Shelter ontology</w:t>
      </w:r>
      <w:r>
        <w:rPr>
          <w:rStyle w:val="FootnoteReference"/>
        </w:rPr>
        <w:footnoteReference w:id="12"/>
      </w:r>
      <w:r>
        <w:t xml:space="preserve">. </w:t>
      </w:r>
      <w:r w:rsidR="0081726A">
        <w:t>A</w:t>
      </w:r>
      <w:r w:rsidR="0081726A" w:rsidRPr="00C74053">
        <w:t xml:space="preserve"> Household </w:t>
      </w:r>
      <w:r w:rsidR="0081726A" w:rsidRPr="0081726A">
        <w:t>occupies</w:t>
      </w:r>
      <w:r w:rsidR="0081726A" w:rsidRPr="00C74053">
        <w:t xml:space="preserve"> a particular Dwelling, according to some </w:t>
      </w:r>
      <w:r w:rsidR="0081726A" w:rsidRPr="0081726A">
        <w:t>tenure</w:t>
      </w:r>
      <w:r w:rsidR="0081726A" w:rsidRPr="00C74053">
        <w:t xml:space="preserve"> type. It is defined by this location, so that if the members move (even collectively), the new residence constitutes a new Household.</w:t>
      </w:r>
      <w:r w:rsidR="0081726A">
        <w:t xml:space="preserve"> A Household may have one or more members, and these members may change over time. So, for example if a child moves out, the household they were a part of still exists even though they are no longer part of it. </w:t>
      </w:r>
      <w:r w:rsidR="0081726A" w:rsidRPr="00C74053">
        <w:t>Note that a Household, and likely many other classes may have different definitions in different contexts/applications. To address this</w:t>
      </w:r>
      <w:r w:rsidR="0081726A">
        <w:t>,</w:t>
      </w:r>
      <w:r w:rsidR="0081726A" w:rsidRPr="00C74053">
        <w:t xml:space="preserve"> we may be required to introduce specializations of the class (e.g. ILUTE_Household, TTS_Household) in future extensions.</w:t>
      </w:r>
    </w:p>
    <w:p w14:paraId="6351291B" w14:textId="07CDC273" w:rsidR="000F4793" w:rsidRDefault="000F4793" w:rsidP="00896B55">
      <w:r>
        <w:t xml:space="preserve">Families are distinct from Households. </w:t>
      </w:r>
      <w:r w:rsidRPr="00C74053">
        <w:t>The notion of Family simply makes the commitment that it is a group of people who are connected via the has-spouse or has-child properties. From these, we can derive grandparents, aunts, uncles, etcetera.</w:t>
      </w:r>
      <w:r>
        <w:t xml:space="preserve"> </w:t>
      </w:r>
      <w:r w:rsidRPr="00C74053">
        <w:t>One question to consider is to what degree the general/extended Family concept makes sense or is useful. After a few generations the concept of a family will become quite large and confusing, with Persons belonging to many different Families. It may be more useful to consider a relatedTo property between Persons, or only defining restricted subclasses of Family; for example, different types of Family (e.g. Immediate, Extended) may be defined.</w:t>
      </w:r>
    </w:p>
    <w:p w14:paraId="7BA976A9" w14:textId="52A3EAA8" w:rsidR="000F4793" w:rsidRDefault="000F4793" w:rsidP="00896B55">
      <w:r>
        <w:lastRenderedPageBreak/>
        <w:t xml:space="preserve">A Dwelling Unit is a way of describing the place of residence of a household. This could be a condo unit or apartment, or a house; it could be occupied by various means (e.g. ownership or rental). In all cases, it will have some associated market value – that may change, and some address and location – that does not change. These key concepts are illustrated in </w:t>
      </w:r>
      <w:r>
        <w:fldChar w:fldCharType="begin"/>
      </w:r>
      <w:r>
        <w:instrText xml:space="preserve"> REF _Ref39750201 \h </w:instrText>
      </w:r>
      <w:r>
        <w:fldChar w:fldCharType="separate"/>
      </w:r>
      <w:r>
        <w:t xml:space="preserve">Figure </w:t>
      </w:r>
      <w:r>
        <w:rPr>
          <w:noProof/>
        </w:rPr>
        <w:t>17</w:t>
      </w:r>
      <w:r>
        <w:fldChar w:fldCharType="end"/>
      </w:r>
      <w:r>
        <w:t xml:space="preserve"> and summarized in </w:t>
      </w:r>
      <w:r>
        <w:fldChar w:fldCharType="begin"/>
      </w:r>
      <w:r>
        <w:instrText xml:space="preserve"> REF _Ref39750182 \h </w:instrText>
      </w:r>
      <w:r>
        <w:fldChar w:fldCharType="separate"/>
      </w:r>
      <w:r>
        <w:t xml:space="preserve">Table </w:t>
      </w:r>
      <w:r>
        <w:rPr>
          <w:noProof/>
        </w:rPr>
        <w:t>15</w:t>
      </w:r>
      <w:r>
        <w:fldChar w:fldCharType="end"/>
      </w:r>
      <w:r w:rsidR="003C093A">
        <w:t xml:space="preserve"> and </w:t>
      </w:r>
      <w:r w:rsidR="003C093A">
        <w:fldChar w:fldCharType="begin"/>
      </w:r>
      <w:r w:rsidR="003C093A">
        <w:instrText xml:space="preserve"> REF _Ref39750278 \h </w:instrText>
      </w:r>
      <w:r w:rsidR="003C093A">
        <w:fldChar w:fldCharType="separate"/>
      </w:r>
      <w:r w:rsidR="003C093A">
        <w:t xml:space="preserve">Table </w:t>
      </w:r>
      <w:r w:rsidR="003C093A">
        <w:rPr>
          <w:noProof/>
        </w:rPr>
        <w:t>16</w:t>
      </w:r>
      <w:r w:rsidR="003C093A">
        <w:fldChar w:fldCharType="end"/>
      </w:r>
      <w:r w:rsidR="003C093A">
        <w:t xml:space="preserve"> </w:t>
      </w:r>
      <w:r>
        <w:t>below.</w:t>
      </w:r>
    </w:p>
    <w:p w14:paraId="3A1A90B5" w14:textId="77777777" w:rsidR="000F4793" w:rsidRDefault="00D44FEE" w:rsidP="000F4793">
      <w:pPr>
        <w:keepNext/>
      </w:pPr>
      <w:r w:rsidRPr="00D44FEE">
        <w:rPr>
          <w:noProof/>
        </w:rPr>
        <w:drawing>
          <wp:inline distT="0" distB="0" distL="0" distR="0" wp14:anchorId="612903F8" wp14:editId="3C877357">
            <wp:extent cx="5943600" cy="3048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48000"/>
                    </a:xfrm>
                    <a:prstGeom prst="rect">
                      <a:avLst/>
                    </a:prstGeom>
                  </pic:spPr>
                </pic:pic>
              </a:graphicData>
            </a:graphic>
          </wp:inline>
        </w:drawing>
      </w:r>
    </w:p>
    <w:p w14:paraId="5B930D1B" w14:textId="47BF3AF7" w:rsidR="00994900" w:rsidRDefault="000F4793" w:rsidP="000F4793">
      <w:pPr>
        <w:pStyle w:val="Caption"/>
      </w:pPr>
      <w:bookmarkStart w:id="122" w:name="_Ref39750201"/>
      <w:r>
        <w:t xml:space="preserve">Figure </w:t>
      </w:r>
      <w:fldSimple w:instr=" SEQ Figure \* ARABIC ">
        <w:r>
          <w:rPr>
            <w:noProof/>
          </w:rPr>
          <w:t>17</w:t>
        </w:r>
      </w:fldSimple>
      <w:bookmarkEnd w:id="122"/>
      <w:r>
        <w:t>: Relationship between key concepts in the Household Ontology</w:t>
      </w:r>
    </w:p>
    <w:p w14:paraId="482C05AA" w14:textId="0817C98B" w:rsidR="000F4793" w:rsidRDefault="000F4793" w:rsidP="000F4793">
      <w:pPr>
        <w:pStyle w:val="Caption"/>
        <w:keepNext/>
      </w:pPr>
      <w:bookmarkStart w:id="123" w:name="_Ref39750182"/>
      <w:bookmarkStart w:id="124" w:name="_Ref39750131"/>
      <w:r>
        <w:t xml:space="preserve">Table </w:t>
      </w:r>
      <w:fldSimple w:instr=" SEQ Table \* ARABIC ">
        <w:r w:rsidR="0096166B">
          <w:rPr>
            <w:noProof/>
          </w:rPr>
          <w:t>15</w:t>
        </w:r>
      </w:fldSimple>
      <w:bookmarkEnd w:id="123"/>
      <w:r>
        <w:t>: Key classes in the Household Ontology</w:t>
      </w:r>
      <w:bookmarkEnd w:id="124"/>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097"/>
        <w:gridCol w:w="2557"/>
        <w:gridCol w:w="4696"/>
      </w:tblGrid>
      <w:tr w:rsidR="00896B55" w14:paraId="070CC74F" w14:textId="77777777" w:rsidTr="000F4793">
        <w:trPr>
          <w:cantSplit/>
        </w:trPr>
        <w:tc>
          <w:tcPr>
            <w:tcW w:w="2097" w:type="dxa"/>
            <w:shd w:val="clear" w:color="auto" w:fill="00FFFF"/>
          </w:tcPr>
          <w:p w14:paraId="51545C39" w14:textId="77777777" w:rsidR="00896B55" w:rsidRDefault="00896B55" w:rsidP="000F4793">
            <w:pPr>
              <w:pStyle w:val="NoSpacing"/>
              <w:framePr w:hSpace="0" w:wrap="auto" w:vAnchor="margin" w:hAnchor="text" w:yAlign="inline"/>
            </w:pPr>
            <w:r>
              <w:t>Object</w:t>
            </w:r>
          </w:p>
        </w:tc>
        <w:tc>
          <w:tcPr>
            <w:tcW w:w="2557" w:type="dxa"/>
            <w:shd w:val="clear" w:color="auto" w:fill="00FFFF"/>
          </w:tcPr>
          <w:p w14:paraId="2C62E620" w14:textId="77777777" w:rsidR="00896B55" w:rsidRDefault="00896B55" w:rsidP="000F4793">
            <w:pPr>
              <w:pStyle w:val="NoSpacing"/>
              <w:framePr w:hSpace="0" w:wrap="auto" w:vAnchor="margin" w:hAnchor="text" w:yAlign="inline"/>
            </w:pPr>
            <w:r>
              <w:t>Property</w:t>
            </w:r>
          </w:p>
        </w:tc>
        <w:tc>
          <w:tcPr>
            <w:tcW w:w="4696" w:type="dxa"/>
            <w:shd w:val="clear" w:color="auto" w:fill="00FFFF"/>
          </w:tcPr>
          <w:p w14:paraId="69233748" w14:textId="77777777" w:rsidR="00896B55" w:rsidRDefault="00896B55" w:rsidP="000F4793">
            <w:pPr>
              <w:pStyle w:val="NoSpacing"/>
              <w:framePr w:hSpace="0" w:wrap="auto" w:vAnchor="margin" w:hAnchor="text" w:yAlign="inline"/>
            </w:pPr>
            <w:r>
              <w:t>Value</w:t>
            </w:r>
          </w:p>
        </w:tc>
      </w:tr>
      <w:tr w:rsidR="002626F5" w14:paraId="2AFF5267" w14:textId="77777777" w:rsidTr="000F4793">
        <w:trPr>
          <w:cantSplit/>
        </w:trPr>
        <w:tc>
          <w:tcPr>
            <w:tcW w:w="2097" w:type="dxa"/>
            <w:vMerge w:val="restart"/>
          </w:tcPr>
          <w:p w14:paraId="1046E8BC" w14:textId="77777777" w:rsidR="002626F5" w:rsidRDefault="002626F5" w:rsidP="000F4793">
            <w:pPr>
              <w:pStyle w:val="NoSpacing"/>
              <w:framePr w:hSpace="0" w:wrap="auto" w:vAnchor="margin" w:hAnchor="text" w:yAlign="inline"/>
            </w:pPr>
            <w:r>
              <w:t>Family</w:t>
            </w:r>
            <w:r w:rsidR="008161C5">
              <w:t>PD</w:t>
            </w:r>
          </w:p>
        </w:tc>
        <w:tc>
          <w:tcPr>
            <w:tcW w:w="2557" w:type="dxa"/>
          </w:tcPr>
          <w:p w14:paraId="0B5B2F45" w14:textId="77777777" w:rsidR="002626F5" w:rsidRDefault="002626F5" w:rsidP="000F4793">
            <w:pPr>
              <w:pStyle w:val="NoSpacing"/>
              <w:framePr w:hSpace="0" w:wrap="auto" w:vAnchor="margin" w:hAnchor="text" w:yAlign="inline"/>
            </w:pPr>
            <w:r>
              <w:t>subclassOf</w:t>
            </w:r>
          </w:p>
        </w:tc>
        <w:tc>
          <w:tcPr>
            <w:tcW w:w="4696" w:type="dxa"/>
          </w:tcPr>
          <w:p w14:paraId="44311BAB" w14:textId="77777777" w:rsidR="002626F5" w:rsidRDefault="00A65215" w:rsidP="000F4793">
            <w:pPr>
              <w:pStyle w:val="NoSpacing"/>
              <w:framePr w:hSpace="0" w:wrap="auto" w:vAnchor="margin" w:hAnchor="text" w:yAlign="inline"/>
            </w:pPr>
            <w:r>
              <w:t>change:</w:t>
            </w:r>
            <w:r w:rsidR="002626F5">
              <w:t>TimeVaryingConcept</w:t>
            </w:r>
          </w:p>
        </w:tc>
      </w:tr>
      <w:tr w:rsidR="002626F5" w14:paraId="5E03DA07" w14:textId="77777777" w:rsidTr="000F4793">
        <w:trPr>
          <w:cantSplit/>
        </w:trPr>
        <w:tc>
          <w:tcPr>
            <w:tcW w:w="2097" w:type="dxa"/>
            <w:vMerge/>
          </w:tcPr>
          <w:p w14:paraId="200906BF" w14:textId="77777777" w:rsidR="002626F5" w:rsidRDefault="002626F5" w:rsidP="000F4793">
            <w:pPr>
              <w:pStyle w:val="NoSpacing"/>
              <w:framePr w:hSpace="0" w:wrap="auto" w:vAnchor="margin" w:hAnchor="text" w:yAlign="inline"/>
            </w:pPr>
          </w:p>
        </w:tc>
        <w:tc>
          <w:tcPr>
            <w:tcW w:w="2557" w:type="dxa"/>
          </w:tcPr>
          <w:p w14:paraId="15549240" w14:textId="77777777" w:rsidR="002626F5" w:rsidRDefault="002626F5" w:rsidP="000F4793">
            <w:pPr>
              <w:pStyle w:val="NoSpacing"/>
              <w:framePr w:hSpace="0" w:wrap="auto" w:vAnchor="margin" w:hAnchor="text" w:yAlign="inline"/>
            </w:pPr>
            <w:r>
              <w:t>equivalentClass</w:t>
            </w:r>
          </w:p>
        </w:tc>
        <w:tc>
          <w:tcPr>
            <w:tcW w:w="4696" w:type="dxa"/>
          </w:tcPr>
          <w:p w14:paraId="687B51F4" w14:textId="77777777" w:rsidR="002626F5" w:rsidRDefault="00A65215" w:rsidP="000F4793">
            <w:pPr>
              <w:pStyle w:val="NoSpacing"/>
              <w:framePr w:hSpace="0" w:wrap="auto" w:vAnchor="margin" w:hAnchor="text" w:yAlign="inline"/>
            </w:pPr>
            <w:r>
              <w:t>change:</w:t>
            </w:r>
            <w:r w:rsidR="002626F5">
              <w:t xml:space="preserve">hasManifestation some Family and </w:t>
            </w:r>
            <w:r w:rsidR="008161C5">
              <w:t xml:space="preserve"> </w:t>
            </w:r>
            <w:r>
              <w:t xml:space="preserve"> change:</w:t>
            </w:r>
            <w:r w:rsidR="008161C5">
              <w:t>hasManifestation only Family</w:t>
            </w:r>
          </w:p>
        </w:tc>
      </w:tr>
      <w:tr w:rsidR="002626F5" w14:paraId="036651AA" w14:textId="77777777" w:rsidTr="000F4793">
        <w:trPr>
          <w:cantSplit/>
        </w:trPr>
        <w:tc>
          <w:tcPr>
            <w:tcW w:w="2097" w:type="dxa"/>
            <w:vMerge/>
          </w:tcPr>
          <w:p w14:paraId="54D016F5" w14:textId="77777777" w:rsidR="002626F5" w:rsidRDefault="002626F5" w:rsidP="000F4793">
            <w:pPr>
              <w:pStyle w:val="NoSpacing"/>
              <w:framePr w:hSpace="0" w:wrap="auto" w:vAnchor="margin" w:hAnchor="text" w:yAlign="inline"/>
            </w:pPr>
          </w:p>
        </w:tc>
        <w:tc>
          <w:tcPr>
            <w:tcW w:w="2557" w:type="dxa"/>
          </w:tcPr>
          <w:p w14:paraId="4E0D9BBB" w14:textId="77777777" w:rsidR="002626F5" w:rsidRDefault="00A65215" w:rsidP="000F4793">
            <w:pPr>
              <w:pStyle w:val="NoSpacing"/>
              <w:framePr w:hSpace="0" w:wrap="auto" w:vAnchor="margin" w:hAnchor="text" w:yAlign="inline"/>
            </w:pPr>
            <w:r>
              <w:t>change:</w:t>
            </w:r>
            <w:r w:rsidR="006D5597">
              <w:t>existsAt</w:t>
            </w:r>
          </w:p>
        </w:tc>
        <w:tc>
          <w:tcPr>
            <w:tcW w:w="4696" w:type="dxa"/>
          </w:tcPr>
          <w:p w14:paraId="7B1C2FE5" w14:textId="77777777" w:rsidR="002626F5" w:rsidRDefault="002626F5" w:rsidP="000F4793">
            <w:pPr>
              <w:pStyle w:val="NoSpacing"/>
              <w:framePr w:hSpace="0" w:wrap="auto" w:vAnchor="margin" w:hAnchor="text" w:yAlign="inline"/>
            </w:pPr>
            <w:r>
              <w:t xml:space="preserve">exactly 1 </w:t>
            </w:r>
            <w:r w:rsidR="005C1AFC">
              <w:t>time:</w:t>
            </w:r>
            <w:r>
              <w:t>Interval</w:t>
            </w:r>
          </w:p>
        </w:tc>
      </w:tr>
      <w:tr w:rsidR="008A7A83" w14:paraId="5AAAE61B" w14:textId="77777777" w:rsidTr="000F4793">
        <w:trPr>
          <w:cantSplit/>
        </w:trPr>
        <w:tc>
          <w:tcPr>
            <w:tcW w:w="2097" w:type="dxa"/>
            <w:vMerge w:val="restart"/>
          </w:tcPr>
          <w:p w14:paraId="0757A8C6" w14:textId="77777777" w:rsidR="008A7A83" w:rsidRDefault="008A7A83" w:rsidP="000F4793">
            <w:pPr>
              <w:pStyle w:val="NoSpacing"/>
              <w:framePr w:hSpace="0" w:wrap="auto" w:vAnchor="margin" w:hAnchor="text" w:yAlign="inline"/>
            </w:pPr>
            <w:r>
              <w:t>Family</w:t>
            </w:r>
          </w:p>
        </w:tc>
        <w:tc>
          <w:tcPr>
            <w:tcW w:w="2557" w:type="dxa"/>
          </w:tcPr>
          <w:p w14:paraId="48F26861" w14:textId="77777777" w:rsidR="008A7A83" w:rsidRDefault="008A7A83" w:rsidP="000F4793">
            <w:pPr>
              <w:pStyle w:val="NoSpacing"/>
              <w:framePr w:hSpace="0" w:wrap="auto" w:vAnchor="margin" w:hAnchor="text" w:yAlign="inline"/>
            </w:pPr>
            <w:r>
              <w:t>subclassOf</w:t>
            </w:r>
          </w:p>
        </w:tc>
        <w:tc>
          <w:tcPr>
            <w:tcW w:w="4696" w:type="dxa"/>
          </w:tcPr>
          <w:p w14:paraId="169B30C6" w14:textId="77777777" w:rsidR="008A7A83" w:rsidRDefault="008A7A83" w:rsidP="000F4793">
            <w:pPr>
              <w:pStyle w:val="NoSpacing"/>
              <w:framePr w:hSpace="0" w:wrap="auto" w:vAnchor="margin" w:hAnchor="text" w:yAlign="inline"/>
            </w:pPr>
            <w:r>
              <w:t>change:Manifestation</w:t>
            </w:r>
          </w:p>
        </w:tc>
      </w:tr>
      <w:tr w:rsidR="008A7A83" w14:paraId="1899637D" w14:textId="77777777" w:rsidTr="000F4793">
        <w:trPr>
          <w:cantSplit/>
        </w:trPr>
        <w:tc>
          <w:tcPr>
            <w:tcW w:w="2097" w:type="dxa"/>
            <w:vMerge/>
          </w:tcPr>
          <w:p w14:paraId="694A9344" w14:textId="77777777" w:rsidR="008A7A83" w:rsidRDefault="008A7A83" w:rsidP="000F4793">
            <w:pPr>
              <w:pStyle w:val="NoSpacing"/>
              <w:framePr w:hSpace="0" w:wrap="auto" w:vAnchor="margin" w:hAnchor="text" w:yAlign="inline"/>
            </w:pPr>
          </w:p>
        </w:tc>
        <w:tc>
          <w:tcPr>
            <w:tcW w:w="2557" w:type="dxa"/>
          </w:tcPr>
          <w:p w14:paraId="6D008266" w14:textId="77777777" w:rsidR="008A7A83" w:rsidRDefault="008A7A83" w:rsidP="000F4793">
            <w:pPr>
              <w:pStyle w:val="NoSpacing"/>
              <w:framePr w:hSpace="0" w:wrap="auto" w:vAnchor="margin" w:hAnchor="text" w:yAlign="inline"/>
            </w:pPr>
            <w:r>
              <w:t>equivalentClass</w:t>
            </w:r>
          </w:p>
        </w:tc>
        <w:tc>
          <w:tcPr>
            <w:tcW w:w="4696" w:type="dxa"/>
          </w:tcPr>
          <w:p w14:paraId="47977612" w14:textId="77777777" w:rsidR="008A7A83" w:rsidRDefault="008A7A83" w:rsidP="000F4793">
            <w:pPr>
              <w:pStyle w:val="NoSpacing"/>
              <w:framePr w:hSpace="0" w:wrap="auto" w:vAnchor="margin" w:hAnchor="text" w:yAlign="inline"/>
            </w:pPr>
            <w:r>
              <w:t>change:manifestationOf some FamilyPD and   change:manifestationOf only FamilyPD</w:t>
            </w:r>
          </w:p>
        </w:tc>
      </w:tr>
      <w:tr w:rsidR="008A7A83" w14:paraId="2233C8F2" w14:textId="77777777" w:rsidTr="000F4793">
        <w:trPr>
          <w:cantSplit/>
        </w:trPr>
        <w:tc>
          <w:tcPr>
            <w:tcW w:w="2097" w:type="dxa"/>
            <w:vMerge/>
          </w:tcPr>
          <w:p w14:paraId="4F8A68CF" w14:textId="77777777" w:rsidR="008A7A83" w:rsidRDefault="008A7A83" w:rsidP="000F4793">
            <w:pPr>
              <w:pStyle w:val="NoSpacing"/>
              <w:framePr w:hSpace="0" w:wrap="auto" w:vAnchor="margin" w:hAnchor="text" w:yAlign="inline"/>
            </w:pPr>
          </w:p>
        </w:tc>
        <w:tc>
          <w:tcPr>
            <w:tcW w:w="2557" w:type="dxa"/>
          </w:tcPr>
          <w:p w14:paraId="0BE3A219" w14:textId="77777777" w:rsidR="008A7A83" w:rsidRDefault="008A7A83" w:rsidP="000F4793">
            <w:pPr>
              <w:pStyle w:val="NoSpacing"/>
              <w:framePr w:hSpace="0" w:wrap="auto" w:vAnchor="margin" w:hAnchor="text" w:yAlign="inline"/>
            </w:pPr>
            <w:r>
              <w:t>change:existsAt</w:t>
            </w:r>
          </w:p>
        </w:tc>
        <w:tc>
          <w:tcPr>
            <w:tcW w:w="4696" w:type="dxa"/>
          </w:tcPr>
          <w:p w14:paraId="36CE44D7" w14:textId="77777777" w:rsidR="008A7A83" w:rsidRDefault="008A7A83" w:rsidP="000F4793">
            <w:pPr>
              <w:pStyle w:val="NoSpacing"/>
              <w:framePr w:hSpace="0" w:wrap="auto" w:vAnchor="margin" w:hAnchor="text" w:yAlign="inline"/>
            </w:pPr>
            <w:r>
              <w:t>exactly 1  time:TemporalEntity</w:t>
            </w:r>
          </w:p>
        </w:tc>
      </w:tr>
      <w:tr w:rsidR="008A7A83" w14:paraId="420568FF" w14:textId="77777777" w:rsidTr="000F4793">
        <w:trPr>
          <w:cantSplit/>
        </w:trPr>
        <w:tc>
          <w:tcPr>
            <w:tcW w:w="2097" w:type="dxa"/>
            <w:vMerge/>
          </w:tcPr>
          <w:p w14:paraId="7CF2674D" w14:textId="77777777" w:rsidR="008A7A83" w:rsidRDefault="008A7A83" w:rsidP="000F4793">
            <w:pPr>
              <w:pStyle w:val="NoSpacing"/>
              <w:framePr w:hSpace="0" w:wrap="auto" w:vAnchor="margin" w:hAnchor="text" w:yAlign="inline"/>
            </w:pPr>
          </w:p>
        </w:tc>
        <w:tc>
          <w:tcPr>
            <w:tcW w:w="2557" w:type="dxa"/>
          </w:tcPr>
          <w:p w14:paraId="7A71E151" w14:textId="485BD856" w:rsidR="008A7A83" w:rsidRDefault="0083161B" w:rsidP="000F4793">
            <w:pPr>
              <w:pStyle w:val="NoSpacing"/>
              <w:framePr w:hSpace="0" w:wrap="auto" w:vAnchor="margin" w:hAnchor="text" w:yAlign="inline"/>
            </w:pPr>
            <w:r w:rsidRPr="00CA16AC">
              <w:t>hasFamilyMember</w:t>
            </w:r>
          </w:p>
        </w:tc>
        <w:tc>
          <w:tcPr>
            <w:tcW w:w="4696" w:type="dxa"/>
          </w:tcPr>
          <w:p w14:paraId="7DDDD370" w14:textId="0C63912F" w:rsidR="008A7A83" w:rsidRDefault="00BE2BAA" w:rsidP="000F4793">
            <w:pPr>
              <w:pStyle w:val="NoSpacing"/>
              <w:framePr w:hSpace="0" w:wrap="auto" w:vAnchor="margin" w:hAnchor="text" w:yAlign="inline"/>
            </w:pPr>
            <w:r>
              <w:t>min 2</w:t>
            </w:r>
            <w:r w:rsidR="008A7A83">
              <w:t xml:space="preserve"> person:Person</w:t>
            </w:r>
          </w:p>
        </w:tc>
      </w:tr>
      <w:tr w:rsidR="002626F5" w14:paraId="519EEE07" w14:textId="77777777" w:rsidTr="000F4793">
        <w:trPr>
          <w:cantSplit/>
        </w:trPr>
        <w:tc>
          <w:tcPr>
            <w:tcW w:w="2097" w:type="dxa"/>
            <w:vMerge w:val="restart"/>
          </w:tcPr>
          <w:p w14:paraId="37B0A16A" w14:textId="77777777" w:rsidR="002626F5" w:rsidRDefault="002626F5" w:rsidP="000F4793">
            <w:pPr>
              <w:pStyle w:val="NoSpacing"/>
              <w:framePr w:hSpace="0" w:wrap="auto" w:vAnchor="margin" w:hAnchor="text" w:yAlign="inline"/>
            </w:pPr>
            <w:r>
              <w:t>Household</w:t>
            </w:r>
            <w:r w:rsidR="008161C5">
              <w:t>PD</w:t>
            </w:r>
          </w:p>
        </w:tc>
        <w:tc>
          <w:tcPr>
            <w:tcW w:w="2557" w:type="dxa"/>
          </w:tcPr>
          <w:p w14:paraId="0E2D2D83" w14:textId="77777777" w:rsidR="002626F5" w:rsidRDefault="002626F5" w:rsidP="000F4793">
            <w:pPr>
              <w:pStyle w:val="NoSpacing"/>
              <w:framePr w:hSpace="0" w:wrap="auto" w:vAnchor="margin" w:hAnchor="text" w:yAlign="inline"/>
            </w:pPr>
            <w:r>
              <w:t>subclassOf</w:t>
            </w:r>
          </w:p>
        </w:tc>
        <w:tc>
          <w:tcPr>
            <w:tcW w:w="4696" w:type="dxa"/>
          </w:tcPr>
          <w:p w14:paraId="7637B16F" w14:textId="77777777" w:rsidR="002626F5" w:rsidRDefault="00B00E80" w:rsidP="000F4793">
            <w:pPr>
              <w:pStyle w:val="NoSpacing"/>
              <w:framePr w:hSpace="0" w:wrap="auto" w:vAnchor="margin" w:hAnchor="text" w:yAlign="inline"/>
            </w:pPr>
            <w:r>
              <w:t>change:t</w:t>
            </w:r>
            <w:r w:rsidR="002626F5">
              <w:t>imeVaryingConcept</w:t>
            </w:r>
          </w:p>
        </w:tc>
      </w:tr>
      <w:tr w:rsidR="002626F5" w14:paraId="1090A9D0" w14:textId="77777777" w:rsidTr="000F4793">
        <w:trPr>
          <w:cantSplit/>
        </w:trPr>
        <w:tc>
          <w:tcPr>
            <w:tcW w:w="2097" w:type="dxa"/>
            <w:vMerge/>
          </w:tcPr>
          <w:p w14:paraId="591E6260" w14:textId="77777777" w:rsidR="002626F5" w:rsidRDefault="002626F5" w:rsidP="000F4793">
            <w:pPr>
              <w:pStyle w:val="NoSpacing"/>
              <w:framePr w:hSpace="0" w:wrap="auto" w:vAnchor="margin" w:hAnchor="text" w:yAlign="inline"/>
            </w:pPr>
          </w:p>
        </w:tc>
        <w:tc>
          <w:tcPr>
            <w:tcW w:w="2557" w:type="dxa"/>
          </w:tcPr>
          <w:p w14:paraId="7DB0E2ED" w14:textId="77777777" w:rsidR="002626F5" w:rsidRDefault="002626F5" w:rsidP="000F4793">
            <w:pPr>
              <w:pStyle w:val="NoSpacing"/>
              <w:framePr w:hSpace="0" w:wrap="auto" w:vAnchor="margin" w:hAnchor="text" w:yAlign="inline"/>
            </w:pPr>
            <w:r>
              <w:t>equivalentClass</w:t>
            </w:r>
          </w:p>
        </w:tc>
        <w:tc>
          <w:tcPr>
            <w:tcW w:w="4696" w:type="dxa"/>
          </w:tcPr>
          <w:p w14:paraId="05FE8713" w14:textId="77777777" w:rsidR="002626F5" w:rsidRDefault="00BA55C6" w:rsidP="000F4793">
            <w:pPr>
              <w:pStyle w:val="NoSpacing"/>
              <w:framePr w:hSpace="0" w:wrap="auto" w:vAnchor="margin" w:hAnchor="text" w:yAlign="inline"/>
            </w:pPr>
            <w:r>
              <w:t>change:</w:t>
            </w:r>
            <w:r w:rsidR="002626F5">
              <w:t>ha</w:t>
            </w:r>
            <w:r w:rsidR="008161C5">
              <w:t>sManifestation some Household</w:t>
            </w:r>
            <w:r w:rsidR="002626F5">
              <w:t xml:space="preserve"> and  </w:t>
            </w:r>
            <w:r>
              <w:t xml:space="preserve"> change:</w:t>
            </w:r>
            <w:r w:rsidR="002626F5">
              <w:t>ha</w:t>
            </w:r>
            <w:r w:rsidR="008161C5">
              <w:t>sManifestation only Household</w:t>
            </w:r>
          </w:p>
        </w:tc>
      </w:tr>
      <w:tr w:rsidR="002626F5" w14:paraId="6676E0A9" w14:textId="77777777" w:rsidTr="000F4793">
        <w:trPr>
          <w:cantSplit/>
        </w:trPr>
        <w:tc>
          <w:tcPr>
            <w:tcW w:w="2097" w:type="dxa"/>
            <w:vMerge/>
          </w:tcPr>
          <w:p w14:paraId="18CF5619" w14:textId="77777777" w:rsidR="002626F5" w:rsidRDefault="002626F5" w:rsidP="000F4793">
            <w:pPr>
              <w:pStyle w:val="NoSpacing"/>
              <w:framePr w:hSpace="0" w:wrap="auto" w:vAnchor="margin" w:hAnchor="text" w:yAlign="inline"/>
            </w:pPr>
          </w:p>
        </w:tc>
        <w:tc>
          <w:tcPr>
            <w:tcW w:w="2557" w:type="dxa"/>
          </w:tcPr>
          <w:p w14:paraId="6526C623" w14:textId="77777777" w:rsidR="002626F5" w:rsidRDefault="00712851" w:rsidP="000F4793">
            <w:pPr>
              <w:pStyle w:val="NoSpacing"/>
              <w:framePr w:hSpace="0" w:wrap="auto" w:vAnchor="margin" w:hAnchor="text" w:yAlign="inline"/>
            </w:pPr>
            <w:r>
              <w:t>change:</w:t>
            </w:r>
            <w:r w:rsidR="006D5597">
              <w:t>existsAt</w:t>
            </w:r>
          </w:p>
        </w:tc>
        <w:tc>
          <w:tcPr>
            <w:tcW w:w="4696" w:type="dxa"/>
          </w:tcPr>
          <w:p w14:paraId="1B8C0A61" w14:textId="77777777" w:rsidR="002626F5" w:rsidRDefault="002626F5" w:rsidP="000F4793">
            <w:pPr>
              <w:pStyle w:val="NoSpacing"/>
              <w:framePr w:hSpace="0" w:wrap="auto" w:vAnchor="margin" w:hAnchor="text" w:yAlign="inline"/>
            </w:pPr>
            <w:r>
              <w:t xml:space="preserve">exactly 1 </w:t>
            </w:r>
            <w:r w:rsidR="005C1AFC">
              <w:t xml:space="preserve"> time:</w:t>
            </w:r>
            <w:r>
              <w:t>Interval</w:t>
            </w:r>
          </w:p>
        </w:tc>
      </w:tr>
      <w:tr w:rsidR="002626F5" w14:paraId="21B482A4" w14:textId="77777777" w:rsidTr="000F4793">
        <w:trPr>
          <w:cantSplit/>
        </w:trPr>
        <w:tc>
          <w:tcPr>
            <w:tcW w:w="2097" w:type="dxa"/>
            <w:vMerge/>
          </w:tcPr>
          <w:p w14:paraId="7995A0C9" w14:textId="77777777" w:rsidR="002626F5" w:rsidRDefault="002626F5" w:rsidP="000F4793">
            <w:pPr>
              <w:pStyle w:val="NoSpacing"/>
              <w:framePr w:hSpace="0" w:wrap="auto" w:vAnchor="margin" w:hAnchor="text" w:yAlign="inline"/>
            </w:pPr>
          </w:p>
        </w:tc>
        <w:tc>
          <w:tcPr>
            <w:tcW w:w="2557" w:type="dxa"/>
          </w:tcPr>
          <w:p w14:paraId="7C4646B6" w14:textId="77777777" w:rsidR="002626F5" w:rsidRDefault="002626F5" w:rsidP="000F4793">
            <w:pPr>
              <w:pStyle w:val="NoSpacing"/>
              <w:framePr w:hSpace="0" w:wrap="auto" w:vAnchor="margin" w:hAnchor="text" w:yAlign="inline"/>
            </w:pPr>
            <w:r>
              <w:t>occupies</w:t>
            </w:r>
          </w:p>
        </w:tc>
        <w:tc>
          <w:tcPr>
            <w:tcW w:w="4696" w:type="dxa"/>
          </w:tcPr>
          <w:p w14:paraId="2F13B286" w14:textId="77777777" w:rsidR="002626F5" w:rsidRDefault="002626F5" w:rsidP="000F4793">
            <w:pPr>
              <w:pStyle w:val="NoSpacing"/>
              <w:framePr w:hSpace="0" w:wrap="auto" w:vAnchor="margin" w:hAnchor="text" w:yAlign="inline"/>
            </w:pPr>
            <w:r>
              <w:t>exactly 1 Dwelling</w:t>
            </w:r>
            <w:r w:rsidR="0023421C">
              <w:t>Unit</w:t>
            </w:r>
          </w:p>
        </w:tc>
      </w:tr>
      <w:tr w:rsidR="008A7A83" w14:paraId="09CCAE89" w14:textId="77777777" w:rsidTr="000F4793">
        <w:trPr>
          <w:cantSplit/>
        </w:trPr>
        <w:tc>
          <w:tcPr>
            <w:tcW w:w="2097" w:type="dxa"/>
            <w:vMerge w:val="restart"/>
          </w:tcPr>
          <w:p w14:paraId="25049DC1" w14:textId="4F18FF9A" w:rsidR="008A7A83" w:rsidRDefault="008A7A83" w:rsidP="000F4793">
            <w:pPr>
              <w:pStyle w:val="NoSpacing"/>
              <w:framePr w:hSpace="0" w:wrap="auto" w:vAnchor="margin" w:hAnchor="text" w:yAlign="inline"/>
            </w:pPr>
            <w:r>
              <w:t>Household</w:t>
            </w:r>
          </w:p>
        </w:tc>
        <w:tc>
          <w:tcPr>
            <w:tcW w:w="2557" w:type="dxa"/>
          </w:tcPr>
          <w:p w14:paraId="3D24B63A" w14:textId="77777777" w:rsidR="008A7A83" w:rsidRDefault="008A7A83" w:rsidP="000F4793">
            <w:pPr>
              <w:pStyle w:val="NoSpacing"/>
              <w:framePr w:hSpace="0" w:wrap="auto" w:vAnchor="margin" w:hAnchor="text" w:yAlign="inline"/>
            </w:pPr>
            <w:r>
              <w:t>subclassOf</w:t>
            </w:r>
          </w:p>
        </w:tc>
        <w:tc>
          <w:tcPr>
            <w:tcW w:w="4696" w:type="dxa"/>
          </w:tcPr>
          <w:p w14:paraId="446FA2FD" w14:textId="77777777" w:rsidR="008A7A83" w:rsidRDefault="008A7A83" w:rsidP="000F4793">
            <w:pPr>
              <w:pStyle w:val="NoSpacing"/>
              <w:framePr w:hSpace="0" w:wrap="auto" w:vAnchor="margin" w:hAnchor="text" w:yAlign="inline"/>
            </w:pPr>
            <w:r>
              <w:t>change:Manifestation</w:t>
            </w:r>
          </w:p>
        </w:tc>
      </w:tr>
      <w:tr w:rsidR="00F92782" w14:paraId="3629AD83" w14:textId="77777777" w:rsidTr="000F4793">
        <w:trPr>
          <w:cantSplit/>
        </w:trPr>
        <w:tc>
          <w:tcPr>
            <w:tcW w:w="2097" w:type="dxa"/>
            <w:vMerge/>
          </w:tcPr>
          <w:p w14:paraId="2798F4AC" w14:textId="77777777" w:rsidR="00F92782" w:rsidRDefault="00F92782" w:rsidP="000F4793">
            <w:pPr>
              <w:pStyle w:val="NoSpacing"/>
              <w:framePr w:hSpace="0" w:wrap="auto" w:vAnchor="margin" w:hAnchor="text" w:yAlign="inline"/>
            </w:pPr>
          </w:p>
        </w:tc>
        <w:tc>
          <w:tcPr>
            <w:tcW w:w="2557" w:type="dxa"/>
          </w:tcPr>
          <w:p w14:paraId="31EF247B" w14:textId="29BAE9F0" w:rsidR="00F92782" w:rsidRDefault="00F92782" w:rsidP="000F4793">
            <w:pPr>
              <w:pStyle w:val="NoSpacing"/>
              <w:framePr w:hSpace="0" w:wrap="auto" w:vAnchor="margin" w:hAnchor="text" w:yAlign="inline"/>
            </w:pPr>
            <w:r>
              <w:t>subClassOf</w:t>
            </w:r>
          </w:p>
        </w:tc>
        <w:tc>
          <w:tcPr>
            <w:tcW w:w="4696" w:type="dxa"/>
          </w:tcPr>
          <w:p w14:paraId="3E574CCA" w14:textId="5F871B53" w:rsidR="00F92782" w:rsidRDefault="00F92782" w:rsidP="000F4793">
            <w:pPr>
              <w:pStyle w:val="NoSpacing"/>
              <w:framePr w:hSpace="0" w:wrap="auto" w:vAnchor="margin" w:hAnchor="text" w:yAlign="inline"/>
            </w:pPr>
            <w:r>
              <w:t>gci:Household</w:t>
            </w:r>
          </w:p>
        </w:tc>
      </w:tr>
      <w:tr w:rsidR="008A7A83" w14:paraId="5895CB1A" w14:textId="77777777" w:rsidTr="000F4793">
        <w:trPr>
          <w:cantSplit/>
        </w:trPr>
        <w:tc>
          <w:tcPr>
            <w:tcW w:w="2097" w:type="dxa"/>
            <w:vMerge/>
          </w:tcPr>
          <w:p w14:paraId="0C508375" w14:textId="77777777" w:rsidR="008A7A83" w:rsidRDefault="008A7A83" w:rsidP="000F4793">
            <w:pPr>
              <w:pStyle w:val="NoSpacing"/>
              <w:framePr w:hSpace="0" w:wrap="auto" w:vAnchor="margin" w:hAnchor="text" w:yAlign="inline"/>
            </w:pPr>
          </w:p>
        </w:tc>
        <w:tc>
          <w:tcPr>
            <w:tcW w:w="2557" w:type="dxa"/>
          </w:tcPr>
          <w:p w14:paraId="07CFD023" w14:textId="77777777" w:rsidR="008A7A83" w:rsidRDefault="008A7A83" w:rsidP="000F4793">
            <w:pPr>
              <w:pStyle w:val="NoSpacing"/>
              <w:framePr w:hSpace="0" w:wrap="auto" w:vAnchor="margin" w:hAnchor="text" w:yAlign="inline"/>
            </w:pPr>
            <w:r>
              <w:t>equivalentClass</w:t>
            </w:r>
          </w:p>
        </w:tc>
        <w:tc>
          <w:tcPr>
            <w:tcW w:w="4696" w:type="dxa"/>
          </w:tcPr>
          <w:p w14:paraId="4A707DC5" w14:textId="77777777" w:rsidR="008A7A83" w:rsidRDefault="008A7A83" w:rsidP="000F4793">
            <w:pPr>
              <w:pStyle w:val="NoSpacing"/>
              <w:framePr w:hSpace="0" w:wrap="auto" w:vAnchor="margin" w:hAnchor="text" w:yAlign="inline"/>
            </w:pPr>
            <w:r>
              <w:t>change:manifestationOf some HouseholdPD and   change:manifestationOf only HouseholdPD</w:t>
            </w:r>
          </w:p>
        </w:tc>
      </w:tr>
      <w:tr w:rsidR="008A7A83" w14:paraId="25DD0CE4" w14:textId="77777777" w:rsidTr="000F4793">
        <w:trPr>
          <w:cantSplit/>
        </w:trPr>
        <w:tc>
          <w:tcPr>
            <w:tcW w:w="2097" w:type="dxa"/>
            <w:vMerge/>
          </w:tcPr>
          <w:p w14:paraId="059D8ACD" w14:textId="77777777" w:rsidR="008A7A83" w:rsidRDefault="008A7A83" w:rsidP="000F4793">
            <w:pPr>
              <w:pStyle w:val="NoSpacing"/>
              <w:framePr w:hSpace="0" w:wrap="auto" w:vAnchor="margin" w:hAnchor="text" w:yAlign="inline"/>
            </w:pPr>
          </w:p>
        </w:tc>
        <w:tc>
          <w:tcPr>
            <w:tcW w:w="2557" w:type="dxa"/>
          </w:tcPr>
          <w:p w14:paraId="07E29299" w14:textId="77777777" w:rsidR="008A7A83" w:rsidRDefault="008A7A83" w:rsidP="000F4793">
            <w:pPr>
              <w:pStyle w:val="NoSpacing"/>
              <w:framePr w:hSpace="0" w:wrap="auto" w:vAnchor="margin" w:hAnchor="text" w:yAlign="inline"/>
            </w:pPr>
            <w:r>
              <w:t>change:existsAt</w:t>
            </w:r>
          </w:p>
        </w:tc>
        <w:tc>
          <w:tcPr>
            <w:tcW w:w="4696" w:type="dxa"/>
          </w:tcPr>
          <w:p w14:paraId="1A1EACEF" w14:textId="0AB15ACE" w:rsidR="008A7A83" w:rsidRDefault="008A7A83" w:rsidP="000F4793">
            <w:pPr>
              <w:pStyle w:val="NoSpacing"/>
              <w:framePr w:hSpace="0" w:wrap="auto" w:vAnchor="margin" w:hAnchor="text" w:yAlign="inline"/>
            </w:pPr>
            <w:r>
              <w:t xml:space="preserve">exactly </w:t>
            </w:r>
            <w:r w:rsidR="00BE5934">
              <w:t>1</w:t>
            </w:r>
            <w:r>
              <w:t xml:space="preserve"> time:TemporalEntity</w:t>
            </w:r>
          </w:p>
        </w:tc>
      </w:tr>
      <w:tr w:rsidR="008A7A83" w14:paraId="217A2D52" w14:textId="77777777" w:rsidTr="000F4793">
        <w:trPr>
          <w:cantSplit/>
        </w:trPr>
        <w:tc>
          <w:tcPr>
            <w:tcW w:w="2097" w:type="dxa"/>
            <w:vMerge/>
          </w:tcPr>
          <w:p w14:paraId="47B33F37" w14:textId="77777777" w:rsidR="008A7A83" w:rsidRDefault="008A7A83" w:rsidP="000F4793">
            <w:pPr>
              <w:pStyle w:val="NoSpacing"/>
              <w:framePr w:hSpace="0" w:wrap="auto" w:vAnchor="margin" w:hAnchor="text" w:yAlign="inline"/>
            </w:pPr>
          </w:p>
        </w:tc>
        <w:tc>
          <w:tcPr>
            <w:tcW w:w="2557" w:type="dxa"/>
          </w:tcPr>
          <w:p w14:paraId="428CFB1F" w14:textId="7A790DDF" w:rsidR="008A7A83" w:rsidRDefault="00A05A82" w:rsidP="000F4793">
            <w:pPr>
              <w:pStyle w:val="NoSpacing"/>
              <w:framePr w:hSpace="0" w:wrap="auto" w:vAnchor="margin" w:hAnchor="text" w:yAlign="inline"/>
            </w:pPr>
            <w:r w:rsidRPr="00CA16AC">
              <w:t>hasHouseholdMember</w:t>
            </w:r>
          </w:p>
        </w:tc>
        <w:tc>
          <w:tcPr>
            <w:tcW w:w="4696" w:type="dxa"/>
          </w:tcPr>
          <w:p w14:paraId="358A9B72" w14:textId="680454BD" w:rsidR="008A7A83" w:rsidRDefault="008A7A83" w:rsidP="000F4793">
            <w:pPr>
              <w:pStyle w:val="NoSpacing"/>
              <w:framePr w:hSpace="0" w:wrap="auto" w:vAnchor="margin" w:hAnchor="text" w:yAlign="inline"/>
            </w:pPr>
            <w:r>
              <w:t>only person:Person</w:t>
            </w:r>
            <w:r w:rsidR="006A18F4">
              <w:t xml:space="preserve"> and some</w:t>
            </w:r>
            <w:r w:rsidR="008E7E87">
              <w:t xml:space="preserve"> person:P</w:t>
            </w:r>
            <w:r w:rsidR="006A18F4">
              <w:t>erson</w:t>
            </w:r>
          </w:p>
        </w:tc>
      </w:tr>
      <w:tr w:rsidR="00FB3138" w14:paraId="368DDE8E" w14:textId="77777777" w:rsidTr="000F4793">
        <w:trPr>
          <w:cantSplit/>
        </w:trPr>
        <w:tc>
          <w:tcPr>
            <w:tcW w:w="2097" w:type="dxa"/>
            <w:vMerge w:val="restart"/>
          </w:tcPr>
          <w:p w14:paraId="2C4445EB" w14:textId="77777777" w:rsidR="00FB3138" w:rsidRDefault="00FB3138" w:rsidP="000F4793">
            <w:pPr>
              <w:pStyle w:val="NoSpacing"/>
              <w:framePr w:hSpace="0" w:wrap="auto" w:vAnchor="margin" w:hAnchor="text" w:yAlign="inline"/>
            </w:pPr>
            <w:r>
              <w:t>DwellingUnitPD</w:t>
            </w:r>
          </w:p>
        </w:tc>
        <w:tc>
          <w:tcPr>
            <w:tcW w:w="2557" w:type="dxa"/>
          </w:tcPr>
          <w:p w14:paraId="523B1FF6" w14:textId="77777777" w:rsidR="00FB3138" w:rsidRDefault="00FB3138" w:rsidP="000F4793">
            <w:pPr>
              <w:pStyle w:val="NoSpacing"/>
              <w:framePr w:hSpace="0" w:wrap="auto" w:vAnchor="margin" w:hAnchor="text" w:yAlign="inline"/>
            </w:pPr>
            <w:r>
              <w:t>subclassOf</w:t>
            </w:r>
          </w:p>
        </w:tc>
        <w:tc>
          <w:tcPr>
            <w:tcW w:w="4696" w:type="dxa"/>
          </w:tcPr>
          <w:p w14:paraId="4146072B" w14:textId="77777777" w:rsidR="00FB3138" w:rsidRDefault="00A65215" w:rsidP="000F4793">
            <w:pPr>
              <w:pStyle w:val="NoSpacing"/>
              <w:framePr w:hSpace="0" w:wrap="auto" w:vAnchor="margin" w:hAnchor="text" w:yAlign="inline"/>
            </w:pPr>
            <w:r>
              <w:t>change:</w:t>
            </w:r>
            <w:r w:rsidR="00FB3138">
              <w:t>TimeVaryingConcept</w:t>
            </w:r>
          </w:p>
        </w:tc>
      </w:tr>
      <w:tr w:rsidR="006163F6" w14:paraId="5AE0603A" w14:textId="77777777" w:rsidTr="000F4793">
        <w:trPr>
          <w:cantSplit/>
        </w:trPr>
        <w:tc>
          <w:tcPr>
            <w:tcW w:w="2097" w:type="dxa"/>
            <w:vMerge/>
          </w:tcPr>
          <w:p w14:paraId="27FD8C79" w14:textId="77777777" w:rsidR="006163F6" w:rsidRDefault="006163F6" w:rsidP="000F4793">
            <w:pPr>
              <w:pStyle w:val="NoSpacing"/>
              <w:framePr w:hSpace="0" w:wrap="auto" w:vAnchor="margin" w:hAnchor="text" w:yAlign="inline"/>
            </w:pPr>
          </w:p>
        </w:tc>
        <w:tc>
          <w:tcPr>
            <w:tcW w:w="2557" w:type="dxa"/>
          </w:tcPr>
          <w:p w14:paraId="4502CCB5" w14:textId="1F742827" w:rsidR="006163F6" w:rsidRDefault="006163F6" w:rsidP="000F4793">
            <w:pPr>
              <w:pStyle w:val="NoSpacing"/>
              <w:framePr w:hSpace="0" w:wrap="auto" w:vAnchor="margin" w:hAnchor="text" w:yAlign="inline"/>
            </w:pPr>
            <w:r>
              <w:t>subclassOf</w:t>
            </w:r>
          </w:p>
        </w:tc>
        <w:tc>
          <w:tcPr>
            <w:tcW w:w="4696" w:type="dxa"/>
          </w:tcPr>
          <w:p w14:paraId="177411ED" w14:textId="1D587BC9" w:rsidR="006163F6" w:rsidRDefault="006163F6" w:rsidP="000F4793">
            <w:pPr>
              <w:pStyle w:val="NoSpacing"/>
              <w:framePr w:hSpace="0" w:wrap="auto" w:vAnchor="margin" w:hAnchor="text" w:yAlign="inline"/>
            </w:pPr>
            <w:r>
              <w:t>building:BuildingUnitPD</w:t>
            </w:r>
          </w:p>
        </w:tc>
      </w:tr>
      <w:tr w:rsidR="00FB3138" w14:paraId="21079AC2" w14:textId="77777777" w:rsidTr="000F4793">
        <w:trPr>
          <w:cantSplit/>
        </w:trPr>
        <w:tc>
          <w:tcPr>
            <w:tcW w:w="2097" w:type="dxa"/>
            <w:vMerge/>
          </w:tcPr>
          <w:p w14:paraId="7B9FB092" w14:textId="77777777" w:rsidR="00FB3138" w:rsidRDefault="00FB3138" w:rsidP="000F4793">
            <w:pPr>
              <w:pStyle w:val="NoSpacing"/>
              <w:framePr w:hSpace="0" w:wrap="auto" w:vAnchor="margin" w:hAnchor="text" w:yAlign="inline"/>
            </w:pPr>
          </w:p>
        </w:tc>
        <w:tc>
          <w:tcPr>
            <w:tcW w:w="2557" w:type="dxa"/>
          </w:tcPr>
          <w:p w14:paraId="3845B9B7" w14:textId="77777777" w:rsidR="00FB3138" w:rsidRDefault="00FB3138" w:rsidP="000F4793">
            <w:pPr>
              <w:pStyle w:val="NoSpacing"/>
              <w:framePr w:hSpace="0" w:wrap="auto" w:vAnchor="margin" w:hAnchor="text" w:yAlign="inline"/>
            </w:pPr>
            <w:r>
              <w:t>equivalentClass</w:t>
            </w:r>
          </w:p>
        </w:tc>
        <w:tc>
          <w:tcPr>
            <w:tcW w:w="4696" w:type="dxa"/>
          </w:tcPr>
          <w:p w14:paraId="65F271E0" w14:textId="77777777" w:rsidR="00FB3138" w:rsidRDefault="00A65215" w:rsidP="000F4793">
            <w:pPr>
              <w:pStyle w:val="NoSpacing"/>
              <w:framePr w:hSpace="0" w:wrap="auto" w:vAnchor="margin" w:hAnchor="text" w:yAlign="inline"/>
            </w:pPr>
            <w:r>
              <w:t>change:</w:t>
            </w:r>
            <w:r w:rsidR="00FB3138">
              <w:t>hasManifestation some  Dwelling</w:t>
            </w:r>
            <w:r w:rsidR="00396195">
              <w:t>Unit</w:t>
            </w:r>
            <w:r w:rsidR="00FB3138">
              <w:t xml:space="preserve"> and  </w:t>
            </w:r>
            <w:r>
              <w:t xml:space="preserve"> change:</w:t>
            </w:r>
            <w:r w:rsidR="00FB3138">
              <w:t>hasManifestation only  Dwelling</w:t>
            </w:r>
            <w:r w:rsidR="00396195">
              <w:t>Unit</w:t>
            </w:r>
          </w:p>
        </w:tc>
      </w:tr>
      <w:tr w:rsidR="00FB3138" w14:paraId="52CF69B5" w14:textId="77777777" w:rsidTr="000F4793">
        <w:trPr>
          <w:cantSplit/>
        </w:trPr>
        <w:tc>
          <w:tcPr>
            <w:tcW w:w="2097" w:type="dxa"/>
            <w:vMerge/>
          </w:tcPr>
          <w:p w14:paraId="3BC8CC09" w14:textId="77777777" w:rsidR="00FB3138" w:rsidRDefault="00FB3138" w:rsidP="000F4793">
            <w:pPr>
              <w:pStyle w:val="NoSpacing"/>
              <w:framePr w:hSpace="0" w:wrap="auto" w:vAnchor="margin" w:hAnchor="text" w:yAlign="inline"/>
            </w:pPr>
          </w:p>
        </w:tc>
        <w:tc>
          <w:tcPr>
            <w:tcW w:w="2557" w:type="dxa"/>
          </w:tcPr>
          <w:p w14:paraId="21483AA8" w14:textId="77777777" w:rsidR="00FB3138" w:rsidRDefault="00A65215" w:rsidP="000F4793">
            <w:pPr>
              <w:pStyle w:val="NoSpacing"/>
              <w:framePr w:hSpace="0" w:wrap="auto" w:vAnchor="margin" w:hAnchor="text" w:yAlign="inline"/>
            </w:pPr>
            <w:r>
              <w:t>change:</w:t>
            </w:r>
            <w:r w:rsidR="006D5597">
              <w:t>existsAt</w:t>
            </w:r>
          </w:p>
        </w:tc>
        <w:tc>
          <w:tcPr>
            <w:tcW w:w="4696" w:type="dxa"/>
          </w:tcPr>
          <w:p w14:paraId="6AFEFA26" w14:textId="77777777" w:rsidR="00FB3138" w:rsidRDefault="00FB3138" w:rsidP="000F4793">
            <w:pPr>
              <w:pStyle w:val="NoSpacing"/>
              <w:framePr w:hSpace="0" w:wrap="auto" w:vAnchor="margin" w:hAnchor="text" w:yAlign="inline"/>
            </w:pPr>
            <w:r>
              <w:t xml:space="preserve">exactly 1 </w:t>
            </w:r>
            <w:r w:rsidR="005C1AFC">
              <w:t xml:space="preserve"> time:</w:t>
            </w:r>
            <w:r>
              <w:t>Interval</w:t>
            </w:r>
          </w:p>
        </w:tc>
      </w:tr>
      <w:tr w:rsidR="00FB3138" w14:paraId="6CA68CDC" w14:textId="77777777" w:rsidTr="000F4793">
        <w:trPr>
          <w:cantSplit/>
        </w:trPr>
        <w:tc>
          <w:tcPr>
            <w:tcW w:w="2097" w:type="dxa"/>
            <w:vMerge/>
          </w:tcPr>
          <w:p w14:paraId="401DBAA1" w14:textId="77777777" w:rsidR="00FB3138" w:rsidRDefault="00FB3138" w:rsidP="000F4793">
            <w:pPr>
              <w:pStyle w:val="NoSpacing"/>
              <w:framePr w:hSpace="0" w:wrap="auto" w:vAnchor="margin" w:hAnchor="text" w:yAlign="inline"/>
            </w:pPr>
          </w:p>
        </w:tc>
        <w:tc>
          <w:tcPr>
            <w:tcW w:w="2557" w:type="dxa"/>
          </w:tcPr>
          <w:p w14:paraId="4F8D765F" w14:textId="77777777" w:rsidR="00FB3138" w:rsidRDefault="00FA4A04" w:rsidP="000F4793">
            <w:pPr>
              <w:pStyle w:val="NoSpacing"/>
              <w:framePr w:hSpace="0" w:wrap="auto" w:vAnchor="margin" w:hAnchor="text" w:yAlign="inline"/>
            </w:pPr>
            <w:r>
              <w:t>schema:address</w:t>
            </w:r>
          </w:p>
        </w:tc>
        <w:tc>
          <w:tcPr>
            <w:tcW w:w="4696" w:type="dxa"/>
          </w:tcPr>
          <w:p w14:paraId="01030A16" w14:textId="77777777" w:rsidR="00FB3138" w:rsidRDefault="00FB3138" w:rsidP="000F4793">
            <w:pPr>
              <w:pStyle w:val="NoSpacing"/>
              <w:framePr w:hSpace="0" w:wrap="auto" w:vAnchor="margin" w:hAnchor="text" w:yAlign="inline"/>
            </w:pPr>
            <w:r>
              <w:t xml:space="preserve">only </w:t>
            </w:r>
            <w:r w:rsidR="00FA4A04">
              <w:t>schema:PostalAddress</w:t>
            </w:r>
          </w:p>
        </w:tc>
      </w:tr>
      <w:tr w:rsidR="00FB3138" w14:paraId="30302C3F" w14:textId="77777777" w:rsidTr="000F4793">
        <w:trPr>
          <w:cantSplit/>
        </w:trPr>
        <w:tc>
          <w:tcPr>
            <w:tcW w:w="2097" w:type="dxa"/>
            <w:vMerge/>
          </w:tcPr>
          <w:p w14:paraId="4C76CDD5" w14:textId="77777777" w:rsidR="00FB3138" w:rsidRDefault="00FB3138" w:rsidP="000F4793">
            <w:pPr>
              <w:pStyle w:val="NoSpacing"/>
              <w:framePr w:hSpace="0" w:wrap="auto" w:vAnchor="margin" w:hAnchor="text" w:yAlign="inline"/>
            </w:pPr>
          </w:p>
        </w:tc>
        <w:tc>
          <w:tcPr>
            <w:tcW w:w="2557" w:type="dxa"/>
          </w:tcPr>
          <w:p w14:paraId="04C337C7" w14:textId="20E29750" w:rsidR="00FB3138" w:rsidRDefault="00E66689" w:rsidP="000F4793">
            <w:pPr>
              <w:pStyle w:val="NoSpacing"/>
              <w:framePr w:hSpace="0" w:wrap="auto" w:vAnchor="margin" w:hAnchor="text" w:yAlign="inline"/>
            </w:pPr>
            <w:r>
              <w:t>spatial:</w:t>
            </w:r>
            <w:r w:rsidR="00FB3138">
              <w:t>hasLocation</w:t>
            </w:r>
          </w:p>
        </w:tc>
        <w:tc>
          <w:tcPr>
            <w:tcW w:w="4696" w:type="dxa"/>
          </w:tcPr>
          <w:p w14:paraId="503F8723" w14:textId="64FE37E0" w:rsidR="00FB3138" w:rsidRDefault="00FB3138" w:rsidP="000F4793">
            <w:pPr>
              <w:pStyle w:val="NoSpacing"/>
              <w:framePr w:hSpace="0" w:wrap="auto" w:vAnchor="margin" w:hAnchor="text" w:yAlign="inline"/>
            </w:pPr>
            <w:r>
              <w:t xml:space="preserve">only </w:t>
            </w:r>
            <w:r w:rsidR="005A7ABB">
              <w:t xml:space="preserve"> </w:t>
            </w:r>
            <w:r w:rsidR="00E66689">
              <w:t>spatial:</w:t>
            </w:r>
            <w:r w:rsidR="005A7ABB">
              <w:t>SpatialFeature</w:t>
            </w:r>
          </w:p>
        </w:tc>
      </w:tr>
      <w:tr w:rsidR="00FB3138" w14:paraId="5F910E6E" w14:textId="77777777" w:rsidTr="000F4793">
        <w:trPr>
          <w:cantSplit/>
        </w:trPr>
        <w:tc>
          <w:tcPr>
            <w:tcW w:w="2097" w:type="dxa"/>
            <w:vMerge w:val="restart"/>
          </w:tcPr>
          <w:p w14:paraId="431E4142" w14:textId="77777777" w:rsidR="00FB3138" w:rsidRDefault="00FB3138" w:rsidP="000F4793">
            <w:pPr>
              <w:pStyle w:val="NoSpacing"/>
              <w:framePr w:hSpace="0" w:wrap="auto" w:vAnchor="margin" w:hAnchor="text" w:yAlign="inline"/>
            </w:pPr>
            <w:r>
              <w:t>DwellingUnit</w:t>
            </w:r>
          </w:p>
        </w:tc>
        <w:tc>
          <w:tcPr>
            <w:tcW w:w="2557" w:type="dxa"/>
          </w:tcPr>
          <w:p w14:paraId="7ABA48AE" w14:textId="77777777" w:rsidR="00FB3138" w:rsidRDefault="00FB3138" w:rsidP="000F4793">
            <w:pPr>
              <w:pStyle w:val="NoSpacing"/>
              <w:framePr w:hSpace="0" w:wrap="auto" w:vAnchor="margin" w:hAnchor="text" w:yAlign="inline"/>
            </w:pPr>
            <w:r>
              <w:t>subclassOf</w:t>
            </w:r>
          </w:p>
        </w:tc>
        <w:tc>
          <w:tcPr>
            <w:tcW w:w="4696" w:type="dxa"/>
          </w:tcPr>
          <w:p w14:paraId="578334E5" w14:textId="77777777" w:rsidR="00FB3138" w:rsidRDefault="00A65215" w:rsidP="000F4793">
            <w:pPr>
              <w:pStyle w:val="NoSpacing"/>
              <w:framePr w:hSpace="0" w:wrap="auto" w:vAnchor="margin" w:hAnchor="text" w:yAlign="inline"/>
            </w:pPr>
            <w:r>
              <w:t>change:</w:t>
            </w:r>
            <w:r w:rsidR="00FB3138">
              <w:t>Manifestation</w:t>
            </w:r>
          </w:p>
        </w:tc>
      </w:tr>
      <w:tr w:rsidR="006163F6" w14:paraId="3C9D75F2" w14:textId="77777777" w:rsidTr="000F4793">
        <w:trPr>
          <w:cantSplit/>
        </w:trPr>
        <w:tc>
          <w:tcPr>
            <w:tcW w:w="2097" w:type="dxa"/>
            <w:vMerge/>
          </w:tcPr>
          <w:p w14:paraId="0F09413A" w14:textId="77777777" w:rsidR="006163F6" w:rsidRDefault="006163F6" w:rsidP="000F4793">
            <w:pPr>
              <w:pStyle w:val="NoSpacing"/>
              <w:framePr w:hSpace="0" w:wrap="auto" w:vAnchor="margin" w:hAnchor="text" w:yAlign="inline"/>
            </w:pPr>
          </w:p>
        </w:tc>
        <w:tc>
          <w:tcPr>
            <w:tcW w:w="2557" w:type="dxa"/>
          </w:tcPr>
          <w:p w14:paraId="7117F51B" w14:textId="61137DE8" w:rsidR="006163F6" w:rsidRDefault="006163F6" w:rsidP="000F4793">
            <w:pPr>
              <w:pStyle w:val="NoSpacing"/>
              <w:framePr w:hSpace="0" w:wrap="auto" w:vAnchor="margin" w:hAnchor="text" w:yAlign="inline"/>
            </w:pPr>
            <w:r>
              <w:t>subclassOf</w:t>
            </w:r>
          </w:p>
        </w:tc>
        <w:tc>
          <w:tcPr>
            <w:tcW w:w="4696" w:type="dxa"/>
          </w:tcPr>
          <w:p w14:paraId="3F22FF00" w14:textId="31D53644" w:rsidR="006163F6" w:rsidRDefault="006163F6" w:rsidP="000F4793">
            <w:pPr>
              <w:pStyle w:val="NoSpacing"/>
              <w:framePr w:hSpace="0" w:wrap="auto" w:vAnchor="margin" w:hAnchor="text" w:yAlign="inline"/>
            </w:pPr>
            <w:r>
              <w:t>building:Building and building:BuildingUnit</w:t>
            </w:r>
          </w:p>
        </w:tc>
      </w:tr>
      <w:tr w:rsidR="00FB3138" w14:paraId="72C71146" w14:textId="77777777" w:rsidTr="000F4793">
        <w:trPr>
          <w:cantSplit/>
        </w:trPr>
        <w:tc>
          <w:tcPr>
            <w:tcW w:w="2097" w:type="dxa"/>
            <w:vMerge/>
          </w:tcPr>
          <w:p w14:paraId="5AE3789D" w14:textId="77777777" w:rsidR="00FB3138" w:rsidRDefault="00FB3138" w:rsidP="000F4793">
            <w:pPr>
              <w:pStyle w:val="NoSpacing"/>
              <w:framePr w:hSpace="0" w:wrap="auto" w:vAnchor="margin" w:hAnchor="text" w:yAlign="inline"/>
            </w:pPr>
          </w:p>
        </w:tc>
        <w:tc>
          <w:tcPr>
            <w:tcW w:w="2557" w:type="dxa"/>
          </w:tcPr>
          <w:p w14:paraId="6396F307" w14:textId="77777777" w:rsidR="00FB3138" w:rsidRDefault="00FB3138" w:rsidP="000F4793">
            <w:pPr>
              <w:pStyle w:val="NoSpacing"/>
              <w:framePr w:hSpace="0" w:wrap="auto" w:vAnchor="margin" w:hAnchor="text" w:yAlign="inline"/>
            </w:pPr>
            <w:r>
              <w:t>equivalentClass</w:t>
            </w:r>
          </w:p>
        </w:tc>
        <w:tc>
          <w:tcPr>
            <w:tcW w:w="4696" w:type="dxa"/>
          </w:tcPr>
          <w:p w14:paraId="30F64523" w14:textId="77777777" w:rsidR="00FB3138" w:rsidRDefault="00A65215" w:rsidP="000F4793">
            <w:pPr>
              <w:pStyle w:val="NoSpacing"/>
              <w:framePr w:hSpace="0" w:wrap="auto" w:vAnchor="margin" w:hAnchor="text" w:yAlign="inline"/>
            </w:pPr>
            <w:r>
              <w:t>change:</w:t>
            </w:r>
            <w:r w:rsidR="00FB3138">
              <w:t>manifestationOf some  Dwelling</w:t>
            </w:r>
            <w:r w:rsidR="00CB33AD">
              <w:t>Unit</w:t>
            </w:r>
            <w:r w:rsidR="00FB3138">
              <w:t xml:space="preserve">PD and  </w:t>
            </w:r>
            <w:r>
              <w:t xml:space="preserve"> change:</w:t>
            </w:r>
            <w:r w:rsidR="00FB3138">
              <w:t>manifestationOf only  Dwelling</w:t>
            </w:r>
            <w:r w:rsidR="00CB33AD">
              <w:t>Unit</w:t>
            </w:r>
            <w:r w:rsidR="00FB3138">
              <w:t>PD</w:t>
            </w:r>
          </w:p>
        </w:tc>
      </w:tr>
      <w:tr w:rsidR="00FB3138" w14:paraId="38619DDB" w14:textId="77777777" w:rsidTr="000F4793">
        <w:trPr>
          <w:cantSplit/>
        </w:trPr>
        <w:tc>
          <w:tcPr>
            <w:tcW w:w="2097" w:type="dxa"/>
            <w:vMerge/>
          </w:tcPr>
          <w:p w14:paraId="59EEA828" w14:textId="77777777" w:rsidR="00FB3138" w:rsidRDefault="00FB3138" w:rsidP="000F4793">
            <w:pPr>
              <w:pStyle w:val="NoSpacing"/>
              <w:framePr w:hSpace="0" w:wrap="auto" w:vAnchor="margin" w:hAnchor="text" w:yAlign="inline"/>
            </w:pPr>
          </w:p>
        </w:tc>
        <w:tc>
          <w:tcPr>
            <w:tcW w:w="2557" w:type="dxa"/>
          </w:tcPr>
          <w:p w14:paraId="33B5FEF1" w14:textId="77777777" w:rsidR="00FB3138" w:rsidRDefault="00A65215" w:rsidP="000F4793">
            <w:pPr>
              <w:pStyle w:val="NoSpacing"/>
              <w:framePr w:hSpace="0" w:wrap="auto" w:vAnchor="margin" w:hAnchor="text" w:yAlign="inline"/>
            </w:pPr>
            <w:r>
              <w:t>change:</w:t>
            </w:r>
            <w:r w:rsidR="006D5597">
              <w:t>existsAt</w:t>
            </w:r>
          </w:p>
        </w:tc>
        <w:tc>
          <w:tcPr>
            <w:tcW w:w="4696" w:type="dxa"/>
          </w:tcPr>
          <w:p w14:paraId="6802396B" w14:textId="77777777" w:rsidR="00FB3138" w:rsidRDefault="00FB3138" w:rsidP="000F4793">
            <w:pPr>
              <w:pStyle w:val="NoSpacing"/>
              <w:framePr w:hSpace="0" w:wrap="auto" w:vAnchor="margin" w:hAnchor="text" w:yAlign="inline"/>
            </w:pPr>
            <w:r>
              <w:t xml:space="preserve">exactly 1 </w:t>
            </w:r>
            <w:r w:rsidR="005C1AFC">
              <w:t xml:space="preserve"> time:</w:t>
            </w:r>
            <w:r>
              <w:t>TemporalEntity</w:t>
            </w:r>
          </w:p>
        </w:tc>
      </w:tr>
      <w:tr w:rsidR="00FB3138" w14:paraId="6D50608A" w14:textId="77777777" w:rsidTr="000F4793">
        <w:trPr>
          <w:cantSplit/>
        </w:trPr>
        <w:tc>
          <w:tcPr>
            <w:tcW w:w="2097" w:type="dxa"/>
            <w:vMerge/>
          </w:tcPr>
          <w:p w14:paraId="13F1A830" w14:textId="77777777" w:rsidR="00FB3138" w:rsidRDefault="00FB3138" w:rsidP="000F4793">
            <w:pPr>
              <w:pStyle w:val="NoSpacing"/>
              <w:framePr w:hSpace="0" w:wrap="auto" w:vAnchor="margin" w:hAnchor="text" w:yAlign="inline"/>
            </w:pPr>
          </w:p>
        </w:tc>
        <w:tc>
          <w:tcPr>
            <w:tcW w:w="2557" w:type="dxa"/>
          </w:tcPr>
          <w:p w14:paraId="38CDF3CF" w14:textId="77777777" w:rsidR="00FB3138" w:rsidRDefault="00FB3138" w:rsidP="000F4793">
            <w:pPr>
              <w:pStyle w:val="NoSpacing"/>
              <w:framePr w:hSpace="0" w:wrap="auto" w:vAnchor="margin" w:hAnchor="text" w:yAlign="inline"/>
            </w:pPr>
            <w:r>
              <w:t>occupiedBy</w:t>
            </w:r>
          </w:p>
        </w:tc>
        <w:tc>
          <w:tcPr>
            <w:tcW w:w="4696" w:type="dxa"/>
          </w:tcPr>
          <w:p w14:paraId="500F12C8" w14:textId="77777777" w:rsidR="00FB3138" w:rsidRDefault="00FB3138" w:rsidP="000F4793">
            <w:pPr>
              <w:pStyle w:val="NoSpacing"/>
              <w:framePr w:hSpace="0" w:wrap="auto" w:vAnchor="margin" w:hAnchor="text" w:yAlign="inline"/>
            </w:pPr>
            <w:r>
              <w:t>exactly 1 Household</w:t>
            </w:r>
          </w:p>
        </w:tc>
      </w:tr>
      <w:tr w:rsidR="00FB3138" w14:paraId="5174594E" w14:textId="77777777" w:rsidTr="000F4793">
        <w:trPr>
          <w:cantSplit/>
        </w:trPr>
        <w:tc>
          <w:tcPr>
            <w:tcW w:w="2097" w:type="dxa"/>
            <w:vMerge/>
          </w:tcPr>
          <w:p w14:paraId="3F947ED3" w14:textId="77777777" w:rsidR="00FB3138" w:rsidRDefault="00FB3138" w:rsidP="000F4793">
            <w:pPr>
              <w:pStyle w:val="NoSpacing"/>
              <w:framePr w:hSpace="0" w:wrap="auto" w:vAnchor="margin" w:hAnchor="text" w:yAlign="inline"/>
            </w:pPr>
          </w:p>
        </w:tc>
        <w:tc>
          <w:tcPr>
            <w:tcW w:w="2557" w:type="dxa"/>
          </w:tcPr>
          <w:p w14:paraId="3ED245AF" w14:textId="77777777" w:rsidR="00FB3138" w:rsidRDefault="00FB3138" w:rsidP="000F4793">
            <w:pPr>
              <w:pStyle w:val="NoSpacing"/>
              <w:framePr w:hSpace="0" w:wrap="auto" w:vAnchor="margin" w:hAnchor="text" w:yAlign="inline"/>
            </w:pPr>
            <w:r>
              <w:t>hasValue</w:t>
            </w:r>
          </w:p>
        </w:tc>
        <w:tc>
          <w:tcPr>
            <w:tcW w:w="4696" w:type="dxa"/>
          </w:tcPr>
          <w:p w14:paraId="23C82D08" w14:textId="77777777" w:rsidR="00FB3138" w:rsidRDefault="00337D5C" w:rsidP="000F4793">
            <w:pPr>
              <w:pStyle w:val="NoSpacing"/>
              <w:framePr w:hSpace="0" w:wrap="auto" w:vAnchor="margin" w:hAnchor="text" w:yAlign="inline"/>
            </w:pPr>
            <w:r>
              <w:t xml:space="preserve">only </w:t>
            </w:r>
            <w:r w:rsidR="00B82CCD">
              <w:t>monetary:</w:t>
            </w:r>
            <w:r w:rsidR="00FB3138">
              <w:t>MonetaryValue</w:t>
            </w:r>
          </w:p>
        </w:tc>
      </w:tr>
      <w:tr w:rsidR="00FB3138" w14:paraId="28627140" w14:textId="77777777" w:rsidTr="000F4793">
        <w:trPr>
          <w:cantSplit/>
        </w:trPr>
        <w:tc>
          <w:tcPr>
            <w:tcW w:w="2097" w:type="dxa"/>
            <w:vMerge/>
          </w:tcPr>
          <w:p w14:paraId="7792F786" w14:textId="77777777" w:rsidR="00FB3138" w:rsidRDefault="00FB3138" w:rsidP="000F4793">
            <w:pPr>
              <w:pStyle w:val="NoSpacing"/>
              <w:framePr w:hSpace="0" w:wrap="auto" w:vAnchor="margin" w:hAnchor="text" w:yAlign="inline"/>
            </w:pPr>
          </w:p>
        </w:tc>
        <w:tc>
          <w:tcPr>
            <w:tcW w:w="2557" w:type="dxa"/>
          </w:tcPr>
          <w:p w14:paraId="5C2EC8FD" w14:textId="77777777" w:rsidR="00FB3138" w:rsidRDefault="00FB3138" w:rsidP="000F4793">
            <w:pPr>
              <w:pStyle w:val="NoSpacing"/>
              <w:framePr w:hSpace="0" w:wrap="auto" w:vAnchor="margin" w:hAnchor="text" w:yAlign="inline"/>
            </w:pPr>
            <w:r>
              <w:t>tenureType</w:t>
            </w:r>
          </w:p>
        </w:tc>
        <w:tc>
          <w:tcPr>
            <w:tcW w:w="4696" w:type="dxa"/>
          </w:tcPr>
          <w:p w14:paraId="09E16EC0" w14:textId="77777777" w:rsidR="00FB3138" w:rsidRPr="00D00910" w:rsidRDefault="00FB3138" w:rsidP="000F4793">
            <w:pPr>
              <w:pStyle w:val="NoSpacing"/>
              <w:framePr w:hSpace="0" w:wrap="auto" w:vAnchor="margin" w:hAnchor="text" w:yAlign="inline"/>
            </w:pPr>
            <w:r>
              <w:t>only Tenure</w:t>
            </w:r>
          </w:p>
        </w:tc>
      </w:tr>
    </w:tbl>
    <w:p w14:paraId="639F7240" w14:textId="77777777" w:rsidR="00D41E3E" w:rsidRDefault="00D41E3E" w:rsidP="00896B55">
      <w:pPr>
        <w:rPr>
          <w:b/>
        </w:rPr>
      </w:pPr>
    </w:p>
    <w:p w14:paraId="0A863470" w14:textId="4B01571E" w:rsidR="003C093A" w:rsidRDefault="003C093A" w:rsidP="003C093A">
      <w:pPr>
        <w:pStyle w:val="Caption"/>
        <w:keepNext/>
      </w:pPr>
      <w:bookmarkStart w:id="125" w:name="_Ref39750278"/>
      <w:r>
        <w:t xml:space="preserve">Table </w:t>
      </w:r>
      <w:fldSimple w:instr=" SEQ Table \* ARABIC ">
        <w:r w:rsidR="0096166B">
          <w:rPr>
            <w:noProof/>
          </w:rPr>
          <w:t>16</w:t>
        </w:r>
      </w:fldSimple>
      <w:bookmarkEnd w:id="125"/>
      <w:r>
        <w:t>: Key properties in the Household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241"/>
        <w:gridCol w:w="2475"/>
        <w:gridCol w:w="4634"/>
      </w:tblGrid>
      <w:tr w:rsidR="00712851" w14:paraId="0063740C" w14:textId="77777777" w:rsidTr="003C093A">
        <w:tc>
          <w:tcPr>
            <w:tcW w:w="2241" w:type="dxa"/>
            <w:shd w:val="clear" w:color="auto" w:fill="00FFFF"/>
          </w:tcPr>
          <w:p w14:paraId="76EEDE75" w14:textId="77777777" w:rsidR="00712851" w:rsidRDefault="00712851" w:rsidP="003C093A">
            <w:pPr>
              <w:pStyle w:val="NoSpacing"/>
              <w:framePr w:hSpace="0" w:wrap="auto" w:vAnchor="margin" w:hAnchor="text" w:yAlign="inline"/>
            </w:pPr>
            <w:r>
              <w:t>Property</w:t>
            </w:r>
            <w:r>
              <w:tab/>
            </w:r>
          </w:p>
        </w:tc>
        <w:tc>
          <w:tcPr>
            <w:tcW w:w="2475" w:type="dxa"/>
            <w:shd w:val="clear" w:color="auto" w:fill="00FFFF"/>
          </w:tcPr>
          <w:p w14:paraId="44D92D35" w14:textId="77777777" w:rsidR="00712851" w:rsidRDefault="00712851" w:rsidP="003C093A">
            <w:pPr>
              <w:pStyle w:val="NoSpacing"/>
              <w:framePr w:hSpace="0" w:wrap="auto" w:vAnchor="margin" w:hAnchor="text" w:yAlign="inline"/>
            </w:pPr>
            <w:r>
              <w:t>Characteristic</w:t>
            </w:r>
          </w:p>
        </w:tc>
        <w:tc>
          <w:tcPr>
            <w:tcW w:w="4634" w:type="dxa"/>
            <w:shd w:val="clear" w:color="auto" w:fill="00FFFF"/>
          </w:tcPr>
          <w:p w14:paraId="5AA82A16" w14:textId="77777777" w:rsidR="00712851" w:rsidRDefault="00712851" w:rsidP="003C093A">
            <w:pPr>
              <w:pStyle w:val="NoSpacing"/>
              <w:framePr w:hSpace="0" w:wrap="auto" w:vAnchor="margin" w:hAnchor="text" w:yAlign="inline"/>
            </w:pPr>
            <w:r>
              <w:t>Value (if applicable)</w:t>
            </w:r>
          </w:p>
        </w:tc>
      </w:tr>
      <w:tr w:rsidR="00712851" w14:paraId="07F35BE6" w14:textId="77777777" w:rsidTr="003C093A">
        <w:tc>
          <w:tcPr>
            <w:tcW w:w="2241" w:type="dxa"/>
          </w:tcPr>
          <w:p w14:paraId="0267B2FA" w14:textId="77777777" w:rsidR="00712851" w:rsidRDefault="00712851" w:rsidP="003C093A">
            <w:pPr>
              <w:pStyle w:val="NoSpacing"/>
              <w:framePr w:hSpace="0" w:wrap="auto" w:vAnchor="margin" w:hAnchor="text" w:yAlign="inline"/>
            </w:pPr>
            <w:r>
              <w:t>occupiedBy</w:t>
            </w:r>
          </w:p>
        </w:tc>
        <w:tc>
          <w:tcPr>
            <w:tcW w:w="2475" w:type="dxa"/>
          </w:tcPr>
          <w:p w14:paraId="5F49C04A" w14:textId="77777777" w:rsidR="00712851" w:rsidRDefault="00712851" w:rsidP="003C093A">
            <w:pPr>
              <w:pStyle w:val="NoSpacing"/>
              <w:framePr w:hSpace="0" w:wrap="auto" w:vAnchor="margin" w:hAnchor="text" w:yAlign="inline"/>
            </w:pPr>
            <w:r>
              <w:t>inverseOf</w:t>
            </w:r>
          </w:p>
        </w:tc>
        <w:tc>
          <w:tcPr>
            <w:tcW w:w="4634" w:type="dxa"/>
          </w:tcPr>
          <w:p w14:paraId="2B62CA30" w14:textId="0C1D7787" w:rsidR="00712851" w:rsidRDefault="0083161B" w:rsidP="003C093A">
            <w:pPr>
              <w:pStyle w:val="NoSpacing"/>
              <w:framePr w:hSpace="0" w:wrap="auto" w:vAnchor="margin" w:hAnchor="text" w:yAlign="inline"/>
            </w:pPr>
            <w:r>
              <w:t>O</w:t>
            </w:r>
            <w:r w:rsidR="00712851">
              <w:t>ccupies</w:t>
            </w:r>
          </w:p>
        </w:tc>
      </w:tr>
      <w:tr w:rsidR="0083161B" w14:paraId="2F57416B" w14:textId="77777777" w:rsidTr="003C093A">
        <w:tc>
          <w:tcPr>
            <w:tcW w:w="2241" w:type="dxa"/>
          </w:tcPr>
          <w:p w14:paraId="4F2F16E2" w14:textId="417582C8" w:rsidR="0083161B" w:rsidRPr="00AE2788" w:rsidRDefault="0083161B" w:rsidP="003C093A">
            <w:pPr>
              <w:pStyle w:val="NoSpacing"/>
              <w:framePr w:hSpace="0" w:wrap="auto" w:vAnchor="margin" w:hAnchor="text" w:yAlign="inline"/>
            </w:pPr>
            <w:r w:rsidRPr="00AE2788">
              <w:t>hasFamilyMember</w:t>
            </w:r>
          </w:p>
        </w:tc>
        <w:tc>
          <w:tcPr>
            <w:tcW w:w="2475" w:type="dxa"/>
          </w:tcPr>
          <w:p w14:paraId="5C8DC839" w14:textId="4D4E1400" w:rsidR="0083161B" w:rsidRPr="00AE2788" w:rsidRDefault="00AE2788" w:rsidP="003C093A">
            <w:pPr>
              <w:pStyle w:val="NoSpacing"/>
              <w:framePr w:hSpace="0" w:wrap="auto" w:vAnchor="margin" w:hAnchor="text" w:yAlign="inline"/>
            </w:pPr>
            <w:r w:rsidRPr="00AE2788">
              <w:t>subPropertyOf</w:t>
            </w:r>
          </w:p>
        </w:tc>
        <w:tc>
          <w:tcPr>
            <w:tcW w:w="4634" w:type="dxa"/>
          </w:tcPr>
          <w:p w14:paraId="464710AB" w14:textId="04CBD364" w:rsidR="0083161B" w:rsidRPr="00AE2788" w:rsidRDefault="0083161B" w:rsidP="003C093A">
            <w:pPr>
              <w:pStyle w:val="NoSpacing"/>
              <w:framePr w:hSpace="0" w:wrap="auto" w:vAnchor="margin" w:hAnchor="text" w:yAlign="inline"/>
            </w:pPr>
            <w:r w:rsidRPr="00AE2788">
              <w:t>mer:hasComponent</w:t>
            </w:r>
          </w:p>
        </w:tc>
      </w:tr>
      <w:tr w:rsidR="0083161B" w14:paraId="7EF81DBD" w14:textId="77777777" w:rsidTr="003C093A">
        <w:tc>
          <w:tcPr>
            <w:tcW w:w="2241" w:type="dxa"/>
          </w:tcPr>
          <w:p w14:paraId="510D5D96" w14:textId="0F99C4DD" w:rsidR="0083161B" w:rsidRPr="00AE2788" w:rsidRDefault="0083161B" w:rsidP="003C093A">
            <w:pPr>
              <w:pStyle w:val="NoSpacing"/>
              <w:framePr w:hSpace="0" w:wrap="auto" w:vAnchor="margin" w:hAnchor="text" w:yAlign="inline"/>
            </w:pPr>
            <w:r w:rsidRPr="00AE2788">
              <w:t>hasHouseholdMember</w:t>
            </w:r>
          </w:p>
        </w:tc>
        <w:tc>
          <w:tcPr>
            <w:tcW w:w="2475" w:type="dxa"/>
          </w:tcPr>
          <w:p w14:paraId="08CC22BB" w14:textId="19EBD51C" w:rsidR="0083161B" w:rsidRPr="00AE2788" w:rsidRDefault="00AE2788" w:rsidP="003C093A">
            <w:pPr>
              <w:pStyle w:val="NoSpacing"/>
              <w:framePr w:hSpace="0" w:wrap="auto" w:vAnchor="margin" w:hAnchor="text" w:yAlign="inline"/>
            </w:pPr>
            <w:r w:rsidRPr="00AE2788">
              <w:t>subPropertyOf</w:t>
            </w:r>
          </w:p>
        </w:tc>
        <w:tc>
          <w:tcPr>
            <w:tcW w:w="4634" w:type="dxa"/>
          </w:tcPr>
          <w:p w14:paraId="1A5D0E3E" w14:textId="6C1EEA03" w:rsidR="0083161B" w:rsidRPr="00AE2788" w:rsidRDefault="0083161B" w:rsidP="003C093A">
            <w:pPr>
              <w:pStyle w:val="NoSpacing"/>
              <w:framePr w:hSpace="0" w:wrap="auto" w:vAnchor="margin" w:hAnchor="text" w:yAlign="inline"/>
            </w:pPr>
            <w:r w:rsidRPr="00AE2788">
              <w:t>mer:hasComponent</w:t>
            </w:r>
          </w:p>
        </w:tc>
      </w:tr>
    </w:tbl>
    <w:p w14:paraId="1E192C79" w14:textId="77777777" w:rsidR="00712851" w:rsidRDefault="00712851" w:rsidP="00896B55">
      <w:pPr>
        <w:rPr>
          <w:b/>
        </w:rPr>
      </w:pPr>
    </w:p>
    <w:p w14:paraId="3F4458DC" w14:textId="27A84893" w:rsidR="00F439E1" w:rsidRDefault="00F439E1" w:rsidP="000F62AD">
      <w:pPr>
        <w:pStyle w:val="Heading3"/>
      </w:pPr>
      <w:bookmarkStart w:id="126" w:name="_Toc41911380"/>
      <w:r>
        <w:t>Future Work</w:t>
      </w:r>
      <w:bookmarkEnd w:id="126"/>
    </w:p>
    <w:p w14:paraId="3ADF4EA6" w14:textId="34DFF56C" w:rsidR="00F439E1" w:rsidRPr="00CA16AC" w:rsidRDefault="000F62AD" w:rsidP="000F62AD">
      <w:r>
        <w:rPr>
          <w:lang w:val="en-US" w:bidi="en-US"/>
        </w:rPr>
        <w:t xml:space="preserve">As noted, future work may require extensions to capture various specializations of the Household class. For more complex modelling of </w:t>
      </w:r>
      <w:r w:rsidR="00BC72DC">
        <w:rPr>
          <w:lang w:val="en-US" w:bidi="en-US"/>
        </w:rPr>
        <w:t>various relationships between agents, i</w:t>
      </w:r>
      <w:r>
        <w:rPr>
          <w:lang w:val="en-US" w:bidi="en-US"/>
        </w:rPr>
        <w:t>t may also be useful to e</w:t>
      </w:r>
      <w:r w:rsidR="00F439E1" w:rsidRPr="00CA16AC">
        <w:t>xtend definitions of the classes beyond OWL to capture the different notions of family membership</w:t>
      </w:r>
      <w:r w:rsidR="00AE2788" w:rsidRPr="00CA16AC">
        <w:t xml:space="preserve"> and the types (subclasses) of Family that result.</w:t>
      </w:r>
    </w:p>
    <w:p w14:paraId="0A77405A" w14:textId="3DE67FB7" w:rsidR="008F1630" w:rsidRDefault="008F1630" w:rsidP="00EA354A">
      <w:pPr>
        <w:pStyle w:val="Heading2"/>
      </w:pPr>
      <w:bookmarkStart w:id="127" w:name="_Toc41911381"/>
      <w:r>
        <w:lastRenderedPageBreak/>
        <w:t>Organization Ontology</w:t>
      </w:r>
      <w:bookmarkEnd w:id="127"/>
    </w:p>
    <w:p w14:paraId="6CCCB0AA" w14:textId="77777777" w:rsidR="00ED3944" w:rsidRDefault="00ED3944" w:rsidP="000E38A6">
      <w:pPr>
        <w:rPr>
          <w:i/>
        </w:rPr>
      </w:pPr>
      <w:r>
        <w:rPr>
          <w:i/>
        </w:rPr>
        <w:t>http://ontology.eil.utoronto.ca/icity/Organization.owl</w:t>
      </w:r>
    </w:p>
    <w:p w14:paraId="4EBE6C51" w14:textId="6CB4BD3D" w:rsidR="000E38A6" w:rsidRPr="00ED3944" w:rsidRDefault="000E38A6" w:rsidP="000E38A6">
      <w:pPr>
        <w:rPr>
          <w:i/>
        </w:rPr>
      </w:pPr>
      <w:r>
        <w:rPr>
          <w:lang w:val="en-US" w:bidi="en-US"/>
        </w:rPr>
        <w:t xml:space="preserve">In addition to persons and the households they form, it is also important to consider organizations in the context of the urban system. </w:t>
      </w:r>
      <w:r w:rsidR="00ED3944">
        <w:rPr>
          <w:lang w:val="en-US" w:bidi="en-US"/>
        </w:rPr>
        <w:t>Organizations represent the owners of facilities such as parking lots, shopping complexes, and even transportation networks. In many cases organizations also represent employers and thus are accountable for much of the home-work travel behavior in an urban system.</w:t>
      </w:r>
    </w:p>
    <w:p w14:paraId="2F310844" w14:textId="56944CAD" w:rsidR="008F1630" w:rsidRDefault="00ED3944" w:rsidP="00ED3944">
      <w:r>
        <w:rPr>
          <w:lang w:val="en-US" w:bidi="en-US"/>
        </w:rPr>
        <w:t xml:space="preserve">We define an organization as </w:t>
      </w:r>
      <w:r>
        <w:rPr>
          <w:rFonts w:asciiTheme="minorHAnsi" w:eastAsiaTheme="minorEastAsia" w:hAnsiTheme="minorHAnsi"/>
          <w:lang w:val="en-US" w:bidi="en-US"/>
        </w:rPr>
        <w:t>a</w:t>
      </w:r>
      <w:r w:rsidR="008F1630">
        <w:t xml:space="preserve"> company or other sort of </w:t>
      </w:r>
      <w:r w:rsidR="00692917">
        <w:t xml:space="preserve">group of individuals </w:t>
      </w:r>
      <w:r w:rsidR="00E5089A">
        <w:t>in the urban system</w:t>
      </w:r>
      <w:r w:rsidR="00692917">
        <w:t xml:space="preserve"> with some goal(s)</w:t>
      </w:r>
      <w:r w:rsidR="00E5089A">
        <w:t>.</w:t>
      </w:r>
      <w:r>
        <w:t xml:space="preserve"> </w:t>
      </w:r>
      <w:r w:rsidR="00E5089A">
        <w:t xml:space="preserve">An Organization </w:t>
      </w:r>
      <w:r w:rsidR="008F1630">
        <w:t xml:space="preserve">may </w:t>
      </w:r>
      <w:r w:rsidR="008F1630" w:rsidRPr="008F1630">
        <w:rPr>
          <w:b/>
        </w:rPr>
        <w:t>own</w:t>
      </w:r>
      <w:r w:rsidR="008F1630">
        <w:t xml:space="preserve"> Property, including different types of Buildings</w:t>
      </w:r>
      <w:r w:rsidR="009E2F6D">
        <w:t>.</w:t>
      </w:r>
      <w:r w:rsidR="009E2F6D">
        <w:br/>
        <w:t>An Organization may have an address</w:t>
      </w:r>
      <w:r>
        <w:t xml:space="preserve">, and should have </w:t>
      </w:r>
      <w:r w:rsidR="00692917">
        <w:t>at least 2 members</w:t>
      </w:r>
      <w:r w:rsidR="009E2F6D">
        <w:t>.</w:t>
      </w:r>
      <w:r>
        <w:t xml:space="preserve"> </w:t>
      </w:r>
      <w:r w:rsidR="00284B0F">
        <w:t xml:space="preserve">An Organization </w:t>
      </w:r>
      <w:r w:rsidR="00692917">
        <w:t xml:space="preserve">has some </w:t>
      </w:r>
      <w:r w:rsidR="00284B0F">
        <w:t>Goal(s); this represents some state or complex states, and allows for the representation of various groups' responsibilities.</w:t>
      </w:r>
      <w:r>
        <w:t xml:space="preserve"> To capture this kind of structure, a</w:t>
      </w:r>
      <w:r w:rsidR="00585BDB">
        <w:t>n Organization may be divided into Divisions</w:t>
      </w:r>
      <w:r w:rsidR="00C61E20">
        <w:t>.</w:t>
      </w:r>
    </w:p>
    <w:p w14:paraId="15F37537" w14:textId="4EA85630" w:rsidR="00C61E20" w:rsidRDefault="00ED3944" w:rsidP="00E238D5">
      <w:r>
        <w:t xml:space="preserve">Members of an organization are referred to as Organization Agents. </w:t>
      </w:r>
      <w:r w:rsidR="00C61E20">
        <w:t>Organization Agents have goals, authority, and may be members of some team.</w:t>
      </w:r>
      <w:r>
        <w:t xml:space="preserve"> </w:t>
      </w:r>
      <w:r w:rsidR="00C61E20">
        <w:t>An Organization Agent plays a Role within the Organization.</w:t>
      </w:r>
      <w:r w:rsidR="00E238D5">
        <w:t xml:space="preserve"> In an organizat, a</w:t>
      </w:r>
      <w:r w:rsidR="00C61E20">
        <w:t xml:space="preserve"> Role has a single (possibly complex) Goal.</w:t>
      </w:r>
      <w:r w:rsidR="00E238D5">
        <w:t xml:space="preserve"> </w:t>
      </w:r>
      <w:r w:rsidR="00C61E20">
        <w:t>A Role has some authority, requires some skill, and may also have some associated processes.</w:t>
      </w:r>
    </w:p>
    <w:p w14:paraId="530D5868" w14:textId="614E0763" w:rsidR="009E2F6D" w:rsidRDefault="009E2F6D" w:rsidP="00E238D5">
      <w:r>
        <w:t>A Firm is a type of organization</w:t>
      </w:r>
      <w:r w:rsidR="00E238D5">
        <w:t xml:space="preserve"> that has </w:t>
      </w:r>
      <w:r>
        <w:t>an industry type</w:t>
      </w:r>
      <w:r w:rsidR="00E238D5">
        <w:t xml:space="preserve">. A firm has </w:t>
      </w:r>
      <w:r>
        <w:t>some Employees</w:t>
      </w:r>
      <w:r w:rsidR="00E238D5">
        <w:t xml:space="preserve">, and </w:t>
      </w:r>
      <w:r>
        <w:t>may ha</w:t>
      </w:r>
      <w:r w:rsidR="00692917">
        <w:t>ve a Business Establishment(s).</w:t>
      </w:r>
      <w:r w:rsidR="00E238D5">
        <w:t xml:space="preserve"> </w:t>
      </w:r>
      <w:r>
        <w:t>A Business establishment is a physical location where a Firm conducts business.</w:t>
      </w:r>
      <w:r w:rsidR="00E238D5">
        <w:t xml:space="preserve"> Conseqently, a</w:t>
      </w:r>
      <w:r>
        <w:t xml:space="preserve"> Business Establishment </w:t>
      </w:r>
      <w:r w:rsidR="00E238D5">
        <w:t xml:space="preserve">must have </w:t>
      </w:r>
      <w:r>
        <w:t>a Location</w:t>
      </w:r>
      <w:r w:rsidR="00C850B1">
        <w:t xml:space="preserve"> and may have an address</w:t>
      </w:r>
      <w:r>
        <w:t>.</w:t>
      </w:r>
    </w:p>
    <w:p w14:paraId="68FF1C96" w14:textId="77777777" w:rsidR="00E238D5" w:rsidRDefault="00E238D5" w:rsidP="00E238D5">
      <w:r>
        <w:t xml:space="preserve">The Employees of a Firm are employed for </w:t>
      </w:r>
      <w:r w:rsidR="008F1630">
        <w:t xml:space="preserve">some </w:t>
      </w:r>
      <w:r w:rsidR="009E2F6D">
        <w:t>Occupation</w:t>
      </w:r>
      <w:r w:rsidR="008F1630">
        <w:t>.</w:t>
      </w:r>
      <w:r>
        <w:t xml:space="preserve"> </w:t>
      </w:r>
      <w:r w:rsidR="00585BDB">
        <w:t>An Employee is a type of Organization Agent.</w:t>
      </w:r>
      <w:r>
        <w:t xml:space="preserve"> </w:t>
      </w:r>
      <w:r w:rsidR="009E2F6D">
        <w:t>An Employee may be employed at a particular Business Establishment</w:t>
      </w:r>
      <w:r>
        <w:t xml:space="preserve"> and </w:t>
      </w:r>
      <w:r w:rsidR="00692917">
        <w:t>may be responsible for one or more Roles within the Organization.</w:t>
      </w:r>
      <w:r>
        <w:t xml:space="preserve"> An Employ</w:t>
      </w:r>
      <w:r w:rsidRPr="00E238D5">
        <w:t xml:space="preserve">ee has a Wage/Salary and may work at some Location (this may be the location of </w:t>
      </w:r>
      <w:r>
        <w:t xml:space="preserve">the Firm, an alternate Location, or a Location that is subject to change). </w:t>
      </w:r>
      <w:r w:rsidRPr="00CE6297">
        <w:t>An employee has some employment status. An employment status may be categorized as one of: full-time regular, part-time regular, full-time-</w:t>
      </w:r>
      <w:r w:rsidRPr="00CE6297">
        <w:lastRenderedPageBreak/>
        <w:t>work-at-home, part-time-work-at-home</w:t>
      </w:r>
      <w:r>
        <w:t xml:space="preserve">. </w:t>
      </w:r>
      <w:r w:rsidR="00AA0C85">
        <w:t>A</w:t>
      </w:r>
      <w:r>
        <w:t>ll persons who are e</w:t>
      </w:r>
      <w:r w:rsidR="00AA0C85">
        <w:t>mployee</w:t>
      </w:r>
      <w:r>
        <w:t>s</w:t>
      </w:r>
      <w:r w:rsidR="00AA0C85">
        <w:t xml:space="preserve"> </w:t>
      </w:r>
      <w:r>
        <w:t>must either be</w:t>
      </w:r>
      <w:r w:rsidR="00AA0C85">
        <w:t xml:space="preserve"> </w:t>
      </w:r>
      <w:r w:rsidR="00AA0C85" w:rsidRPr="00E238D5">
        <w:t>employed by</w:t>
      </w:r>
      <w:r w:rsidR="00AA0C85">
        <w:t xml:space="preserve"> some Organization, unless the Person is self-employed. </w:t>
      </w:r>
    </w:p>
    <w:p w14:paraId="6DB21EED" w14:textId="5C2DDAD4" w:rsidR="00BF5958" w:rsidRPr="00CE6297" w:rsidRDefault="00E238D5" w:rsidP="00E238D5">
      <w:r>
        <w:t>In contrast to an employee, we can define a</w:t>
      </w:r>
      <w:r w:rsidR="00435F0D" w:rsidRPr="00CE6297">
        <w:t xml:space="preserve"> Student</w:t>
      </w:r>
      <w:r>
        <w:t xml:space="preserve"> a</w:t>
      </w:r>
      <w:r w:rsidR="00435F0D" w:rsidRPr="00CE6297">
        <w:t>s a</w:t>
      </w:r>
      <w:r w:rsidR="0009486D" w:rsidRPr="00CE6297">
        <w:t xml:space="preserve"> kind of </w:t>
      </w:r>
      <w:r w:rsidR="00435F0D" w:rsidRPr="00CE6297">
        <w:t>Organization Agent</w:t>
      </w:r>
      <w:r w:rsidR="0009486D" w:rsidRPr="00CE6297">
        <w:t xml:space="preserve"> </w:t>
      </w:r>
      <w:r w:rsidR="0009486D" w:rsidRPr="0047062D">
        <w:t>(and Person</w:t>
      </w:r>
      <w:r w:rsidR="0047062D" w:rsidRPr="0047062D">
        <w:t>)</w:t>
      </w:r>
      <w:r w:rsidR="00435F0D" w:rsidRPr="00CE6297">
        <w:t xml:space="preserve"> who is enrolled in some Educational</w:t>
      </w:r>
      <w:r>
        <w:t xml:space="preserve"> </w:t>
      </w:r>
      <w:r w:rsidR="00435F0D" w:rsidRPr="00CE6297">
        <w:t>Institution</w:t>
      </w:r>
      <w:r>
        <w:t>.</w:t>
      </w:r>
    </w:p>
    <w:p w14:paraId="7BAFD47A" w14:textId="77777777" w:rsidR="00E238D5" w:rsidRDefault="00BF5958" w:rsidP="00E238D5">
      <w:r w:rsidRPr="00324747">
        <w:t xml:space="preserve">An occupation describes the type of work performed by some employee. Different classes of occupations may be defined, </w:t>
      </w:r>
      <w:r w:rsidR="00E238D5">
        <w:t xml:space="preserve">as required, </w:t>
      </w:r>
      <w:r w:rsidRPr="00324747">
        <w:t>such as: General Office / Clerical, Manufacturing / Construction / Trades, Professional / Management / Technical, Retail Sales and Service</w:t>
      </w:r>
      <w:r w:rsidR="00E238D5">
        <w:t xml:space="preserve">. </w:t>
      </w:r>
    </w:p>
    <w:p w14:paraId="7BE05282" w14:textId="598D294A" w:rsidR="00E5713D" w:rsidRPr="00324747" w:rsidRDefault="00E238D5" w:rsidP="00E238D5">
      <w:r>
        <w:t>The TOVE Organization ontology</w:t>
      </w:r>
      <w:r>
        <w:rPr>
          <w:rStyle w:val="FootnoteReference"/>
        </w:rPr>
        <w:footnoteReference w:id="13"/>
      </w:r>
      <w:r>
        <w:t xml:space="preserve"> is reused and extended to define the </w:t>
      </w:r>
      <w:r w:rsidR="00384533">
        <w:t>concepts described above. It is reused</w:t>
      </w:r>
      <w:r>
        <w:t xml:space="preserve"> as originally presented by </w:t>
      </w:r>
      <w:r>
        <w:fldChar w:fldCharType="begin"/>
      </w:r>
      <w:r>
        <w:instrText xml:space="preserve"> ADDIN EN.CITE &lt;EndNote&gt;&lt;Cite&gt;&lt;Author&gt;Fox&lt;/Author&gt;&lt;Year&gt;1995&lt;/Year&gt;&lt;IDText&gt;An organisation ontology for enterprise modelling: preliminary concepts for linking structure and behaviour&lt;/IDText&gt;&lt;DisplayText&gt;[30]&lt;/DisplayText&gt;&lt;record&gt;&lt;isbn&gt;0818670193&lt;/isbn&gt;&lt;titles&gt;&lt;title&gt;An organisation ontology for enterprise modelling: preliminary concepts for linking structure and behaviour&lt;/title&gt;&lt;secondary-title&gt;Proceedings 4th IEEE Workshop on Enabling Technologies: Infrastructure for Collaborative Enterprises (WET ICE&amp;apos;95)&lt;/secondary-title&gt;&lt;/titles&gt;&lt;pages&gt;71-81&lt;/pages&gt;&lt;contributors&gt;&lt;authors&gt;&lt;author&gt;Fox, Mark S&lt;/author&gt;&lt;author&gt;Barbuceanu, Mihai&lt;/author&gt;&lt;author&gt;Gruninger, Michael&lt;/author&gt;&lt;/authors&gt;&lt;/contributors&gt;&lt;added-date format="utc"&gt;1581533379&lt;/added-date&gt;&lt;ref-type name="Conference Proceeding"&gt;10&lt;/ref-type&gt;&lt;dates&gt;&lt;year&gt;1995&lt;/year&gt;&lt;/dates&gt;&lt;rec-number&gt;54&lt;/rec-number&gt;&lt;publisher&gt;IEEE&lt;/publisher&gt;&lt;last-updated-date format="utc"&gt;1581533379&lt;/last-updated-date&gt;&lt;/record&gt;&lt;/Cite&gt;&lt;/EndNote&gt;</w:instrText>
      </w:r>
      <w:r>
        <w:fldChar w:fldCharType="separate"/>
      </w:r>
      <w:r>
        <w:rPr>
          <w:noProof/>
        </w:rPr>
        <w:t>[30]</w:t>
      </w:r>
      <w:r>
        <w:fldChar w:fldCharType="end"/>
      </w:r>
      <w:r w:rsidR="00384533">
        <w:t>,</w:t>
      </w:r>
      <w:r>
        <w:t xml:space="preserve"> with modifications to account for the difference in our representation of states, where a Goal is a subclass of StateType, and where Activities are enabled/caused by state types.</w:t>
      </w:r>
      <w:r w:rsidR="00384533">
        <w:t xml:space="preserve"> </w:t>
      </w:r>
      <w:r>
        <w:t>This modification also results in the removal of the StateEmpowerment class. Note that it is possible to introduce a similar concept if required, however this would likely take the form of a property that relates an organization agent to some state-types (where the states they are empowered to take an object to, and the object itself, are described by the state type).</w:t>
      </w:r>
      <w:r w:rsidR="00384533">
        <w:t xml:space="preserve"> </w:t>
      </w:r>
      <w:r>
        <w:t xml:space="preserve">The key classes required to define these concepts are summarized in </w:t>
      </w:r>
      <w:r w:rsidR="00384533">
        <w:fldChar w:fldCharType="begin"/>
      </w:r>
      <w:r w:rsidR="00384533">
        <w:instrText xml:space="preserve"> REF _Ref39835538 \h </w:instrText>
      </w:r>
      <w:r w:rsidR="00384533">
        <w:fldChar w:fldCharType="separate"/>
      </w:r>
      <w:r w:rsidR="00384533">
        <w:t xml:space="preserve">Table </w:t>
      </w:r>
      <w:r w:rsidR="00384533">
        <w:rPr>
          <w:noProof/>
        </w:rPr>
        <w:t>17</w:t>
      </w:r>
      <w:r w:rsidR="00384533">
        <w:fldChar w:fldCharType="end"/>
      </w:r>
      <w:r w:rsidR="00384533">
        <w:t>.</w:t>
      </w:r>
    </w:p>
    <w:p w14:paraId="3366B139" w14:textId="4D55B9C2" w:rsidR="00384533" w:rsidRDefault="00384533" w:rsidP="00384533">
      <w:pPr>
        <w:pStyle w:val="Caption"/>
        <w:keepNext/>
      </w:pPr>
      <w:bookmarkStart w:id="128" w:name="_Ref39835538"/>
      <w:r>
        <w:t xml:space="preserve">Table </w:t>
      </w:r>
      <w:fldSimple w:instr=" SEQ Table \* ARABIC ">
        <w:r w:rsidR="0096166B">
          <w:rPr>
            <w:noProof/>
          </w:rPr>
          <w:t>17</w:t>
        </w:r>
      </w:fldSimple>
      <w:bookmarkEnd w:id="128"/>
      <w:r>
        <w:t>: Key classes in the Organization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976"/>
        <w:gridCol w:w="3109"/>
        <w:gridCol w:w="3265"/>
      </w:tblGrid>
      <w:tr w:rsidR="000C363A" w14:paraId="314A93BA" w14:textId="77777777" w:rsidTr="00384533">
        <w:trPr>
          <w:cantSplit/>
        </w:trPr>
        <w:tc>
          <w:tcPr>
            <w:tcW w:w="2976" w:type="dxa"/>
            <w:shd w:val="clear" w:color="auto" w:fill="00FFFF"/>
          </w:tcPr>
          <w:p w14:paraId="659E6256" w14:textId="77777777" w:rsidR="000C363A" w:rsidRDefault="000C363A" w:rsidP="00384533">
            <w:pPr>
              <w:pStyle w:val="NoSpacing"/>
              <w:framePr w:hSpace="0" w:wrap="auto" w:vAnchor="margin" w:hAnchor="text" w:yAlign="inline"/>
            </w:pPr>
            <w:r>
              <w:t>Object</w:t>
            </w:r>
          </w:p>
        </w:tc>
        <w:tc>
          <w:tcPr>
            <w:tcW w:w="3109" w:type="dxa"/>
            <w:shd w:val="clear" w:color="auto" w:fill="00FFFF"/>
          </w:tcPr>
          <w:p w14:paraId="082F61CD" w14:textId="77777777" w:rsidR="000C363A" w:rsidRDefault="000C363A" w:rsidP="00384533">
            <w:pPr>
              <w:pStyle w:val="NoSpacing"/>
              <w:framePr w:hSpace="0" w:wrap="auto" w:vAnchor="margin" w:hAnchor="text" w:yAlign="inline"/>
            </w:pPr>
            <w:r>
              <w:t>Property</w:t>
            </w:r>
          </w:p>
        </w:tc>
        <w:tc>
          <w:tcPr>
            <w:tcW w:w="3265" w:type="dxa"/>
            <w:shd w:val="clear" w:color="auto" w:fill="00FFFF"/>
          </w:tcPr>
          <w:p w14:paraId="1CC79FCF" w14:textId="77777777" w:rsidR="000C363A" w:rsidRDefault="000C363A" w:rsidP="00384533">
            <w:pPr>
              <w:pStyle w:val="NoSpacing"/>
              <w:framePr w:hSpace="0" w:wrap="auto" w:vAnchor="margin" w:hAnchor="text" w:yAlign="inline"/>
            </w:pPr>
            <w:r>
              <w:t>Value</w:t>
            </w:r>
          </w:p>
        </w:tc>
      </w:tr>
      <w:tr w:rsidR="003D78DD" w14:paraId="29B3EF76" w14:textId="77777777" w:rsidTr="00384533">
        <w:trPr>
          <w:cantSplit/>
        </w:trPr>
        <w:tc>
          <w:tcPr>
            <w:tcW w:w="2976" w:type="dxa"/>
            <w:vMerge w:val="restart"/>
          </w:tcPr>
          <w:p w14:paraId="15122402" w14:textId="77777777" w:rsidR="003D78DD" w:rsidRDefault="003D78DD" w:rsidP="00384533">
            <w:pPr>
              <w:pStyle w:val="NoSpacing"/>
              <w:framePr w:hSpace="0" w:wrap="auto" w:vAnchor="margin" w:hAnchor="text" w:yAlign="inline"/>
            </w:pPr>
            <w:r>
              <w:t>Organization</w:t>
            </w:r>
            <w:r w:rsidR="008161C5">
              <w:t>PD</w:t>
            </w:r>
          </w:p>
        </w:tc>
        <w:tc>
          <w:tcPr>
            <w:tcW w:w="3109" w:type="dxa"/>
          </w:tcPr>
          <w:p w14:paraId="73FC279B" w14:textId="77777777" w:rsidR="003D78DD" w:rsidRDefault="003D78DD" w:rsidP="00384533">
            <w:pPr>
              <w:pStyle w:val="NoSpacing"/>
              <w:framePr w:hSpace="0" w:wrap="auto" w:vAnchor="margin" w:hAnchor="text" w:yAlign="inline"/>
            </w:pPr>
            <w:r>
              <w:t>subclassOf</w:t>
            </w:r>
          </w:p>
        </w:tc>
        <w:tc>
          <w:tcPr>
            <w:tcW w:w="3265" w:type="dxa"/>
          </w:tcPr>
          <w:p w14:paraId="2B885F12" w14:textId="77777777" w:rsidR="003D78DD" w:rsidRDefault="004B15F3" w:rsidP="00384533">
            <w:pPr>
              <w:pStyle w:val="NoSpacing"/>
              <w:framePr w:hSpace="0" w:wrap="auto" w:vAnchor="margin" w:hAnchor="text" w:yAlign="inline"/>
            </w:pPr>
            <w:r>
              <w:t>change:</w:t>
            </w:r>
            <w:r w:rsidR="003D78DD">
              <w:t>TimeVaryingConcept</w:t>
            </w:r>
          </w:p>
        </w:tc>
      </w:tr>
      <w:tr w:rsidR="003D78DD" w14:paraId="4B816091" w14:textId="77777777" w:rsidTr="00384533">
        <w:trPr>
          <w:cantSplit/>
        </w:trPr>
        <w:tc>
          <w:tcPr>
            <w:tcW w:w="2976" w:type="dxa"/>
            <w:vMerge/>
          </w:tcPr>
          <w:p w14:paraId="76F64500" w14:textId="77777777" w:rsidR="003D78DD" w:rsidRDefault="003D78DD" w:rsidP="00384533">
            <w:pPr>
              <w:pStyle w:val="NoSpacing"/>
              <w:framePr w:hSpace="0" w:wrap="auto" w:vAnchor="margin" w:hAnchor="text" w:yAlign="inline"/>
            </w:pPr>
          </w:p>
        </w:tc>
        <w:tc>
          <w:tcPr>
            <w:tcW w:w="3109" w:type="dxa"/>
          </w:tcPr>
          <w:p w14:paraId="60C2079C" w14:textId="77777777" w:rsidR="003D78DD" w:rsidRDefault="003D78DD" w:rsidP="00384533">
            <w:pPr>
              <w:pStyle w:val="NoSpacing"/>
              <w:framePr w:hSpace="0" w:wrap="auto" w:vAnchor="margin" w:hAnchor="text" w:yAlign="inline"/>
            </w:pPr>
            <w:r>
              <w:t>equivalentClass</w:t>
            </w:r>
          </w:p>
        </w:tc>
        <w:tc>
          <w:tcPr>
            <w:tcW w:w="3265" w:type="dxa"/>
          </w:tcPr>
          <w:p w14:paraId="0EAADA32" w14:textId="77777777" w:rsidR="003D78DD" w:rsidRDefault="004B15F3" w:rsidP="00384533">
            <w:pPr>
              <w:pStyle w:val="NoSpacing"/>
              <w:framePr w:hSpace="0" w:wrap="auto" w:vAnchor="margin" w:hAnchor="text" w:yAlign="inline"/>
            </w:pPr>
            <w:r>
              <w:t>change:</w:t>
            </w:r>
            <w:r w:rsidR="003D78DD">
              <w:t>hasManifes</w:t>
            </w:r>
            <w:r w:rsidR="008161C5">
              <w:t>tation some Organization</w:t>
            </w:r>
            <w:r w:rsidR="003D78DD">
              <w:t xml:space="preserve"> and  </w:t>
            </w:r>
            <w:r>
              <w:t xml:space="preserve"> change:</w:t>
            </w:r>
            <w:r w:rsidR="003D78DD">
              <w:t>hasMa</w:t>
            </w:r>
            <w:r w:rsidR="008161C5">
              <w:t>nifestation only Organization</w:t>
            </w:r>
          </w:p>
        </w:tc>
      </w:tr>
      <w:tr w:rsidR="003D78DD" w14:paraId="6ACB2575" w14:textId="77777777" w:rsidTr="00384533">
        <w:trPr>
          <w:cantSplit/>
        </w:trPr>
        <w:tc>
          <w:tcPr>
            <w:tcW w:w="2976" w:type="dxa"/>
            <w:vMerge/>
          </w:tcPr>
          <w:p w14:paraId="3D62818E" w14:textId="77777777" w:rsidR="003D78DD" w:rsidRDefault="003D78DD" w:rsidP="00384533">
            <w:pPr>
              <w:pStyle w:val="NoSpacing"/>
              <w:framePr w:hSpace="0" w:wrap="auto" w:vAnchor="margin" w:hAnchor="text" w:yAlign="inline"/>
            </w:pPr>
          </w:p>
        </w:tc>
        <w:tc>
          <w:tcPr>
            <w:tcW w:w="3109" w:type="dxa"/>
          </w:tcPr>
          <w:p w14:paraId="0710E720" w14:textId="77777777" w:rsidR="003D78DD" w:rsidRDefault="004B15F3" w:rsidP="00384533">
            <w:pPr>
              <w:pStyle w:val="NoSpacing"/>
              <w:framePr w:hSpace="0" w:wrap="auto" w:vAnchor="margin" w:hAnchor="text" w:yAlign="inline"/>
            </w:pPr>
            <w:r>
              <w:t>change:</w:t>
            </w:r>
            <w:r w:rsidR="006D5597">
              <w:t>existsAt</w:t>
            </w:r>
          </w:p>
        </w:tc>
        <w:tc>
          <w:tcPr>
            <w:tcW w:w="3265" w:type="dxa"/>
          </w:tcPr>
          <w:p w14:paraId="2E7F757E" w14:textId="77777777" w:rsidR="003D78DD" w:rsidRDefault="003D78DD" w:rsidP="00384533">
            <w:pPr>
              <w:pStyle w:val="NoSpacing"/>
              <w:framePr w:hSpace="0" w:wrap="auto" w:vAnchor="margin" w:hAnchor="text" w:yAlign="inline"/>
            </w:pPr>
            <w:r>
              <w:t xml:space="preserve">exactly 1 </w:t>
            </w:r>
            <w:r w:rsidR="002F0C0F">
              <w:t>time:</w:t>
            </w:r>
            <w:r>
              <w:t>Interval</w:t>
            </w:r>
          </w:p>
        </w:tc>
      </w:tr>
      <w:tr w:rsidR="00384533" w14:paraId="1DE66ABF" w14:textId="77777777" w:rsidTr="00384533">
        <w:trPr>
          <w:cantSplit/>
        </w:trPr>
        <w:tc>
          <w:tcPr>
            <w:tcW w:w="2976" w:type="dxa"/>
            <w:vMerge w:val="restart"/>
          </w:tcPr>
          <w:p w14:paraId="0E68ECAC" w14:textId="419F2DAE" w:rsidR="00384533" w:rsidRDefault="00384533" w:rsidP="00384533">
            <w:pPr>
              <w:pStyle w:val="NoSpacing"/>
              <w:framePr w:hSpace="0" w:wrap="auto" w:vAnchor="margin" w:hAnchor="text" w:yAlign="inline"/>
            </w:pPr>
            <w:r>
              <w:t>Organization</w:t>
            </w:r>
          </w:p>
        </w:tc>
        <w:tc>
          <w:tcPr>
            <w:tcW w:w="3109" w:type="dxa"/>
          </w:tcPr>
          <w:p w14:paraId="6A4C3D00" w14:textId="77777777" w:rsidR="00384533" w:rsidRDefault="00384533" w:rsidP="00384533">
            <w:pPr>
              <w:pStyle w:val="NoSpacing"/>
              <w:framePr w:hSpace="0" w:wrap="auto" w:vAnchor="margin" w:hAnchor="text" w:yAlign="inline"/>
            </w:pPr>
            <w:r>
              <w:t>subclassOf</w:t>
            </w:r>
          </w:p>
        </w:tc>
        <w:tc>
          <w:tcPr>
            <w:tcW w:w="3265" w:type="dxa"/>
          </w:tcPr>
          <w:p w14:paraId="09CD23E3" w14:textId="77777777" w:rsidR="00384533" w:rsidRDefault="00384533" w:rsidP="00384533">
            <w:pPr>
              <w:pStyle w:val="NoSpacing"/>
              <w:framePr w:hSpace="0" w:wrap="auto" w:vAnchor="margin" w:hAnchor="text" w:yAlign="inline"/>
            </w:pPr>
            <w:r>
              <w:t>change:Manifestation</w:t>
            </w:r>
          </w:p>
        </w:tc>
      </w:tr>
      <w:tr w:rsidR="00384533" w14:paraId="33EC11CE" w14:textId="77777777" w:rsidTr="00384533">
        <w:trPr>
          <w:cantSplit/>
        </w:trPr>
        <w:tc>
          <w:tcPr>
            <w:tcW w:w="2976" w:type="dxa"/>
            <w:vMerge/>
          </w:tcPr>
          <w:p w14:paraId="5F154EDE" w14:textId="77777777" w:rsidR="00384533" w:rsidRDefault="00384533" w:rsidP="00384533">
            <w:pPr>
              <w:pStyle w:val="NoSpacing"/>
              <w:framePr w:hSpace="0" w:wrap="auto" w:vAnchor="margin" w:hAnchor="text" w:yAlign="inline"/>
            </w:pPr>
          </w:p>
        </w:tc>
        <w:tc>
          <w:tcPr>
            <w:tcW w:w="3109" w:type="dxa"/>
          </w:tcPr>
          <w:p w14:paraId="4F7F7E3A" w14:textId="0E8D0D7D" w:rsidR="00384533" w:rsidRDefault="00384533" w:rsidP="00384533">
            <w:pPr>
              <w:pStyle w:val="NoSpacing"/>
              <w:framePr w:hSpace="0" w:wrap="auto" w:vAnchor="margin" w:hAnchor="text" w:yAlign="inline"/>
            </w:pPr>
            <w:r>
              <w:t>subclassOf</w:t>
            </w:r>
          </w:p>
        </w:tc>
        <w:tc>
          <w:tcPr>
            <w:tcW w:w="3265" w:type="dxa"/>
          </w:tcPr>
          <w:p w14:paraId="691A6044" w14:textId="5B0ADDC1" w:rsidR="00384533" w:rsidRDefault="00384533" w:rsidP="00384533">
            <w:pPr>
              <w:pStyle w:val="NoSpacing"/>
              <w:framePr w:hSpace="0" w:wrap="auto" w:vAnchor="margin" w:hAnchor="text" w:yAlign="inline"/>
            </w:pPr>
            <w:r>
              <w:t>tove:Organization</w:t>
            </w:r>
          </w:p>
        </w:tc>
      </w:tr>
      <w:tr w:rsidR="00384533" w14:paraId="3B88BBCA" w14:textId="77777777" w:rsidTr="00384533">
        <w:trPr>
          <w:cantSplit/>
        </w:trPr>
        <w:tc>
          <w:tcPr>
            <w:tcW w:w="2976" w:type="dxa"/>
            <w:vMerge/>
          </w:tcPr>
          <w:p w14:paraId="2B99EC77" w14:textId="77777777" w:rsidR="00384533" w:rsidRDefault="00384533" w:rsidP="00384533">
            <w:pPr>
              <w:pStyle w:val="NoSpacing"/>
              <w:framePr w:hSpace="0" w:wrap="auto" w:vAnchor="margin" w:hAnchor="text" w:yAlign="inline"/>
            </w:pPr>
          </w:p>
        </w:tc>
        <w:tc>
          <w:tcPr>
            <w:tcW w:w="3109" w:type="dxa"/>
          </w:tcPr>
          <w:p w14:paraId="4B116B38" w14:textId="77777777" w:rsidR="00384533" w:rsidRDefault="00384533" w:rsidP="00384533">
            <w:pPr>
              <w:pStyle w:val="NoSpacing"/>
              <w:framePr w:hSpace="0" w:wrap="auto" w:vAnchor="margin" w:hAnchor="text" w:yAlign="inline"/>
            </w:pPr>
            <w:r>
              <w:t>equivalentClass</w:t>
            </w:r>
          </w:p>
        </w:tc>
        <w:tc>
          <w:tcPr>
            <w:tcW w:w="3265" w:type="dxa"/>
          </w:tcPr>
          <w:p w14:paraId="764B22F3" w14:textId="77777777" w:rsidR="00384533" w:rsidRDefault="00384533" w:rsidP="00384533">
            <w:pPr>
              <w:pStyle w:val="NoSpacing"/>
              <w:framePr w:hSpace="0" w:wrap="auto" w:vAnchor="margin" w:hAnchor="text" w:yAlign="inline"/>
            </w:pPr>
            <w:r>
              <w:t>change:manifestationOf some OrganizationPD and   change:manifestationOf only OrganizationPD</w:t>
            </w:r>
          </w:p>
        </w:tc>
      </w:tr>
      <w:tr w:rsidR="00384533" w14:paraId="1954ED85" w14:textId="77777777" w:rsidTr="00384533">
        <w:trPr>
          <w:cantSplit/>
        </w:trPr>
        <w:tc>
          <w:tcPr>
            <w:tcW w:w="2976" w:type="dxa"/>
            <w:vMerge/>
          </w:tcPr>
          <w:p w14:paraId="07990370" w14:textId="77777777" w:rsidR="00384533" w:rsidRDefault="00384533" w:rsidP="00384533">
            <w:pPr>
              <w:pStyle w:val="NoSpacing"/>
              <w:framePr w:hSpace="0" w:wrap="auto" w:vAnchor="margin" w:hAnchor="text" w:yAlign="inline"/>
            </w:pPr>
          </w:p>
        </w:tc>
        <w:tc>
          <w:tcPr>
            <w:tcW w:w="3109" w:type="dxa"/>
          </w:tcPr>
          <w:p w14:paraId="14258501" w14:textId="77777777" w:rsidR="00384533" w:rsidRDefault="00384533" w:rsidP="00384533">
            <w:pPr>
              <w:pStyle w:val="NoSpacing"/>
              <w:framePr w:hSpace="0" w:wrap="auto" w:vAnchor="margin" w:hAnchor="text" w:yAlign="inline"/>
            </w:pPr>
            <w:r>
              <w:t>change:existsAt</w:t>
            </w:r>
          </w:p>
        </w:tc>
        <w:tc>
          <w:tcPr>
            <w:tcW w:w="3265" w:type="dxa"/>
          </w:tcPr>
          <w:p w14:paraId="7E6C3C5E" w14:textId="77777777" w:rsidR="00384533" w:rsidRDefault="00384533" w:rsidP="00384533">
            <w:pPr>
              <w:pStyle w:val="NoSpacing"/>
              <w:framePr w:hSpace="0" w:wrap="auto" w:vAnchor="margin" w:hAnchor="text" w:yAlign="inline"/>
            </w:pPr>
            <w:r>
              <w:t>exactly 1  time:TemporalEntity</w:t>
            </w:r>
          </w:p>
        </w:tc>
      </w:tr>
      <w:tr w:rsidR="00384533" w14:paraId="3990AA28" w14:textId="77777777" w:rsidTr="00384533">
        <w:trPr>
          <w:cantSplit/>
        </w:trPr>
        <w:tc>
          <w:tcPr>
            <w:tcW w:w="2976" w:type="dxa"/>
            <w:vMerge/>
          </w:tcPr>
          <w:p w14:paraId="6A28B518" w14:textId="77777777" w:rsidR="00384533" w:rsidRDefault="00384533" w:rsidP="00384533">
            <w:pPr>
              <w:pStyle w:val="NoSpacing"/>
              <w:framePr w:hSpace="0" w:wrap="auto" w:vAnchor="margin" w:hAnchor="text" w:yAlign="inline"/>
            </w:pPr>
          </w:p>
        </w:tc>
        <w:tc>
          <w:tcPr>
            <w:tcW w:w="3109" w:type="dxa"/>
          </w:tcPr>
          <w:p w14:paraId="36B8593F" w14:textId="77777777" w:rsidR="00384533" w:rsidRDefault="00384533" w:rsidP="00384533">
            <w:pPr>
              <w:pStyle w:val="NoSpacing"/>
              <w:framePr w:hSpace="0" w:wrap="auto" w:vAnchor="margin" w:hAnchor="text" w:yAlign="inline"/>
            </w:pPr>
            <w:r>
              <w:t>schema:address</w:t>
            </w:r>
          </w:p>
        </w:tc>
        <w:tc>
          <w:tcPr>
            <w:tcW w:w="3265" w:type="dxa"/>
          </w:tcPr>
          <w:p w14:paraId="5944A592" w14:textId="77777777" w:rsidR="00384533" w:rsidRDefault="00384533" w:rsidP="00384533">
            <w:pPr>
              <w:pStyle w:val="NoSpacing"/>
              <w:framePr w:hSpace="0" w:wrap="auto" w:vAnchor="margin" w:hAnchor="text" w:yAlign="inline"/>
            </w:pPr>
            <w:r>
              <w:t>only schema:PostalAddress</w:t>
            </w:r>
          </w:p>
        </w:tc>
      </w:tr>
      <w:tr w:rsidR="00384533" w14:paraId="40CA8EA5" w14:textId="77777777" w:rsidTr="00384533">
        <w:trPr>
          <w:cantSplit/>
        </w:trPr>
        <w:tc>
          <w:tcPr>
            <w:tcW w:w="2976" w:type="dxa"/>
            <w:vMerge/>
          </w:tcPr>
          <w:p w14:paraId="7DDC8B62" w14:textId="77777777" w:rsidR="00384533" w:rsidRDefault="00384533" w:rsidP="00384533">
            <w:pPr>
              <w:pStyle w:val="NoSpacing"/>
              <w:framePr w:hSpace="0" w:wrap="auto" w:vAnchor="margin" w:hAnchor="text" w:yAlign="inline"/>
            </w:pPr>
          </w:p>
        </w:tc>
        <w:tc>
          <w:tcPr>
            <w:tcW w:w="3109" w:type="dxa"/>
          </w:tcPr>
          <w:p w14:paraId="10DC1A0D" w14:textId="77777777" w:rsidR="00384533" w:rsidRDefault="00384533" w:rsidP="00384533">
            <w:pPr>
              <w:pStyle w:val="NoSpacing"/>
              <w:framePr w:hSpace="0" w:wrap="auto" w:vAnchor="margin" w:hAnchor="text" w:yAlign="inline"/>
            </w:pPr>
            <w:r>
              <w:t>tove:has_goal</w:t>
            </w:r>
          </w:p>
        </w:tc>
        <w:tc>
          <w:tcPr>
            <w:tcW w:w="3265" w:type="dxa"/>
          </w:tcPr>
          <w:p w14:paraId="66E02A7B" w14:textId="77777777" w:rsidR="00384533" w:rsidRDefault="00384533" w:rsidP="00384533">
            <w:pPr>
              <w:pStyle w:val="NoSpacing"/>
              <w:framePr w:hSpace="0" w:wrap="auto" w:vAnchor="margin" w:hAnchor="text" w:yAlign="inline"/>
            </w:pPr>
            <w:r>
              <w:t>only tove:Goal</w:t>
            </w:r>
          </w:p>
        </w:tc>
      </w:tr>
      <w:tr w:rsidR="00384533" w14:paraId="13B99565" w14:textId="77777777" w:rsidTr="00384533">
        <w:trPr>
          <w:cantSplit/>
        </w:trPr>
        <w:tc>
          <w:tcPr>
            <w:tcW w:w="2976" w:type="dxa"/>
            <w:vMerge/>
          </w:tcPr>
          <w:p w14:paraId="35CF213D" w14:textId="77777777" w:rsidR="00384533" w:rsidRDefault="00384533" w:rsidP="00384533">
            <w:pPr>
              <w:pStyle w:val="NoSpacing"/>
              <w:framePr w:hSpace="0" w:wrap="auto" w:vAnchor="margin" w:hAnchor="text" w:yAlign="inline"/>
            </w:pPr>
          </w:p>
        </w:tc>
        <w:tc>
          <w:tcPr>
            <w:tcW w:w="3109" w:type="dxa"/>
          </w:tcPr>
          <w:p w14:paraId="663AFE12" w14:textId="77777777" w:rsidR="00384533" w:rsidRDefault="00384533" w:rsidP="00384533">
            <w:pPr>
              <w:pStyle w:val="NoSpacing"/>
              <w:framePr w:hSpace="0" w:wrap="auto" w:vAnchor="margin" w:hAnchor="text" w:yAlign="inline"/>
            </w:pPr>
            <w:r>
              <w:t>tove:consists_of</w:t>
            </w:r>
          </w:p>
        </w:tc>
        <w:tc>
          <w:tcPr>
            <w:tcW w:w="3265" w:type="dxa"/>
          </w:tcPr>
          <w:p w14:paraId="0031DB60" w14:textId="77777777" w:rsidR="00384533" w:rsidRDefault="00384533" w:rsidP="00384533">
            <w:pPr>
              <w:pStyle w:val="NoSpacing"/>
              <w:framePr w:hSpace="0" w:wrap="auto" w:vAnchor="margin" w:hAnchor="text" w:yAlign="inline"/>
            </w:pPr>
            <w:r>
              <w:t>only tove:Division</w:t>
            </w:r>
          </w:p>
        </w:tc>
      </w:tr>
      <w:tr w:rsidR="00384533" w14:paraId="1C2DBC57" w14:textId="77777777" w:rsidTr="00384533">
        <w:trPr>
          <w:cantSplit/>
        </w:trPr>
        <w:tc>
          <w:tcPr>
            <w:tcW w:w="2976" w:type="dxa"/>
            <w:vMerge/>
          </w:tcPr>
          <w:p w14:paraId="292D4487" w14:textId="77777777" w:rsidR="00384533" w:rsidRDefault="00384533" w:rsidP="00384533">
            <w:pPr>
              <w:pStyle w:val="NoSpacing"/>
              <w:framePr w:hSpace="0" w:wrap="auto" w:vAnchor="margin" w:hAnchor="text" w:yAlign="inline"/>
            </w:pPr>
          </w:p>
        </w:tc>
        <w:tc>
          <w:tcPr>
            <w:tcW w:w="3109" w:type="dxa"/>
          </w:tcPr>
          <w:p w14:paraId="48AAAD75" w14:textId="325E1BA3" w:rsidR="00384533" w:rsidRDefault="00384533" w:rsidP="00384533">
            <w:pPr>
              <w:pStyle w:val="NoSpacing"/>
              <w:framePr w:hSpace="0" w:wrap="auto" w:vAnchor="margin" w:hAnchor="text" w:yAlign="inline"/>
            </w:pPr>
            <w:r>
              <w:t>spatialloc:assiociatedLocation</w:t>
            </w:r>
          </w:p>
        </w:tc>
        <w:tc>
          <w:tcPr>
            <w:tcW w:w="3265" w:type="dxa"/>
          </w:tcPr>
          <w:p w14:paraId="56CD471B" w14:textId="22AA8CB5" w:rsidR="00384533" w:rsidRDefault="00384533" w:rsidP="00384533">
            <w:pPr>
              <w:pStyle w:val="NoSpacing"/>
              <w:framePr w:hSpace="0" w:wrap="auto" w:vAnchor="margin" w:hAnchor="text" w:yAlign="inline"/>
            </w:pPr>
            <w:r>
              <w:t>only geosparql:Feature</w:t>
            </w:r>
          </w:p>
        </w:tc>
      </w:tr>
      <w:tr w:rsidR="00384533" w14:paraId="4AE02D2D" w14:textId="77777777" w:rsidTr="00384533">
        <w:trPr>
          <w:cantSplit/>
        </w:trPr>
        <w:tc>
          <w:tcPr>
            <w:tcW w:w="2976" w:type="dxa"/>
            <w:vMerge/>
          </w:tcPr>
          <w:p w14:paraId="55796B54" w14:textId="77777777" w:rsidR="00384533" w:rsidRDefault="00384533" w:rsidP="00384533">
            <w:pPr>
              <w:pStyle w:val="NoSpacing"/>
              <w:framePr w:hSpace="0" w:wrap="auto" w:vAnchor="margin" w:hAnchor="text" w:yAlign="inline"/>
            </w:pPr>
          </w:p>
        </w:tc>
        <w:tc>
          <w:tcPr>
            <w:tcW w:w="3109" w:type="dxa"/>
          </w:tcPr>
          <w:p w14:paraId="2E176097" w14:textId="6D429999" w:rsidR="00384533" w:rsidRDefault="00384533" w:rsidP="00384533">
            <w:pPr>
              <w:pStyle w:val="NoSpacing"/>
              <w:framePr w:hSpace="0" w:wrap="auto" w:vAnchor="margin" w:hAnchor="text" w:yAlign="inline"/>
            </w:pPr>
            <w:r>
              <w:t>hasOrgMember</w:t>
            </w:r>
          </w:p>
        </w:tc>
        <w:tc>
          <w:tcPr>
            <w:tcW w:w="3265" w:type="dxa"/>
          </w:tcPr>
          <w:p w14:paraId="51E149FC" w14:textId="4F13CB21" w:rsidR="00384533" w:rsidRDefault="00384533" w:rsidP="00384533">
            <w:pPr>
              <w:pStyle w:val="NoSpacing"/>
              <w:framePr w:hSpace="0" w:wrap="auto" w:vAnchor="margin" w:hAnchor="text" w:yAlign="inline"/>
            </w:pPr>
            <w:r>
              <w:t>min 2 tove:OrganizationAgent</w:t>
            </w:r>
          </w:p>
        </w:tc>
      </w:tr>
      <w:tr w:rsidR="00780FAD" w14:paraId="4A16DA15" w14:textId="77777777" w:rsidTr="00384533">
        <w:trPr>
          <w:cantSplit/>
        </w:trPr>
        <w:tc>
          <w:tcPr>
            <w:tcW w:w="2976" w:type="dxa"/>
            <w:vMerge w:val="restart"/>
          </w:tcPr>
          <w:p w14:paraId="51A4FAEA" w14:textId="77777777" w:rsidR="00780FAD" w:rsidRDefault="00780FAD" w:rsidP="00384533">
            <w:pPr>
              <w:pStyle w:val="NoSpacing"/>
              <w:framePr w:hSpace="0" w:wrap="auto" w:vAnchor="margin" w:hAnchor="text" w:yAlign="inline"/>
            </w:pPr>
            <w:r>
              <w:t>tove:Role</w:t>
            </w:r>
          </w:p>
        </w:tc>
        <w:tc>
          <w:tcPr>
            <w:tcW w:w="3109" w:type="dxa"/>
          </w:tcPr>
          <w:p w14:paraId="413AC632" w14:textId="77777777" w:rsidR="00780FAD" w:rsidRDefault="00780FAD" w:rsidP="00384533">
            <w:pPr>
              <w:pStyle w:val="NoSpacing"/>
              <w:framePr w:hSpace="0" w:wrap="auto" w:vAnchor="margin" w:hAnchor="text" w:yAlign="inline"/>
            </w:pPr>
            <w:r>
              <w:t>tove:has_goal</w:t>
            </w:r>
          </w:p>
        </w:tc>
        <w:tc>
          <w:tcPr>
            <w:tcW w:w="3265" w:type="dxa"/>
          </w:tcPr>
          <w:p w14:paraId="06D23A65" w14:textId="77777777" w:rsidR="00780FAD" w:rsidRDefault="00780FAD" w:rsidP="00384533">
            <w:pPr>
              <w:pStyle w:val="NoSpacing"/>
              <w:framePr w:hSpace="0" w:wrap="auto" w:vAnchor="margin" w:hAnchor="text" w:yAlign="inline"/>
            </w:pPr>
            <w:r>
              <w:t xml:space="preserve">only </w:t>
            </w:r>
            <w:r w:rsidR="00671E67">
              <w:t>tove:</w:t>
            </w:r>
            <w:r>
              <w:t>Goal</w:t>
            </w:r>
          </w:p>
        </w:tc>
      </w:tr>
      <w:tr w:rsidR="00780FAD" w14:paraId="1932FD6F" w14:textId="77777777" w:rsidTr="00384533">
        <w:trPr>
          <w:cantSplit/>
        </w:trPr>
        <w:tc>
          <w:tcPr>
            <w:tcW w:w="2976" w:type="dxa"/>
            <w:vMerge/>
          </w:tcPr>
          <w:p w14:paraId="69B9239B" w14:textId="77777777" w:rsidR="00780FAD" w:rsidRDefault="00780FAD" w:rsidP="00384533">
            <w:pPr>
              <w:pStyle w:val="NoSpacing"/>
              <w:framePr w:hSpace="0" w:wrap="auto" w:vAnchor="margin" w:hAnchor="text" w:yAlign="inline"/>
            </w:pPr>
          </w:p>
        </w:tc>
        <w:tc>
          <w:tcPr>
            <w:tcW w:w="3109" w:type="dxa"/>
          </w:tcPr>
          <w:p w14:paraId="7E97D230" w14:textId="77777777" w:rsidR="00780FAD" w:rsidRDefault="00780FAD" w:rsidP="00384533">
            <w:pPr>
              <w:pStyle w:val="NoSpacing"/>
              <w:framePr w:hSpace="0" w:wrap="auto" w:vAnchor="margin" w:hAnchor="text" w:yAlign="inline"/>
            </w:pPr>
            <w:r>
              <w:t>tove:has_process</w:t>
            </w:r>
          </w:p>
        </w:tc>
        <w:tc>
          <w:tcPr>
            <w:tcW w:w="3265" w:type="dxa"/>
          </w:tcPr>
          <w:p w14:paraId="21677652" w14:textId="77777777" w:rsidR="00780FAD" w:rsidRDefault="00780FAD" w:rsidP="00384533">
            <w:pPr>
              <w:pStyle w:val="NoSpacing"/>
              <w:framePr w:hSpace="0" w:wrap="auto" w:vAnchor="margin" w:hAnchor="text" w:yAlign="inline"/>
            </w:pPr>
            <w:r>
              <w:t xml:space="preserve">only </w:t>
            </w:r>
            <w:r w:rsidR="00470DA9">
              <w:t xml:space="preserve">(tove:Process or </w:t>
            </w:r>
            <w:r w:rsidR="00671E67">
              <w:t>activity:</w:t>
            </w:r>
            <w:r>
              <w:t>Activity</w:t>
            </w:r>
            <w:r w:rsidR="00470DA9">
              <w:t>)</w:t>
            </w:r>
          </w:p>
        </w:tc>
      </w:tr>
      <w:tr w:rsidR="00780FAD" w14:paraId="62114D79" w14:textId="77777777" w:rsidTr="00384533">
        <w:trPr>
          <w:cantSplit/>
        </w:trPr>
        <w:tc>
          <w:tcPr>
            <w:tcW w:w="2976" w:type="dxa"/>
            <w:vMerge/>
          </w:tcPr>
          <w:p w14:paraId="54315667" w14:textId="77777777" w:rsidR="00780FAD" w:rsidRDefault="00780FAD" w:rsidP="00384533">
            <w:pPr>
              <w:pStyle w:val="NoSpacing"/>
              <w:framePr w:hSpace="0" w:wrap="auto" w:vAnchor="margin" w:hAnchor="text" w:yAlign="inline"/>
            </w:pPr>
          </w:p>
        </w:tc>
        <w:tc>
          <w:tcPr>
            <w:tcW w:w="3109" w:type="dxa"/>
          </w:tcPr>
          <w:p w14:paraId="03CC8769" w14:textId="77777777" w:rsidR="00780FAD" w:rsidRDefault="00780FAD" w:rsidP="00384533">
            <w:pPr>
              <w:pStyle w:val="NoSpacing"/>
              <w:framePr w:hSpace="0" w:wrap="auto" w:vAnchor="margin" w:hAnchor="text" w:yAlign="inline"/>
            </w:pPr>
            <w:r>
              <w:t>tove:has_authority</w:t>
            </w:r>
          </w:p>
        </w:tc>
        <w:tc>
          <w:tcPr>
            <w:tcW w:w="3265" w:type="dxa"/>
          </w:tcPr>
          <w:p w14:paraId="58738063" w14:textId="77777777" w:rsidR="00780FAD" w:rsidRDefault="00780FAD" w:rsidP="00384533">
            <w:pPr>
              <w:pStyle w:val="NoSpacing"/>
              <w:framePr w:hSpace="0" w:wrap="auto" w:vAnchor="margin" w:hAnchor="text" w:yAlign="inline"/>
            </w:pPr>
            <w:r>
              <w:t>only tove:</w:t>
            </w:r>
            <w:r w:rsidRPr="001C004F">
              <w:t>Authority</w:t>
            </w:r>
          </w:p>
        </w:tc>
      </w:tr>
      <w:tr w:rsidR="00780FAD" w14:paraId="0C255E01" w14:textId="77777777" w:rsidTr="00384533">
        <w:trPr>
          <w:cantSplit/>
        </w:trPr>
        <w:tc>
          <w:tcPr>
            <w:tcW w:w="2976" w:type="dxa"/>
            <w:vMerge/>
          </w:tcPr>
          <w:p w14:paraId="4CD6104B" w14:textId="77777777" w:rsidR="00780FAD" w:rsidRDefault="00780FAD" w:rsidP="00384533">
            <w:pPr>
              <w:pStyle w:val="NoSpacing"/>
              <w:framePr w:hSpace="0" w:wrap="auto" w:vAnchor="margin" w:hAnchor="text" w:yAlign="inline"/>
            </w:pPr>
          </w:p>
        </w:tc>
        <w:tc>
          <w:tcPr>
            <w:tcW w:w="3109" w:type="dxa"/>
          </w:tcPr>
          <w:p w14:paraId="4B3BF851" w14:textId="77777777" w:rsidR="00780FAD" w:rsidRDefault="00780FAD" w:rsidP="00384533">
            <w:pPr>
              <w:pStyle w:val="NoSpacing"/>
              <w:framePr w:hSpace="0" w:wrap="auto" w:vAnchor="margin" w:hAnchor="text" w:yAlign="inline"/>
            </w:pPr>
            <w:r>
              <w:t>tove:requires_skill</w:t>
            </w:r>
          </w:p>
        </w:tc>
        <w:tc>
          <w:tcPr>
            <w:tcW w:w="3265" w:type="dxa"/>
          </w:tcPr>
          <w:p w14:paraId="56B22AEB" w14:textId="77777777" w:rsidR="00780FAD" w:rsidRDefault="00780FAD" w:rsidP="00384533">
            <w:pPr>
              <w:pStyle w:val="NoSpacing"/>
              <w:framePr w:hSpace="0" w:wrap="auto" w:vAnchor="margin" w:hAnchor="text" w:yAlign="inline"/>
            </w:pPr>
            <w:r>
              <w:t>only  tove:</w:t>
            </w:r>
            <w:r w:rsidRPr="001C004F">
              <w:t>Skill</w:t>
            </w:r>
          </w:p>
        </w:tc>
      </w:tr>
      <w:tr w:rsidR="00780FAD" w14:paraId="5B811CEB" w14:textId="77777777" w:rsidTr="00384533">
        <w:trPr>
          <w:cantSplit/>
        </w:trPr>
        <w:tc>
          <w:tcPr>
            <w:tcW w:w="2976" w:type="dxa"/>
            <w:vMerge/>
          </w:tcPr>
          <w:p w14:paraId="1093FDAB" w14:textId="77777777" w:rsidR="00780FAD" w:rsidRDefault="00780FAD" w:rsidP="00384533">
            <w:pPr>
              <w:pStyle w:val="NoSpacing"/>
              <w:framePr w:hSpace="0" w:wrap="auto" w:vAnchor="margin" w:hAnchor="text" w:yAlign="inline"/>
            </w:pPr>
          </w:p>
        </w:tc>
        <w:tc>
          <w:tcPr>
            <w:tcW w:w="3109" w:type="dxa"/>
          </w:tcPr>
          <w:p w14:paraId="18775088" w14:textId="77777777" w:rsidR="00780FAD" w:rsidRDefault="00780FAD" w:rsidP="00384533">
            <w:pPr>
              <w:pStyle w:val="NoSpacing"/>
              <w:framePr w:hSpace="0" w:wrap="auto" w:vAnchor="margin" w:hAnchor="text" w:yAlign="inline"/>
            </w:pPr>
            <w:r>
              <w:t>tove:has_resource</w:t>
            </w:r>
          </w:p>
        </w:tc>
        <w:tc>
          <w:tcPr>
            <w:tcW w:w="3265" w:type="dxa"/>
          </w:tcPr>
          <w:p w14:paraId="345928DB" w14:textId="77777777" w:rsidR="00780FAD" w:rsidRDefault="001C004F" w:rsidP="00384533">
            <w:pPr>
              <w:pStyle w:val="NoSpacing"/>
              <w:framePr w:hSpace="0" w:wrap="auto" w:vAnchor="margin" w:hAnchor="text" w:yAlign="inline"/>
            </w:pPr>
            <w:r>
              <w:t xml:space="preserve">only </w:t>
            </w:r>
            <w:r w:rsidR="00671E67">
              <w:t>resource:</w:t>
            </w:r>
            <w:r>
              <w:t>ResourceType</w:t>
            </w:r>
          </w:p>
        </w:tc>
      </w:tr>
      <w:tr w:rsidR="00780FAD" w14:paraId="3BC10347" w14:textId="77777777" w:rsidTr="00384533">
        <w:trPr>
          <w:cantSplit/>
        </w:trPr>
        <w:tc>
          <w:tcPr>
            <w:tcW w:w="2976" w:type="dxa"/>
          </w:tcPr>
          <w:p w14:paraId="033F4887" w14:textId="77777777" w:rsidR="00780FAD" w:rsidRDefault="00DA6E9C" w:rsidP="00384533">
            <w:pPr>
              <w:pStyle w:val="NoSpacing"/>
              <w:framePr w:hSpace="0" w:wrap="auto" w:vAnchor="margin" w:hAnchor="text" w:yAlign="inline"/>
            </w:pPr>
            <w:r>
              <w:t>tove:</w:t>
            </w:r>
            <w:r w:rsidR="00780FAD">
              <w:t>Goal</w:t>
            </w:r>
          </w:p>
        </w:tc>
        <w:tc>
          <w:tcPr>
            <w:tcW w:w="3109" w:type="dxa"/>
          </w:tcPr>
          <w:p w14:paraId="2DCE1EC3" w14:textId="77777777" w:rsidR="00780FAD" w:rsidRDefault="00780FAD" w:rsidP="00384533">
            <w:pPr>
              <w:pStyle w:val="NoSpacing"/>
              <w:framePr w:hSpace="0" w:wrap="auto" w:vAnchor="margin" w:hAnchor="text" w:yAlign="inline"/>
            </w:pPr>
            <w:r>
              <w:t>subClassOf</w:t>
            </w:r>
          </w:p>
        </w:tc>
        <w:tc>
          <w:tcPr>
            <w:tcW w:w="3265" w:type="dxa"/>
          </w:tcPr>
          <w:p w14:paraId="577EEFC3" w14:textId="77777777" w:rsidR="00780FAD" w:rsidRDefault="00780FAD" w:rsidP="00384533">
            <w:pPr>
              <w:pStyle w:val="NoSpacing"/>
              <w:framePr w:hSpace="0" w:wrap="auto" w:vAnchor="margin" w:hAnchor="text" w:yAlign="inline"/>
            </w:pPr>
            <w:r>
              <w:t>StateType</w:t>
            </w:r>
          </w:p>
        </w:tc>
      </w:tr>
      <w:tr w:rsidR="00780FAD" w14:paraId="1C252282" w14:textId="77777777" w:rsidTr="00384533">
        <w:trPr>
          <w:cantSplit/>
        </w:trPr>
        <w:tc>
          <w:tcPr>
            <w:tcW w:w="2976" w:type="dxa"/>
            <w:vMerge w:val="restart"/>
          </w:tcPr>
          <w:p w14:paraId="76A782CC" w14:textId="77777777" w:rsidR="00780FAD" w:rsidRDefault="00780FAD" w:rsidP="00384533">
            <w:pPr>
              <w:pStyle w:val="NoSpacing"/>
              <w:framePr w:hSpace="0" w:wrap="auto" w:vAnchor="margin" w:hAnchor="text" w:yAlign="inline"/>
            </w:pPr>
            <w:r>
              <w:t>FirmPD</w:t>
            </w:r>
          </w:p>
        </w:tc>
        <w:tc>
          <w:tcPr>
            <w:tcW w:w="3109" w:type="dxa"/>
          </w:tcPr>
          <w:p w14:paraId="1351BB4E" w14:textId="77777777" w:rsidR="00780FAD" w:rsidRDefault="00780FAD" w:rsidP="00384533">
            <w:pPr>
              <w:pStyle w:val="NoSpacing"/>
              <w:framePr w:hSpace="0" w:wrap="auto" w:vAnchor="margin" w:hAnchor="text" w:yAlign="inline"/>
            </w:pPr>
            <w:r>
              <w:t>subclassOf</w:t>
            </w:r>
          </w:p>
        </w:tc>
        <w:tc>
          <w:tcPr>
            <w:tcW w:w="3265" w:type="dxa"/>
          </w:tcPr>
          <w:p w14:paraId="418B6817" w14:textId="77777777" w:rsidR="00780FAD" w:rsidRDefault="00671E67" w:rsidP="00384533">
            <w:pPr>
              <w:pStyle w:val="NoSpacing"/>
              <w:framePr w:hSpace="0" w:wrap="auto" w:vAnchor="margin" w:hAnchor="text" w:yAlign="inline"/>
            </w:pPr>
            <w:r>
              <w:t>tove:</w:t>
            </w:r>
            <w:r w:rsidR="00780FAD">
              <w:t>Organization</w:t>
            </w:r>
          </w:p>
        </w:tc>
      </w:tr>
      <w:tr w:rsidR="00780FAD" w14:paraId="46FA98FF" w14:textId="77777777" w:rsidTr="00384533">
        <w:trPr>
          <w:cantSplit/>
        </w:trPr>
        <w:tc>
          <w:tcPr>
            <w:tcW w:w="2976" w:type="dxa"/>
            <w:vMerge/>
          </w:tcPr>
          <w:p w14:paraId="57A99B22" w14:textId="77777777" w:rsidR="00780FAD" w:rsidRDefault="00780FAD" w:rsidP="00384533">
            <w:pPr>
              <w:pStyle w:val="NoSpacing"/>
              <w:framePr w:hSpace="0" w:wrap="auto" w:vAnchor="margin" w:hAnchor="text" w:yAlign="inline"/>
            </w:pPr>
          </w:p>
        </w:tc>
        <w:tc>
          <w:tcPr>
            <w:tcW w:w="3109" w:type="dxa"/>
          </w:tcPr>
          <w:p w14:paraId="20B15340" w14:textId="77777777" w:rsidR="00780FAD" w:rsidRDefault="00780FAD" w:rsidP="00384533">
            <w:pPr>
              <w:pStyle w:val="NoSpacing"/>
              <w:framePr w:hSpace="0" w:wrap="auto" w:vAnchor="margin" w:hAnchor="text" w:yAlign="inline"/>
            </w:pPr>
            <w:r>
              <w:t>has</w:t>
            </w:r>
            <w:r w:rsidR="005C5ABB">
              <w:t>Firm</w:t>
            </w:r>
            <w:r>
              <w:t>Id</w:t>
            </w:r>
          </w:p>
        </w:tc>
        <w:tc>
          <w:tcPr>
            <w:tcW w:w="3265" w:type="dxa"/>
          </w:tcPr>
          <w:p w14:paraId="4DD3874E" w14:textId="77777777" w:rsidR="00780FAD" w:rsidRDefault="00780FAD" w:rsidP="00384533">
            <w:pPr>
              <w:pStyle w:val="NoSpacing"/>
              <w:framePr w:hSpace="0" w:wrap="auto" w:vAnchor="margin" w:hAnchor="text" w:yAlign="inline"/>
            </w:pPr>
            <w:r>
              <w:t xml:space="preserve">only </w:t>
            </w:r>
            <w:r w:rsidR="005C5ABB">
              <w:t>Firm</w:t>
            </w:r>
            <w:r>
              <w:t>Id</w:t>
            </w:r>
          </w:p>
        </w:tc>
      </w:tr>
      <w:tr w:rsidR="00780FAD" w14:paraId="2B181B42" w14:textId="77777777" w:rsidTr="00384533">
        <w:trPr>
          <w:cantSplit/>
        </w:trPr>
        <w:tc>
          <w:tcPr>
            <w:tcW w:w="2976" w:type="dxa"/>
            <w:vMerge/>
          </w:tcPr>
          <w:p w14:paraId="16CC4A6D" w14:textId="77777777" w:rsidR="00780FAD" w:rsidRDefault="00780FAD" w:rsidP="00384533">
            <w:pPr>
              <w:pStyle w:val="NoSpacing"/>
              <w:framePr w:hSpace="0" w:wrap="auto" w:vAnchor="margin" w:hAnchor="text" w:yAlign="inline"/>
            </w:pPr>
          </w:p>
        </w:tc>
        <w:tc>
          <w:tcPr>
            <w:tcW w:w="3109" w:type="dxa"/>
          </w:tcPr>
          <w:p w14:paraId="364FFEA1" w14:textId="77777777" w:rsidR="00780FAD" w:rsidRDefault="00780FAD" w:rsidP="00384533">
            <w:pPr>
              <w:pStyle w:val="NoSpacing"/>
              <w:framePr w:hSpace="0" w:wrap="auto" w:vAnchor="margin" w:hAnchor="text" w:yAlign="inline"/>
            </w:pPr>
            <w:r>
              <w:t>equivalentClass</w:t>
            </w:r>
          </w:p>
        </w:tc>
        <w:tc>
          <w:tcPr>
            <w:tcW w:w="3265" w:type="dxa"/>
          </w:tcPr>
          <w:p w14:paraId="35E847D2" w14:textId="77777777" w:rsidR="00780FAD" w:rsidRDefault="004B15F3" w:rsidP="00384533">
            <w:pPr>
              <w:pStyle w:val="NoSpacing"/>
              <w:framePr w:hSpace="0" w:wrap="auto" w:vAnchor="margin" w:hAnchor="text" w:yAlign="inline"/>
            </w:pPr>
            <w:r>
              <w:t>change:</w:t>
            </w:r>
            <w:r w:rsidR="00780FAD">
              <w:t xml:space="preserve">hasManifestation some Firm and  </w:t>
            </w:r>
            <w:r>
              <w:t xml:space="preserve"> change:</w:t>
            </w:r>
            <w:r w:rsidR="00780FAD">
              <w:t>hasManifestation only Firm</w:t>
            </w:r>
          </w:p>
        </w:tc>
      </w:tr>
      <w:tr w:rsidR="00780FAD" w14:paraId="29A7556B" w14:textId="77777777" w:rsidTr="00384533">
        <w:trPr>
          <w:cantSplit/>
        </w:trPr>
        <w:tc>
          <w:tcPr>
            <w:tcW w:w="2976" w:type="dxa"/>
            <w:vMerge/>
          </w:tcPr>
          <w:p w14:paraId="56DA6FE4" w14:textId="77777777" w:rsidR="00780FAD" w:rsidRDefault="00780FAD" w:rsidP="00384533">
            <w:pPr>
              <w:pStyle w:val="NoSpacing"/>
              <w:framePr w:hSpace="0" w:wrap="auto" w:vAnchor="margin" w:hAnchor="text" w:yAlign="inline"/>
            </w:pPr>
          </w:p>
        </w:tc>
        <w:tc>
          <w:tcPr>
            <w:tcW w:w="3109" w:type="dxa"/>
          </w:tcPr>
          <w:p w14:paraId="15037185"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4026C02D" w14:textId="77777777" w:rsidR="00780FAD" w:rsidRDefault="00780FAD" w:rsidP="00384533">
            <w:pPr>
              <w:pStyle w:val="NoSpacing"/>
              <w:framePr w:hSpace="0" w:wrap="auto" w:vAnchor="margin" w:hAnchor="text" w:yAlign="inline"/>
            </w:pPr>
            <w:r>
              <w:t xml:space="preserve">exactly 1 </w:t>
            </w:r>
            <w:r w:rsidR="002F0C0F">
              <w:t xml:space="preserve"> time:</w:t>
            </w:r>
            <w:r>
              <w:t>Interval</w:t>
            </w:r>
          </w:p>
        </w:tc>
      </w:tr>
      <w:tr w:rsidR="00780FAD" w14:paraId="1F2F7D3C" w14:textId="77777777" w:rsidTr="00384533">
        <w:trPr>
          <w:cantSplit/>
        </w:trPr>
        <w:tc>
          <w:tcPr>
            <w:tcW w:w="2976" w:type="dxa"/>
            <w:vMerge w:val="restart"/>
          </w:tcPr>
          <w:p w14:paraId="13849FE6" w14:textId="77777777" w:rsidR="00780FAD" w:rsidRDefault="00780FAD" w:rsidP="00384533">
            <w:pPr>
              <w:pStyle w:val="NoSpacing"/>
              <w:framePr w:hSpace="0" w:wrap="auto" w:vAnchor="margin" w:hAnchor="text" w:yAlign="inline"/>
            </w:pPr>
            <w:r>
              <w:t>Firm</w:t>
            </w:r>
          </w:p>
        </w:tc>
        <w:tc>
          <w:tcPr>
            <w:tcW w:w="3109" w:type="dxa"/>
          </w:tcPr>
          <w:p w14:paraId="61F6EC9B" w14:textId="77777777" w:rsidR="00780FAD" w:rsidRDefault="00780FAD" w:rsidP="00384533">
            <w:pPr>
              <w:pStyle w:val="NoSpacing"/>
              <w:framePr w:hSpace="0" w:wrap="auto" w:vAnchor="margin" w:hAnchor="text" w:yAlign="inline"/>
            </w:pPr>
            <w:r>
              <w:t>subclassOf</w:t>
            </w:r>
          </w:p>
        </w:tc>
        <w:tc>
          <w:tcPr>
            <w:tcW w:w="3265" w:type="dxa"/>
          </w:tcPr>
          <w:p w14:paraId="58DFDD09" w14:textId="77777777" w:rsidR="00780FAD" w:rsidRDefault="00671E67" w:rsidP="00384533">
            <w:pPr>
              <w:pStyle w:val="NoSpacing"/>
              <w:framePr w:hSpace="0" w:wrap="auto" w:vAnchor="margin" w:hAnchor="text" w:yAlign="inline"/>
            </w:pPr>
            <w:r>
              <w:t>tove:</w:t>
            </w:r>
            <w:r w:rsidR="00780FAD">
              <w:t>Organization</w:t>
            </w:r>
          </w:p>
        </w:tc>
      </w:tr>
      <w:tr w:rsidR="00780FAD" w14:paraId="45F4842B" w14:textId="77777777" w:rsidTr="00384533">
        <w:trPr>
          <w:cantSplit/>
        </w:trPr>
        <w:tc>
          <w:tcPr>
            <w:tcW w:w="2976" w:type="dxa"/>
            <w:vMerge/>
          </w:tcPr>
          <w:p w14:paraId="7BE42DE7" w14:textId="77777777" w:rsidR="00780FAD" w:rsidRDefault="00780FAD" w:rsidP="00384533">
            <w:pPr>
              <w:pStyle w:val="NoSpacing"/>
              <w:framePr w:hSpace="0" w:wrap="auto" w:vAnchor="margin" w:hAnchor="text" w:yAlign="inline"/>
            </w:pPr>
          </w:p>
        </w:tc>
        <w:tc>
          <w:tcPr>
            <w:tcW w:w="3109" w:type="dxa"/>
          </w:tcPr>
          <w:p w14:paraId="7BC1DF37" w14:textId="77777777" w:rsidR="00780FAD" w:rsidRDefault="00780FAD" w:rsidP="00384533">
            <w:pPr>
              <w:pStyle w:val="NoSpacing"/>
              <w:framePr w:hSpace="0" w:wrap="auto" w:vAnchor="margin" w:hAnchor="text" w:yAlign="inline"/>
            </w:pPr>
            <w:r>
              <w:t>equivalentClass</w:t>
            </w:r>
          </w:p>
        </w:tc>
        <w:tc>
          <w:tcPr>
            <w:tcW w:w="3265" w:type="dxa"/>
          </w:tcPr>
          <w:p w14:paraId="579D3B30" w14:textId="77777777" w:rsidR="00780FAD" w:rsidRDefault="004B15F3" w:rsidP="00384533">
            <w:pPr>
              <w:pStyle w:val="NoSpacing"/>
              <w:framePr w:hSpace="0" w:wrap="auto" w:vAnchor="margin" w:hAnchor="text" w:yAlign="inline"/>
            </w:pPr>
            <w:r>
              <w:t>change:</w:t>
            </w:r>
            <w:r w:rsidR="00780FAD">
              <w:t xml:space="preserve">manifestationOf some FirmPD and  </w:t>
            </w:r>
            <w:r>
              <w:t xml:space="preserve"> change:</w:t>
            </w:r>
            <w:r w:rsidR="00780FAD">
              <w:t>manifestationOf only FirmPD</w:t>
            </w:r>
          </w:p>
        </w:tc>
      </w:tr>
      <w:tr w:rsidR="00780FAD" w14:paraId="196DC05F" w14:textId="77777777" w:rsidTr="00384533">
        <w:trPr>
          <w:cantSplit/>
        </w:trPr>
        <w:tc>
          <w:tcPr>
            <w:tcW w:w="2976" w:type="dxa"/>
            <w:vMerge/>
          </w:tcPr>
          <w:p w14:paraId="507F3665" w14:textId="77777777" w:rsidR="00780FAD" w:rsidRDefault="00780FAD" w:rsidP="00384533">
            <w:pPr>
              <w:pStyle w:val="NoSpacing"/>
              <w:framePr w:hSpace="0" w:wrap="auto" w:vAnchor="margin" w:hAnchor="text" w:yAlign="inline"/>
            </w:pPr>
          </w:p>
        </w:tc>
        <w:tc>
          <w:tcPr>
            <w:tcW w:w="3109" w:type="dxa"/>
          </w:tcPr>
          <w:p w14:paraId="3B569330"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035971C2" w14:textId="77777777" w:rsidR="00780FAD" w:rsidRDefault="00780FAD" w:rsidP="00384533">
            <w:pPr>
              <w:pStyle w:val="NoSpacing"/>
              <w:framePr w:hSpace="0" w:wrap="auto" w:vAnchor="margin" w:hAnchor="text" w:yAlign="inline"/>
            </w:pPr>
            <w:r>
              <w:t xml:space="preserve">exactly 1 </w:t>
            </w:r>
            <w:r w:rsidR="002F0C0F">
              <w:t xml:space="preserve"> time:</w:t>
            </w:r>
            <w:r>
              <w:t>TemporalEntity</w:t>
            </w:r>
          </w:p>
        </w:tc>
      </w:tr>
      <w:tr w:rsidR="00780FAD" w14:paraId="5F8D1063" w14:textId="77777777" w:rsidTr="00384533">
        <w:trPr>
          <w:cantSplit/>
        </w:trPr>
        <w:tc>
          <w:tcPr>
            <w:tcW w:w="2976" w:type="dxa"/>
            <w:vMerge/>
          </w:tcPr>
          <w:p w14:paraId="2279CC63" w14:textId="77777777" w:rsidR="00780FAD" w:rsidRDefault="00780FAD" w:rsidP="00384533">
            <w:pPr>
              <w:pStyle w:val="NoSpacing"/>
              <w:framePr w:hSpace="0" w:wrap="auto" w:vAnchor="margin" w:hAnchor="text" w:yAlign="inline"/>
            </w:pPr>
          </w:p>
        </w:tc>
        <w:tc>
          <w:tcPr>
            <w:tcW w:w="3109" w:type="dxa"/>
          </w:tcPr>
          <w:p w14:paraId="35A2BD92" w14:textId="77777777" w:rsidR="00780FAD" w:rsidRDefault="004B15F3" w:rsidP="00384533">
            <w:pPr>
              <w:pStyle w:val="NoSpacing"/>
              <w:framePr w:hSpace="0" w:wrap="auto" w:vAnchor="margin" w:hAnchor="text" w:yAlign="inline"/>
            </w:pPr>
            <w:r>
              <w:t>schema:address</w:t>
            </w:r>
          </w:p>
        </w:tc>
        <w:tc>
          <w:tcPr>
            <w:tcW w:w="3265" w:type="dxa"/>
          </w:tcPr>
          <w:p w14:paraId="3F4F4814" w14:textId="77777777" w:rsidR="00780FAD" w:rsidRDefault="00780FAD" w:rsidP="00384533">
            <w:pPr>
              <w:pStyle w:val="NoSpacing"/>
              <w:framePr w:hSpace="0" w:wrap="auto" w:vAnchor="margin" w:hAnchor="text" w:yAlign="inline"/>
            </w:pPr>
            <w:r>
              <w:t xml:space="preserve">exactly 1 </w:t>
            </w:r>
            <w:r w:rsidR="004B15F3">
              <w:t>schema:Postal</w:t>
            </w:r>
            <w:r>
              <w:t>Address</w:t>
            </w:r>
          </w:p>
        </w:tc>
      </w:tr>
      <w:tr w:rsidR="00780FAD" w14:paraId="5EEFB204" w14:textId="77777777" w:rsidTr="00384533">
        <w:trPr>
          <w:cantSplit/>
        </w:trPr>
        <w:tc>
          <w:tcPr>
            <w:tcW w:w="2976" w:type="dxa"/>
            <w:vMerge/>
          </w:tcPr>
          <w:p w14:paraId="41BAA019" w14:textId="77777777" w:rsidR="00780FAD" w:rsidRDefault="00780FAD" w:rsidP="00384533">
            <w:pPr>
              <w:pStyle w:val="NoSpacing"/>
              <w:framePr w:hSpace="0" w:wrap="auto" w:vAnchor="margin" w:hAnchor="text" w:yAlign="inline"/>
            </w:pPr>
          </w:p>
        </w:tc>
        <w:tc>
          <w:tcPr>
            <w:tcW w:w="3109" w:type="dxa"/>
          </w:tcPr>
          <w:p w14:paraId="2F9CBBC5" w14:textId="77777777" w:rsidR="00780FAD" w:rsidRDefault="00780FAD" w:rsidP="00384533">
            <w:pPr>
              <w:pStyle w:val="NoSpacing"/>
              <w:framePr w:hSpace="0" w:wrap="auto" w:vAnchor="margin" w:hAnchor="text" w:yAlign="inline"/>
            </w:pPr>
            <w:r>
              <w:t>has</w:t>
            </w:r>
            <w:r w:rsidR="00434958">
              <w:t>Industry</w:t>
            </w:r>
            <w:r>
              <w:t>Type</w:t>
            </w:r>
          </w:p>
        </w:tc>
        <w:tc>
          <w:tcPr>
            <w:tcW w:w="3265" w:type="dxa"/>
          </w:tcPr>
          <w:p w14:paraId="2ADC427E" w14:textId="77777777" w:rsidR="00780FAD" w:rsidRDefault="00780FAD" w:rsidP="00384533">
            <w:pPr>
              <w:pStyle w:val="NoSpacing"/>
              <w:framePr w:hSpace="0" w:wrap="auto" w:vAnchor="margin" w:hAnchor="text" w:yAlign="inline"/>
            </w:pPr>
            <w:r>
              <w:t>only IndustryType</w:t>
            </w:r>
          </w:p>
        </w:tc>
      </w:tr>
      <w:tr w:rsidR="00780FAD" w14:paraId="10115D2A" w14:textId="77777777" w:rsidTr="00384533">
        <w:trPr>
          <w:cantSplit/>
        </w:trPr>
        <w:tc>
          <w:tcPr>
            <w:tcW w:w="2976" w:type="dxa"/>
            <w:vMerge/>
          </w:tcPr>
          <w:p w14:paraId="2C8D1FEB" w14:textId="77777777" w:rsidR="00780FAD" w:rsidRDefault="00780FAD" w:rsidP="00384533">
            <w:pPr>
              <w:pStyle w:val="NoSpacing"/>
              <w:framePr w:hSpace="0" w:wrap="auto" w:vAnchor="margin" w:hAnchor="text" w:yAlign="inline"/>
            </w:pPr>
          </w:p>
        </w:tc>
        <w:tc>
          <w:tcPr>
            <w:tcW w:w="3109" w:type="dxa"/>
          </w:tcPr>
          <w:p w14:paraId="3D0E3364" w14:textId="77777777" w:rsidR="00780FAD" w:rsidRDefault="00780FAD" w:rsidP="00384533">
            <w:pPr>
              <w:pStyle w:val="NoSpacing"/>
              <w:framePr w:hSpace="0" w:wrap="auto" w:vAnchor="margin" w:hAnchor="text" w:yAlign="inline"/>
            </w:pPr>
            <w:r>
              <w:t>hasEstablishment</w:t>
            </w:r>
          </w:p>
        </w:tc>
        <w:tc>
          <w:tcPr>
            <w:tcW w:w="3265" w:type="dxa"/>
          </w:tcPr>
          <w:p w14:paraId="64D665EF" w14:textId="77777777" w:rsidR="00780FAD" w:rsidRDefault="00780FAD" w:rsidP="00384533">
            <w:pPr>
              <w:pStyle w:val="NoSpacing"/>
              <w:framePr w:hSpace="0" w:wrap="auto" w:vAnchor="margin" w:hAnchor="text" w:yAlign="inline"/>
            </w:pPr>
            <w:r>
              <w:t>only BusinessEstablishment</w:t>
            </w:r>
          </w:p>
        </w:tc>
      </w:tr>
      <w:tr w:rsidR="00780FAD" w14:paraId="79325DDD" w14:textId="77777777" w:rsidTr="00384533">
        <w:trPr>
          <w:cantSplit/>
        </w:trPr>
        <w:tc>
          <w:tcPr>
            <w:tcW w:w="2976" w:type="dxa"/>
            <w:vMerge w:val="restart"/>
          </w:tcPr>
          <w:p w14:paraId="052FD7D9" w14:textId="77777777" w:rsidR="00780FAD" w:rsidRDefault="00780FAD" w:rsidP="00384533">
            <w:pPr>
              <w:pStyle w:val="NoSpacing"/>
              <w:framePr w:hSpace="0" w:wrap="auto" w:vAnchor="margin" w:hAnchor="text" w:yAlign="inline"/>
            </w:pPr>
            <w:r>
              <w:t>BusinessEstablishmentPD</w:t>
            </w:r>
          </w:p>
        </w:tc>
        <w:tc>
          <w:tcPr>
            <w:tcW w:w="3109" w:type="dxa"/>
          </w:tcPr>
          <w:p w14:paraId="17784D2B" w14:textId="77777777" w:rsidR="00780FAD" w:rsidRDefault="00780FAD" w:rsidP="00384533">
            <w:pPr>
              <w:pStyle w:val="NoSpacing"/>
              <w:framePr w:hSpace="0" w:wrap="auto" w:vAnchor="margin" w:hAnchor="text" w:yAlign="inline"/>
            </w:pPr>
            <w:r>
              <w:t>subclassOf</w:t>
            </w:r>
          </w:p>
        </w:tc>
        <w:tc>
          <w:tcPr>
            <w:tcW w:w="3265" w:type="dxa"/>
          </w:tcPr>
          <w:p w14:paraId="7D3519F9" w14:textId="77777777" w:rsidR="00780FAD" w:rsidRDefault="004B15F3" w:rsidP="00384533">
            <w:pPr>
              <w:pStyle w:val="NoSpacing"/>
              <w:framePr w:hSpace="0" w:wrap="auto" w:vAnchor="margin" w:hAnchor="text" w:yAlign="inline"/>
            </w:pPr>
            <w:r>
              <w:t>change:</w:t>
            </w:r>
            <w:r w:rsidR="00780FAD">
              <w:t>TimeVaryingConcept</w:t>
            </w:r>
          </w:p>
        </w:tc>
      </w:tr>
      <w:tr w:rsidR="00780FAD" w14:paraId="7B3B8863" w14:textId="77777777" w:rsidTr="00384533">
        <w:trPr>
          <w:cantSplit/>
        </w:trPr>
        <w:tc>
          <w:tcPr>
            <w:tcW w:w="2976" w:type="dxa"/>
            <w:vMerge/>
          </w:tcPr>
          <w:p w14:paraId="1C47E398" w14:textId="77777777" w:rsidR="00780FAD" w:rsidRDefault="00780FAD" w:rsidP="00384533">
            <w:pPr>
              <w:pStyle w:val="NoSpacing"/>
              <w:framePr w:hSpace="0" w:wrap="auto" w:vAnchor="margin" w:hAnchor="text" w:yAlign="inline"/>
            </w:pPr>
          </w:p>
        </w:tc>
        <w:tc>
          <w:tcPr>
            <w:tcW w:w="3109" w:type="dxa"/>
          </w:tcPr>
          <w:p w14:paraId="0CF2FEE3"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6128F493" w14:textId="77777777" w:rsidR="00780FAD" w:rsidRDefault="00780FAD" w:rsidP="00384533">
            <w:pPr>
              <w:pStyle w:val="NoSpacing"/>
              <w:framePr w:hSpace="0" w:wrap="auto" w:vAnchor="margin" w:hAnchor="text" w:yAlign="inline"/>
            </w:pPr>
            <w:r>
              <w:t xml:space="preserve">exactly 1 </w:t>
            </w:r>
            <w:r w:rsidR="002F0C0F">
              <w:t xml:space="preserve"> time:</w:t>
            </w:r>
            <w:r>
              <w:t>Interval</w:t>
            </w:r>
          </w:p>
        </w:tc>
      </w:tr>
      <w:tr w:rsidR="00780FAD" w14:paraId="5BAB5DD0" w14:textId="77777777" w:rsidTr="00384533">
        <w:trPr>
          <w:cantSplit/>
        </w:trPr>
        <w:tc>
          <w:tcPr>
            <w:tcW w:w="2976" w:type="dxa"/>
            <w:vMerge/>
          </w:tcPr>
          <w:p w14:paraId="35EC27C4" w14:textId="77777777" w:rsidR="00780FAD" w:rsidRDefault="00780FAD" w:rsidP="00384533">
            <w:pPr>
              <w:pStyle w:val="NoSpacing"/>
              <w:framePr w:hSpace="0" w:wrap="auto" w:vAnchor="margin" w:hAnchor="text" w:yAlign="inline"/>
            </w:pPr>
          </w:p>
        </w:tc>
        <w:tc>
          <w:tcPr>
            <w:tcW w:w="3109" w:type="dxa"/>
          </w:tcPr>
          <w:p w14:paraId="3FBE4FF6" w14:textId="77777777" w:rsidR="00780FAD" w:rsidRDefault="00780FAD" w:rsidP="00384533">
            <w:pPr>
              <w:pStyle w:val="NoSpacing"/>
              <w:framePr w:hSpace="0" w:wrap="auto" w:vAnchor="margin" w:hAnchor="text" w:yAlign="inline"/>
            </w:pPr>
            <w:r>
              <w:t>has</w:t>
            </w:r>
            <w:r w:rsidR="00671E67">
              <w:t>Business</w:t>
            </w:r>
            <w:r>
              <w:t>Id</w:t>
            </w:r>
          </w:p>
        </w:tc>
        <w:tc>
          <w:tcPr>
            <w:tcW w:w="3265" w:type="dxa"/>
          </w:tcPr>
          <w:p w14:paraId="030E6E55" w14:textId="77777777" w:rsidR="00780FAD" w:rsidRDefault="00780FAD" w:rsidP="00384533">
            <w:pPr>
              <w:pStyle w:val="NoSpacing"/>
              <w:framePr w:hSpace="0" w:wrap="auto" w:vAnchor="margin" w:hAnchor="text" w:yAlign="inline"/>
            </w:pPr>
            <w:r>
              <w:t xml:space="preserve">only </w:t>
            </w:r>
            <w:r w:rsidR="00671E67">
              <w:t>Business</w:t>
            </w:r>
            <w:r>
              <w:t>Id</w:t>
            </w:r>
          </w:p>
        </w:tc>
      </w:tr>
      <w:tr w:rsidR="00780FAD" w14:paraId="3922905C" w14:textId="77777777" w:rsidTr="00384533">
        <w:trPr>
          <w:cantSplit/>
        </w:trPr>
        <w:tc>
          <w:tcPr>
            <w:tcW w:w="2976" w:type="dxa"/>
            <w:vMerge/>
          </w:tcPr>
          <w:p w14:paraId="583AD17A" w14:textId="77777777" w:rsidR="00780FAD" w:rsidRDefault="00780FAD" w:rsidP="00384533">
            <w:pPr>
              <w:pStyle w:val="NoSpacing"/>
              <w:framePr w:hSpace="0" w:wrap="auto" w:vAnchor="margin" w:hAnchor="text" w:yAlign="inline"/>
            </w:pPr>
          </w:p>
        </w:tc>
        <w:tc>
          <w:tcPr>
            <w:tcW w:w="3109" w:type="dxa"/>
          </w:tcPr>
          <w:p w14:paraId="638308CA" w14:textId="77777777" w:rsidR="00780FAD" w:rsidRDefault="00780FAD" w:rsidP="00384533">
            <w:pPr>
              <w:pStyle w:val="NoSpacing"/>
              <w:framePr w:hSpace="0" w:wrap="auto" w:vAnchor="margin" w:hAnchor="text" w:yAlign="inline"/>
            </w:pPr>
            <w:r>
              <w:t>equivalentClass</w:t>
            </w:r>
          </w:p>
        </w:tc>
        <w:tc>
          <w:tcPr>
            <w:tcW w:w="3265" w:type="dxa"/>
          </w:tcPr>
          <w:p w14:paraId="34F5148F" w14:textId="77777777" w:rsidR="00780FAD" w:rsidRDefault="004B15F3" w:rsidP="00384533">
            <w:pPr>
              <w:pStyle w:val="NoSpacing"/>
              <w:framePr w:hSpace="0" w:wrap="auto" w:vAnchor="margin" w:hAnchor="text" w:yAlign="inline"/>
            </w:pPr>
            <w:r>
              <w:t>change:</w:t>
            </w:r>
            <w:r w:rsidR="00780FAD">
              <w:t xml:space="preserve">hasManifestation some  BusinessEstablishment and  </w:t>
            </w:r>
            <w:r>
              <w:t xml:space="preserve"> change:</w:t>
            </w:r>
            <w:r w:rsidR="00780FAD">
              <w:t>hasManifestation only  BusinessEstablishment</w:t>
            </w:r>
          </w:p>
        </w:tc>
      </w:tr>
      <w:tr w:rsidR="00780FAD" w14:paraId="0E5FC5DE" w14:textId="77777777" w:rsidTr="00384533">
        <w:trPr>
          <w:cantSplit/>
        </w:trPr>
        <w:tc>
          <w:tcPr>
            <w:tcW w:w="2976" w:type="dxa"/>
            <w:vMerge w:val="restart"/>
          </w:tcPr>
          <w:p w14:paraId="7E08EE2A" w14:textId="77777777" w:rsidR="00780FAD" w:rsidRDefault="00780FAD" w:rsidP="00384533">
            <w:pPr>
              <w:pStyle w:val="NoSpacing"/>
              <w:framePr w:hSpace="0" w:wrap="auto" w:vAnchor="margin" w:hAnchor="text" w:yAlign="inline"/>
            </w:pPr>
            <w:r>
              <w:t>BusinessEstablishment</w:t>
            </w:r>
          </w:p>
        </w:tc>
        <w:tc>
          <w:tcPr>
            <w:tcW w:w="3109" w:type="dxa"/>
          </w:tcPr>
          <w:p w14:paraId="37A5ABCF" w14:textId="77777777" w:rsidR="00780FAD" w:rsidRDefault="00780FAD" w:rsidP="00384533">
            <w:pPr>
              <w:pStyle w:val="NoSpacing"/>
              <w:framePr w:hSpace="0" w:wrap="auto" w:vAnchor="margin" w:hAnchor="text" w:yAlign="inline"/>
            </w:pPr>
            <w:r>
              <w:t>subclassOf</w:t>
            </w:r>
          </w:p>
        </w:tc>
        <w:tc>
          <w:tcPr>
            <w:tcW w:w="3265" w:type="dxa"/>
          </w:tcPr>
          <w:p w14:paraId="69BCE310" w14:textId="77777777" w:rsidR="00780FAD" w:rsidRDefault="004B15F3" w:rsidP="00384533">
            <w:pPr>
              <w:pStyle w:val="NoSpacing"/>
              <w:framePr w:hSpace="0" w:wrap="auto" w:vAnchor="margin" w:hAnchor="text" w:yAlign="inline"/>
            </w:pPr>
            <w:r>
              <w:t>change:</w:t>
            </w:r>
            <w:r w:rsidR="00780FAD">
              <w:t>Manifestation</w:t>
            </w:r>
          </w:p>
        </w:tc>
      </w:tr>
      <w:tr w:rsidR="00780FAD" w14:paraId="70E065F1" w14:textId="77777777" w:rsidTr="00384533">
        <w:trPr>
          <w:cantSplit/>
        </w:trPr>
        <w:tc>
          <w:tcPr>
            <w:tcW w:w="2976" w:type="dxa"/>
            <w:vMerge/>
          </w:tcPr>
          <w:p w14:paraId="0B367C17" w14:textId="77777777" w:rsidR="00780FAD" w:rsidRDefault="00780FAD" w:rsidP="00384533">
            <w:pPr>
              <w:pStyle w:val="NoSpacing"/>
              <w:framePr w:hSpace="0" w:wrap="auto" w:vAnchor="margin" w:hAnchor="text" w:yAlign="inline"/>
            </w:pPr>
          </w:p>
        </w:tc>
        <w:tc>
          <w:tcPr>
            <w:tcW w:w="3109" w:type="dxa"/>
          </w:tcPr>
          <w:p w14:paraId="444338CD" w14:textId="77777777" w:rsidR="00780FAD" w:rsidRDefault="00780FAD" w:rsidP="00384533">
            <w:pPr>
              <w:pStyle w:val="NoSpacing"/>
              <w:framePr w:hSpace="0" w:wrap="auto" w:vAnchor="margin" w:hAnchor="text" w:yAlign="inline"/>
            </w:pPr>
            <w:r>
              <w:t>equivalentClass</w:t>
            </w:r>
          </w:p>
        </w:tc>
        <w:tc>
          <w:tcPr>
            <w:tcW w:w="3265" w:type="dxa"/>
          </w:tcPr>
          <w:p w14:paraId="61E6DE06" w14:textId="77777777" w:rsidR="00780FAD" w:rsidRDefault="004B15F3" w:rsidP="00384533">
            <w:pPr>
              <w:pStyle w:val="NoSpacing"/>
              <w:framePr w:hSpace="0" w:wrap="auto" w:vAnchor="margin" w:hAnchor="text" w:yAlign="inline"/>
            </w:pPr>
            <w:r>
              <w:t>change:</w:t>
            </w:r>
            <w:r w:rsidR="00780FAD">
              <w:t xml:space="preserve">manifestationOf some BusinessEstablishmentPD and </w:t>
            </w:r>
            <w:r>
              <w:t xml:space="preserve"> change:</w:t>
            </w:r>
            <w:r w:rsidR="00780FAD">
              <w:t>manifestationOf only  BusinessEstablishmentPD</w:t>
            </w:r>
          </w:p>
        </w:tc>
      </w:tr>
      <w:tr w:rsidR="00780FAD" w14:paraId="335C0E2C" w14:textId="77777777" w:rsidTr="00384533">
        <w:trPr>
          <w:cantSplit/>
        </w:trPr>
        <w:tc>
          <w:tcPr>
            <w:tcW w:w="2976" w:type="dxa"/>
            <w:vMerge/>
          </w:tcPr>
          <w:p w14:paraId="6BB3BF9E" w14:textId="77777777" w:rsidR="00780FAD" w:rsidRDefault="00780FAD" w:rsidP="00384533">
            <w:pPr>
              <w:pStyle w:val="NoSpacing"/>
              <w:framePr w:hSpace="0" w:wrap="auto" w:vAnchor="margin" w:hAnchor="text" w:yAlign="inline"/>
            </w:pPr>
          </w:p>
        </w:tc>
        <w:tc>
          <w:tcPr>
            <w:tcW w:w="3109" w:type="dxa"/>
          </w:tcPr>
          <w:p w14:paraId="69CAEDFB"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2918B171" w14:textId="77777777" w:rsidR="00780FAD" w:rsidRDefault="00780FAD" w:rsidP="00384533">
            <w:pPr>
              <w:pStyle w:val="NoSpacing"/>
              <w:framePr w:hSpace="0" w:wrap="auto" w:vAnchor="margin" w:hAnchor="text" w:yAlign="inline"/>
            </w:pPr>
            <w:r>
              <w:t xml:space="preserve">exactly 1 </w:t>
            </w:r>
            <w:r w:rsidR="002F0C0F">
              <w:t xml:space="preserve"> time:</w:t>
            </w:r>
            <w:r>
              <w:t>TemporalEntity</w:t>
            </w:r>
          </w:p>
        </w:tc>
      </w:tr>
      <w:tr w:rsidR="00780FAD" w14:paraId="7F200292" w14:textId="77777777" w:rsidTr="00384533">
        <w:trPr>
          <w:cantSplit/>
        </w:trPr>
        <w:tc>
          <w:tcPr>
            <w:tcW w:w="2976" w:type="dxa"/>
            <w:vMerge/>
          </w:tcPr>
          <w:p w14:paraId="6D988AD1" w14:textId="77777777" w:rsidR="00780FAD" w:rsidRDefault="00780FAD" w:rsidP="00384533">
            <w:pPr>
              <w:pStyle w:val="NoSpacing"/>
              <w:framePr w:hSpace="0" w:wrap="auto" w:vAnchor="margin" w:hAnchor="text" w:yAlign="inline"/>
            </w:pPr>
          </w:p>
        </w:tc>
        <w:tc>
          <w:tcPr>
            <w:tcW w:w="3109" w:type="dxa"/>
          </w:tcPr>
          <w:p w14:paraId="10127628" w14:textId="65CB1253" w:rsidR="00780FAD" w:rsidRDefault="00E66689" w:rsidP="00384533">
            <w:pPr>
              <w:pStyle w:val="NoSpacing"/>
              <w:framePr w:hSpace="0" w:wrap="auto" w:vAnchor="margin" w:hAnchor="text" w:yAlign="inline"/>
            </w:pPr>
            <w:r>
              <w:t>spatial:</w:t>
            </w:r>
            <w:r w:rsidR="00780FAD">
              <w:t>hasLocation</w:t>
            </w:r>
          </w:p>
        </w:tc>
        <w:tc>
          <w:tcPr>
            <w:tcW w:w="3265" w:type="dxa"/>
          </w:tcPr>
          <w:p w14:paraId="2F4B8452" w14:textId="00B6269B" w:rsidR="00780FAD" w:rsidRDefault="00780FAD" w:rsidP="00384533">
            <w:pPr>
              <w:pStyle w:val="NoSpacing"/>
              <w:framePr w:hSpace="0" w:wrap="auto" w:vAnchor="margin" w:hAnchor="text" w:yAlign="inline"/>
            </w:pPr>
            <w:r>
              <w:t xml:space="preserve">exactly 1 </w:t>
            </w:r>
            <w:r w:rsidR="005A7ABB">
              <w:t xml:space="preserve"> </w:t>
            </w:r>
            <w:r w:rsidR="00E66689">
              <w:t>spatial:</w:t>
            </w:r>
            <w:r w:rsidR="005A7ABB">
              <w:t>SpatialFeature</w:t>
            </w:r>
          </w:p>
        </w:tc>
      </w:tr>
      <w:tr w:rsidR="00780FAD" w14:paraId="57636357" w14:textId="77777777" w:rsidTr="00384533">
        <w:trPr>
          <w:cantSplit/>
        </w:trPr>
        <w:tc>
          <w:tcPr>
            <w:tcW w:w="2976" w:type="dxa"/>
            <w:vMerge/>
          </w:tcPr>
          <w:p w14:paraId="0A0F9181" w14:textId="77777777" w:rsidR="00780FAD" w:rsidRDefault="00780FAD" w:rsidP="00384533">
            <w:pPr>
              <w:pStyle w:val="NoSpacing"/>
              <w:framePr w:hSpace="0" w:wrap="auto" w:vAnchor="margin" w:hAnchor="text" w:yAlign="inline"/>
            </w:pPr>
          </w:p>
        </w:tc>
        <w:tc>
          <w:tcPr>
            <w:tcW w:w="3109" w:type="dxa"/>
          </w:tcPr>
          <w:p w14:paraId="124DBC16" w14:textId="77777777" w:rsidR="00780FAD" w:rsidRDefault="004B15F3" w:rsidP="00384533">
            <w:pPr>
              <w:pStyle w:val="NoSpacing"/>
              <w:framePr w:hSpace="0" w:wrap="auto" w:vAnchor="margin" w:hAnchor="text" w:yAlign="inline"/>
            </w:pPr>
            <w:r>
              <w:t>schema:</w:t>
            </w:r>
            <w:r w:rsidR="00780FAD">
              <w:t>address</w:t>
            </w:r>
          </w:p>
        </w:tc>
        <w:tc>
          <w:tcPr>
            <w:tcW w:w="3265" w:type="dxa"/>
          </w:tcPr>
          <w:p w14:paraId="4B3550A3" w14:textId="77777777" w:rsidR="00780FAD" w:rsidRDefault="00780FAD" w:rsidP="00384533">
            <w:pPr>
              <w:pStyle w:val="NoSpacing"/>
              <w:framePr w:hSpace="0" w:wrap="auto" w:vAnchor="margin" w:hAnchor="text" w:yAlign="inline"/>
            </w:pPr>
            <w:r>
              <w:t xml:space="preserve">only </w:t>
            </w:r>
            <w:r w:rsidR="004B15F3">
              <w:t>schema:Postal</w:t>
            </w:r>
            <w:r>
              <w:t>Address</w:t>
            </w:r>
          </w:p>
        </w:tc>
      </w:tr>
      <w:tr w:rsidR="00662AF4" w14:paraId="683EFBA4" w14:textId="77777777" w:rsidTr="00384533">
        <w:trPr>
          <w:cantSplit/>
        </w:trPr>
        <w:tc>
          <w:tcPr>
            <w:tcW w:w="2976" w:type="dxa"/>
            <w:vMerge w:val="restart"/>
          </w:tcPr>
          <w:p w14:paraId="1AE6F08D" w14:textId="77777777" w:rsidR="00662AF4" w:rsidRDefault="00662AF4" w:rsidP="00384533">
            <w:pPr>
              <w:pStyle w:val="NoSpacing"/>
              <w:framePr w:hSpace="0" w:wrap="auto" w:vAnchor="margin" w:hAnchor="text" w:yAlign="inline"/>
            </w:pPr>
            <w:r>
              <w:lastRenderedPageBreak/>
              <w:t>tove:OrganizationAgent</w:t>
            </w:r>
          </w:p>
        </w:tc>
        <w:tc>
          <w:tcPr>
            <w:tcW w:w="3109" w:type="dxa"/>
          </w:tcPr>
          <w:p w14:paraId="28A712F0" w14:textId="77777777" w:rsidR="00662AF4" w:rsidRDefault="00662AF4" w:rsidP="00384533">
            <w:pPr>
              <w:pStyle w:val="NoSpacing"/>
              <w:framePr w:hSpace="0" w:wrap="auto" w:vAnchor="margin" w:hAnchor="text" w:yAlign="inline"/>
            </w:pPr>
            <w:r>
              <w:t>tove:member_of</w:t>
            </w:r>
          </w:p>
        </w:tc>
        <w:tc>
          <w:tcPr>
            <w:tcW w:w="3265" w:type="dxa"/>
          </w:tcPr>
          <w:p w14:paraId="2C8E4021" w14:textId="77777777" w:rsidR="00662AF4" w:rsidRDefault="00662AF4" w:rsidP="00384533">
            <w:pPr>
              <w:pStyle w:val="NoSpacing"/>
              <w:framePr w:hSpace="0" w:wrap="auto" w:vAnchor="margin" w:hAnchor="text" w:yAlign="inline"/>
            </w:pPr>
            <w:r>
              <w:t>only tove:Division</w:t>
            </w:r>
          </w:p>
        </w:tc>
      </w:tr>
      <w:tr w:rsidR="00662AF4" w14:paraId="46598B13" w14:textId="77777777" w:rsidTr="00384533">
        <w:trPr>
          <w:cantSplit/>
        </w:trPr>
        <w:tc>
          <w:tcPr>
            <w:tcW w:w="2976" w:type="dxa"/>
            <w:vMerge/>
          </w:tcPr>
          <w:p w14:paraId="5348B19F" w14:textId="77777777" w:rsidR="00662AF4" w:rsidRDefault="00662AF4" w:rsidP="00384533">
            <w:pPr>
              <w:pStyle w:val="NoSpacing"/>
              <w:framePr w:hSpace="0" w:wrap="auto" w:vAnchor="margin" w:hAnchor="text" w:yAlign="inline"/>
            </w:pPr>
          </w:p>
        </w:tc>
        <w:tc>
          <w:tcPr>
            <w:tcW w:w="3109" w:type="dxa"/>
          </w:tcPr>
          <w:p w14:paraId="26D301F2" w14:textId="77777777" w:rsidR="00662AF4" w:rsidRDefault="00662AF4" w:rsidP="00384533">
            <w:pPr>
              <w:pStyle w:val="NoSpacing"/>
              <w:framePr w:hSpace="0" w:wrap="auto" w:vAnchor="margin" w:hAnchor="text" w:yAlign="inline"/>
            </w:pPr>
            <w:r>
              <w:t>tove:plays</w:t>
            </w:r>
          </w:p>
        </w:tc>
        <w:tc>
          <w:tcPr>
            <w:tcW w:w="3265" w:type="dxa"/>
          </w:tcPr>
          <w:p w14:paraId="07FE6AF2" w14:textId="77777777" w:rsidR="00662AF4" w:rsidRDefault="00662AF4" w:rsidP="00384533">
            <w:pPr>
              <w:pStyle w:val="NoSpacing"/>
              <w:framePr w:hSpace="0" w:wrap="auto" w:vAnchor="margin" w:hAnchor="text" w:yAlign="inline"/>
            </w:pPr>
            <w:r>
              <w:t>only  tove:Role</w:t>
            </w:r>
          </w:p>
        </w:tc>
      </w:tr>
      <w:tr w:rsidR="00662AF4" w14:paraId="6A01104A" w14:textId="77777777" w:rsidTr="00384533">
        <w:trPr>
          <w:cantSplit/>
        </w:trPr>
        <w:tc>
          <w:tcPr>
            <w:tcW w:w="2976" w:type="dxa"/>
            <w:vMerge/>
          </w:tcPr>
          <w:p w14:paraId="7439247A" w14:textId="77777777" w:rsidR="00662AF4" w:rsidRDefault="00662AF4" w:rsidP="00384533">
            <w:pPr>
              <w:pStyle w:val="NoSpacing"/>
              <w:framePr w:hSpace="0" w:wrap="auto" w:vAnchor="margin" w:hAnchor="text" w:yAlign="inline"/>
            </w:pPr>
          </w:p>
        </w:tc>
        <w:tc>
          <w:tcPr>
            <w:tcW w:w="3109" w:type="dxa"/>
          </w:tcPr>
          <w:p w14:paraId="4F394E96" w14:textId="77777777" w:rsidR="00662AF4" w:rsidRDefault="00662AF4" w:rsidP="00384533">
            <w:pPr>
              <w:pStyle w:val="NoSpacing"/>
              <w:framePr w:hSpace="0" w:wrap="auto" w:vAnchor="margin" w:hAnchor="text" w:yAlign="inline"/>
            </w:pPr>
            <w:r>
              <w:t>tove:has_goal</w:t>
            </w:r>
          </w:p>
        </w:tc>
        <w:tc>
          <w:tcPr>
            <w:tcW w:w="3265" w:type="dxa"/>
          </w:tcPr>
          <w:p w14:paraId="6488AA7B" w14:textId="77777777" w:rsidR="00662AF4" w:rsidRDefault="00662AF4" w:rsidP="00384533">
            <w:pPr>
              <w:pStyle w:val="NoSpacing"/>
              <w:framePr w:hSpace="0" w:wrap="auto" w:vAnchor="margin" w:hAnchor="text" w:yAlign="inline"/>
            </w:pPr>
            <w:r>
              <w:t>only tove:Goal</w:t>
            </w:r>
          </w:p>
        </w:tc>
      </w:tr>
      <w:tr w:rsidR="00662AF4" w14:paraId="388A9796" w14:textId="77777777" w:rsidTr="00384533">
        <w:trPr>
          <w:cantSplit/>
        </w:trPr>
        <w:tc>
          <w:tcPr>
            <w:tcW w:w="2976" w:type="dxa"/>
            <w:vMerge/>
          </w:tcPr>
          <w:p w14:paraId="45DADE65" w14:textId="77777777" w:rsidR="00662AF4" w:rsidRDefault="00662AF4" w:rsidP="00384533">
            <w:pPr>
              <w:pStyle w:val="NoSpacing"/>
              <w:framePr w:hSpace="0" w:wrap="auto" w:vAnchor="margin" w:hAnchor="text" w:yAlign="inline"/>
            </w:pPr>
          </w:p>
        </w:tc>
        <w:tc>
          <w:tcPr>
            <w:tcW w:w="3109" w:type="dxa"/>
          </w:tcPr>
          <w:p w14:paraId="789297AA" w14:textId="77777777" w:rsidR="00662AF4" w:rsidRDefault="00662AF4" w:rsidP="00384533">
            <w:pPr>
              <w:pStyle w:val="NoSpacing"/>
              <w:framePr w:hSpace="0" w:wrap="auto" w:vAnchor="margin" w:hAnchor="text" w:yAlign="inline"/>
            </w:pPr>
            <w:r>
              <w:t>tove:has_authority</w:t>
            </w:r>
          </w:p>
        </w:tc>
        <w:tc>
          <w:tcPr>
            <w:tcW w:w="3265" w:type="dxa"/>
          </w:tcPr>
          <w:p w14:paraId="2AD13FD5" w14:textId="77777777" w:rsidR="00662AF4" w:rsidRDefault="00662AF4" w:rsidP="00384533">
            <w:pPr>
              <w:pStyle w:val="NoSpacing"/>
              <w:framePr w:hSpace="0" w:wrap="auto" w:vAnchor="margin" w:hAnchor="text" w:yAlign="inline"/>
            </w:pPr>
            <w:r>
              <w:t>only tove:Authority</w:t>
            </w:r>
          </w:p>
        </w:tc>
      </w:tr>
      <w:tr w:rsidR="00CE3491" w14:paraId="36BB6880" w14:textId="77777777" w:rsidTr="00384533">
        <w:trPr>
          <w:cantSplit/>
        </w:trPr>
        <w:tc>
          <w:tcPr>
            <w:tcW w:w="2976" w:type="dxa"/>
            <w:vMerge w:val="restart"/>
          </w:tcPr>
          <w:p w14:paraId="37E61ABA" w14:textId="77777777" w:rsidR="00CE3491" w:rsidRDefault="00CE3491" w:rsidP="00384533">
            <w:pPr>
              <w:pStyle w:val="NoSpacing"/>
              <w:framePr w:hSpace="0" w:wrap="auto" w:vAnchor="margin" w:hAnchor="text" w:yAlign="inline"/>
            </w:pPr>
            <w:r>
              <w:t>Employee</w:t>
            </w:r>
          </w:p>
        </w:tc>
        <w:tc>
          <w:tcPr>
            <w:tcW w:w="3109" w:type="dxa"/>
          </w:tcPr>
          <w:p w14:paraId="119C251E" w14:textId="77777777" w:rsidR="00CE3491" w:rsidRDefault="00CE3491" w:rsidP="00384533">
            <w:pPr>
              <w:pStyle w:val="NoSpacing"/>
              <w:framePr w:hSpace="0" w:wrap="auto" w:vAnchor="margin" w:hAnchor="text" w:yAlign="inline"/>
            </w:pPr>
            <w:r>
              <w:t>subclassOf</w:t>
            </w:r>
          </w:p>
        </w:tc>
        <w:tc>
          <w:tcPr>
            <w:tcW w:w="3265" w:type="dxa"/>
          </w:tcPr>
          <w:p w14:paraId="2E48B7AE" w14:textId="77777777" w:rsidR="00CE3491" w:rsidRDefault="00CE3491" w:rsidP="00384533">
            <w:pPr>
              <w:pStyle w:val="NoSpacing"/>
              <w:framePr w:hSpace="0" w:wrap="auto" w:vAnchor="margin" w:hAnchor="text" w:yAlign="inline"/>
            </w:pPr>
            <w:r>
              <w:t>tove:OrganizationAgent</w:t>
            </w:r>
          </w:p>
        </w:tc>
      </w:tr>
      <w:tr w:rsidR="00CE3491" w14:paraId="1E168887" w14:textId="77777777" w:rsidTr="00384533">
        <w:trPr>
          <w:cantSplit/>
        </w:trPr>
        <w:tc>
          <w:tcPr>
            <w:tcW w:w="2976" w:type="dxa"/>
            <w:vMerge/>
          </w:tcPr>
          <w:p w14:paraId="4EA4CB9E" w14:textId="77777777" w:rsidR="00CE3491" w:rsidRDefault="00CE3491" w:rsidP="00384533">
            <w:pPr>
              <w:pStyle w:val="NoSpacing"/>
              <w:framePr w:hSpace="0" w:wrap="auto" w:vAnchor="margin" w:hAnchor="text" w:yAlign="inline"/>
            </w:pPr>
          </w:p>
        </w:tc>
        <w:tc>
          <w:tcPr>
            <w:tcW w:w="3109" w:type="dxa"/>
          </w:tcPr>
          <w:p w14:paraId="2324536D" w14:textId="77777777" w:rsidR="00CE3491" w:rsidRDefault="00CE3491" w:rsidP="00384533">
            <w:pPr>
              <w:pStyle w:val="NoSpacing"/>
              <w:framePr w:hSpace="0" w:wrap="auto" w:vAnchor="margin" w:hAnchor="text" w:yAlign="inline"/>
            </w:pPr>
            <w:r>
              <w:t>employedAs</w:t>
            </w:r>
          </w:p>
        </w:tc>
        <w:tc>
          <w:tcPr>
            <w:tcW w:w="3265" w:type="dxa"/>
          </w:tcPr>
          <w:p w14:paraId="43A14D12" w14:textId="77777777" w:rsidR="00CE3491" w:rsidRDefault="00CE3491" w:rsidP="00384533">
            <w:pPr>
              <w:pStyle w:val="NoSpacing"/>
              <w:framePr w:hSpace="0" w:wrap="auto" w:vAnchor="margin" w:hAnchor="text" w:yAlign="inline"/>
            </w:pPr>
            <w:r>
              <w:t>some Occupation</w:t>
            </w:r>
          </w:p>
        </w:tc>
      </w:tr>
      <w:tr w:rsidR="00CE3491" w14:paraId="4B648F63" w14:textId="77777777" w:rsidTr="00384533">
        <w:trPr>
          <w:cantSplit/>
        </w:trPr>
        <w:tc>
          <w:tcPr>
            <w:tcW w:w="2976" w:type="dxa"/>
            <w:vMerge/>
          </w:tcPr>
          <w:p w14:paraId="6180667A" w14:textId="77777777" w:rsidR="00CE3491" w:rsidRDefault="00CE3491" w:rsidP="00384533">
            <w:pPr>
              <w:pStyle w:val="NoSpacing"/>
              <w:framePr w:hSpace="0" w:wrap="auto" w:vAnchor="margin" w:hAnchor="text" w:yAlign="inline"/>
            </w:pPr>
          </w:p>
        </w:tc>
        <w:tc>
          <w:tcPr>
            <w:tcW w:w="3109" w:type="dxa"/>
          </w:tcPr>
          <w:p w14:paraId="15E84272" w14:textId="77777777" w:rsidR="00CE3491" w:rsidRDefault="00CE3491" w:rsidP="00384533">
            <w:pPr>
              <w:pStyle w:val="NoSpacing"/>
              <w:framePr w:hSpace="0" w:wrap="auto" w:vAnchor="margin" w:hAnchor="text" w:yAlign="inline"/>
            </w:pPr>
            <w:r>
              <w:t>hasPay</w:t>
            </w:r>
          </w:p>
        </w:tc>
        <w:tc>
          <w:tcPr>
            <w:tcW w:w="3265" w:type="dxa"/>
          </w:tcPr>
          <w:p w14:paraId="0A49C704" w14:textId="77777777" w:rsidR="00CE3491" w:rsidRDefault="00CE3491" w:rsidP="00384533">
            <w:pPr>
              <w:pStyle w:val="NoSpacing"/>
              <w:framePr w:hSpace="0" w:wrap="auto" w:vAnchor="margin" w:hAnchor="text" w:yAlign="inline"/>
            </w:pPr>
            <w:r>
              <w:t>some Wage or Salary</w:t>
            </w:r>
          </w:p>
        </w:tc>
      </w:tr>
      <w:tr w:rsidR="00CE3491" w14:paraId="77B811CE" w14:textId="77777777" w:rsidTr="00384533">
        <w:trPr>
          <w:cantSplit/>
        </w:trPr>
        <w:tc>
          <w:tcPr>
            <w:tcW w:w="2976" w:type="dxa"/>
            <w:vMerge/>
          </w:tcPr>
          <w:p w14:paraId="6BDDA5E0" w14:textId="77777777" w:rsidR="00CE3491" w:rsidRDefault="00CE3491" w:rsidP="00384533">
            <w:pPr>
              <w:pStyle w:val="NoSpacing"/>
              <w:framePr w:hSpace="0" w:wrap="auto" w:vAnchor="margin" w:hAnchor="text" w:yAlign="inline"/>
            </w:pPr>
          </w:p>
        </w:tc>
        <w:tc>
          <w:tcPr>
            <w:tcW w:w="3109" w:type="dxa"/>
          </w:tcPr>
          <w:p w14:paraId="31316535" w14:textId="77777777" w:rsidR="00CE3491" w:rsidRDefault="00CE3491" w:rsidP="00384533">
            <w:pPr>
              <w:pStyle w:val="NoSpacing"/>
              <w:framePr w:hSpace="0" w:wrap="auto" w:vAnchor="margin" w:hAnchor="text" w:yAlign="inline"/>
            </w:pPr>
            <w:r>
              <w:t>worksAt</w:t>
            </w:r>
          </w:p>
        </w:tc>
        <w:tc>
          <w:tcPr>
            <w:tcW w:w="3265" w:type="dxa"/>
          </w:tcPr>
          <w:p w14:paraId="4F046C35" w14:textId="2EC88795" w:rsidR="00CE3491" w:rsidRDefault="00CE3491" w:rsidP="00384533">
            <w:pPr>
              <w:pStyle w:val="NoSpacing"/>
              <w:framePr w:hSpace="0" w:wrap="auto" w:vAnchor="margin" w:hAnchor="text" w:yAlign="inline"/>
            </w:pPr>
            <w:r>
              <w:t xml:space="preserve">some </w:t>
            </w:r>
            <w:r w:rsidR="00E66689">
              <w:t>spatial:</w:t>
            </w:r>
            <w:r>
              <w:t>SpatialFeature</w:t>
            </w:r>
          </w:p>
        </w:tc>
      </w:tr>
      <w:tr w:rsidR="00CE3491" w14:paraId="41C8F3D2" w14:textId="77777777" w:rsidTr="00384533">
        <w:trPr>
          <w:cantSplit/>
        </w:trPr>
        <w:tc>
          <w:tcPr>
            <w:tcW w:w="2976" w:type="dxa"/>
            <w:vMerge/>
          </w:tcPr>
          <w:p w14:paraId="1F2A0E40" w14:textId="77777777" w:rsidR="00CE3491" w:rsidRDefault="00CE3491" w:rsidP="00384533">
            <w:pPr>
              <w:pStyle w:val="NoSpacing"/>
              <w:framePr w:hSpace="0" w:wrap="auto" w:vAnchor="margin" w:hAnchor="text" w:yAlign="inline"/>
            </w:pPr>
          </w:p>
        </w:tc>
        <w:tc>
          <w:tcPr>
            <w:tcW w:w="3109" w:type="dxa"/>
          </w:tcPr>
          <w:p w14:paraId="2B71617A" w14:textId="403B2261" w:rsidR="00CE3491" w:rsidRPr="00A74095" w:rsidRDefault="00CE3491" w:rsidP="00384533">
            <w:pPr>
              <w:pStyle w:val="NoSpacing"/>
              <w:framePr w:hSpace="0" w:wrap="auto" w:vAnchor="margin" w:hAnchor="text" w:yAlign="inline"/>
            </w:pPr>
            <w:r w:rsidRPr="00A74095">
              <w:t>hasEmploymentStatus</w:t>
            </w:r>
          </w:p>
        </w:tc>
        <w:tc>
          <w:tcPr>
            <w:tcW w:w="3265" w:type="dxa"/>
          </w:tcPr>
          <w:p w14:paraId="37B54FF3" w14:textId="0BD78908" w:rsidR="00CE3491" w:rsidRPr="00A74095" w:rsidRDefault="00CE3491" w:rsidP="00384533">
            <w:pPr>
              <w:pStyle w:val="NoSpacing"/>
              <w:framePr w:hSpace="0" w:wrap="auto" w:vAnchor="margin" w:hAnchor="text" w:yAlign="inline"/>
            </w:pPr>
            <w:r w:rsidRPr="00A74095">
              <w:t>only EmploymentStatus</w:t>
            </w:r>
          </w:p>
        </w:tc>
      </w:tr>
      <w:tr w:rsidR="00CB4925" w14:paraId="65C3F9BF" w14:textId="77777777" w:rsidTr="00384533">
        <w:trPr>
          <w:cantSplit/>
        </w:trPr>
        <w:tc>
          <w:tcPr>
            <w:tcW w:w="2976" w:type="dxa"/>
          </w:tcPr>
          <w:p w14:paraId="3789778A" w14:textId="46E6B786" w:rsidR="00CB4925" w:rsidRDefault="00CB4925" w:rsidP="00384533">
            <w:pPr>
              <w:pStyle w:val="NoSpacing"/>
              <w:framePr w:hSpace="0" w:wrap="auto" w:vAnchor="margin" w:hAnchor="text" w:yAlign="inline"/>
            </w:pPr>
            <w:r>
              <w:t>FullTimeEmployee</w:t>
            </w:r>
          </w:p>
        </w:tc>
        <w:tc>
          <w:tcPr>
            <w:tcW w:w="3109" w:type="dxa"/>
          </w:tcPr>
          <w:p w14:paraId="2FBBB663" w14:textId="3B3B5C30" w:rsidR="00CB4925" w:rsidRPr="00A74095" w:rsidRDefault="00CB4925" w:rsidP="00384533">
            <w:pPr>
              <w:pStyle w:val="NoSpacing"/>
              <w:framePr w:hSpace="0" w:wrap="auto" w:vAnchor="margin" w:hAnchor="text" w:yAlign="inline"/>
            </w:pPr>
            <w:r>
              <w:t>subClassOf</w:t>
            </w:r>
          </w:p>
        </w:tc>
        <w:tc>
          <w:tcPr>
            <w:tcW w:w="3265" w:type="dxa"/>
          </w:tcPr>
          <w:p w14:paraId="4F50B1DB" w14:textId="66901611" w:rsidR="00CB4925" w:rsidRPr="00A74095" w:rsidRDefault="00CB4925" w:rsidP="00384533">
            <w:pPr>
              <w:pStyle w:val="NoSpacing"/>
              <w:framePr w:hSpace="0" w:wrap="auto" w:vAnchor="margin" w:hAnchor="text" w:yAlign="inline"/>
            </w:pPr>
            <w:r>
              <w:t>Employee</w:t>
            </w:r>
          </w:p>
        </w:tc>
      </w:tr>
      <w:tr w:rsidR="00CB4925" w14:paraId="030260E5" w14:textId="77777777" w:rsidTr="00384533">
        <w:trPr>
          <w:cantSplit/>
        </w:trPr>
        <w:tc>
          <w:tcPr>
            <w:tcW w:w="2976" w:type="dxa"/>
          </w:tcPr>
          <w:p w14:paraId="4775FABF" w14:textId="40856428" w:rsidR="00CB4925" w:rsidRDefault="00CB4925" w:rsidP="00384533">
            <w:pPr>
              <w:pStyle w:val="NoSpacing"/>
              <w:framePr w:hSpace="0" w:wrap="auto" w:vAnchor="margin" w:hAnchor="text" w:yAlign="inline"/>
            </w:pPr>
            <w:r>
              <w:t>FullTimeHomeEmployee</w:t>
            </w:r>
          </w:p>
        </w:tc>
        <w:tc>
          <w:tcPr>
            <w:tcW w:w="3109" w:type="dxa"/>
          </w:tcPr>
          <w:p w14:paraId="14213D0F" w14:textId="42769A0A" w:rsidR="00CB4925" w:rsidRPr="00A74095" w:rsidRDefault="00CB4925" w:rsidP="00384533">
            <w:pPr>
              <w:pStyle w:val="NoSpacing"/>
              <w:framePr w:hSpace="0" w:wrap="auto" w:vAnchor="margin" w:hAnchor="text" w:yAlign="inline"/>
            </w:pPr>
            <w:r>
              <w:t>subClassOf</w:t>
            </w:r>
          </w:p>
        </w:tc>
        <w:tc>
          <w:tcPr>
            <w:tcW w:w="3265" w:type="dxa"/>
          </w:tcPr>
          <w:p w14:paraId="5A301E2C" w14:textId="1F01FC1F" w:rsidR="00CB4925" w:rsidRPr="00A74095" w:rsidRDefault="00CB4925" w:rsidP="00384533">
            <w:pPr>
              <w:pStyle w:val="NoSpacing"/>
              <w:framePr w:hSpace="0" w:wrap="auto" w:vAnchor="margin" w:hAnchor="text" w:yAlign="inline"/>
            </w:pPr>
            <w:r>
              <w:t>FullTimeEmployee</w:t>
            </w:r>
          </w:p>
        </w:tc>
      </w:tr>
      <w:tr w:rsidR="000C4D13" w14:paraId="7850CF58" w14:textId="77777777" w:rsidTr="00384533">
        <w:trPr>
          <w:cantSplit/>
        </w:trPr>
        <w:tc>
          <w:tcPr>
            <w:tcW w:w="2976" w:type="dxa"/>
          </w:tcPr>
          <w:p w14:paraId="45C7F0B2" w14:textId="77FE3C81" w:rsidR="000C4D13" w:rsidRDefault="000C4D13" w:rsidP="00384533">
            <w:pPr>
              <w:pStyle w:val="NoSpacing"/>
              <w:framePr w:hSpace="0" w:wrap="auto" w:vAnchor="margin" w:hAnchor="text" w:yAlign="inline"/>
            </w:pPr>
            <w:r>
              <w:t>FullTimeRegEmployee</w:t>
            </w:r>
          </w:p>
        </w:tc>
        <w:tc>
          <w:tcPr>
            <w:tcW w:w="3109" w:type="dxa"/>
          </w:tcPr>
          <w:p w14:paraId="2269B502" w14:textId="7F9B15B8" w:rsidR="000C4D13" w:rsidRDefault="000C4D13" w:rsidP="00384533">
            <w:pPr>
              <w:pStyle w:val="NoSpacing"/>
              <w:framePr w:hSpace="0" w:wrap="auto" w:vAnchor="margin" w:hAnchor="text" w:yAlign="inline"/>
            </w:pPr>
            <w:r>
              <w:t>(subClassOf</w:t>
            </w:r>
          </w:p>
        </w:tc>
        <w:tc>
          <w:tcPr>
            <w:tcW w:w="3265" w:type="dxa"/>
          </w:tcPr>
          <w:p w14:paraId="4C51C71F" w14:textId="5780F21D" w:rsidR="000C4D13" w:rsidRDefault="000C4D13" w:rsidP="00384533">
            <w:pPr>
              <w:pStyle w:val="NoSpacing"/>
              <w:framePr w:hSpace="0" w:wrap="auto" w:vAnchor="margin" w:hAnchor="text" w:yAlign="inline"/>
            </w:pPr>
            <w:r>
              <w:t>FullTimeEmployee) and (not FullTimeHomeEmployee)</w:t>
            </w:r>
          </w:p>
        </w:tc>
      </w:tr>
      <w:tr w:rsidR="000C4D13" w14:paraId="66816D42" w14:textId="77777777" w:rsidTr="00384533">
        <w:trPr>
          <w:cantSplit/>
        </w:trPr>
        <w:tc>
          <w:tcPr>
            <w:tcW w:w="2976" w:type="dxa"/>
          </w:tcPr>
          <w:p w14:paraId="2E0E465E" w14:textId="494F9834" w:rsidR="000C4D13" w:rsidRDefault="000C4D13" w:rsidP="00384533">
            <w:pPr>
              <w:pStyle w:val="NoSpacing"/>
              <w:framePr w:hSpace="0" w:wrap="auto" w:vAnchor="margin" w:hAnchor="text" w:yAlign="inline"/>
            </w:pPr>
            <w:r>
              <w:t>PartTimeEmployee</w:t>
            </w:r>
          </w:p>
        </w:tc>
        <w:tc>
          <w:tcPr>
            <w:tcW w:w="3109" w:type="dxa"/>
          </w:tcPr>
          <w:p w14:paraId="74AE549E" w14:textId="131A177B" w:rsidR="000C4D13" w:rsidRPr="00A74095" w:rsidRDefault="000C4D13" w:rsidP="00384533">
            <w:pPr>
              <w:pStyle w:val="NoSpacing"/>
              <w:framePr w:hSpace="0" w:wrap="auto" w:vAnchor="margin" w:hAnchor="text" w:yAlign="inline"/>
            </w:pPr>
            <w:r>
              <w:t>subClassOf</w:t>
            </w:r>
          </w:p>
        </w:tc>
        <w:tc>
          <w:tcPr>
            <w:tcW w:w="3265" w:type="dxa"/>
          </w:tcPr>
          <w:p w14:paraId="5EF134BF" w14:textId="173A4633" w:rsidR="000C4D13" w:rsidRPr="00A74095" w:rsidRDefault="000C4D13" w:rsidP="00384533">
            <w:pPr>
              <w:pStyle w:val="NoSpacing"/>
              <w:framePr w:hSpace="0" w:wrap="auto" w:vAnchor="margin" w:hAnchor="text" w:yAlign="inline"/>
            </w:pPr>
            <w:r>
              <w:t>Employee</w:t>
            </w:r>
          </w:p>
        </w:tc>
      </w:tr>
      <w:tr w:rsidR="000C4D13" w14:paraId="672713A5" w14:textId="77777777" w:rsidTr="00384533">
        <w:trPr>
          <w:cantSplit/>
        </w:trPr>
        <w:tc>
          <w:tcPr>
            <w:tcW w:w="2976" w:type="dxa"/>
          </w:tcPr>
          <w:p w14:paraId="4F171E7A" w14:textId="1FB89DBE" w:rsidR="000C4D13" w:rsidRDefault="000C4D13" w:rsidP="00384533">
            <w:pPr>
              <w:pStyle w:val="NoSpacing"/>
              <w:framePr w:hSpace="0" w:wrap="auto" w:vAnchor="margin" w:hAnchor="text" w:yAlign="inline"/>
            </w:pPr>
            <w:r>
              <w:t>PartTimeHomeEmployee</w:t>
            </w:r>
          </w:p>
        </w:tc>
        <w:tc>
          <w:tcPr>
            <w:tcW w:w="3109" w:type="dxa"/>
          </w:tcPr>
          <w:p w14:paraId="44F90DEE" w14:textId="6B0383D3" w:rsidR="000C4D13" w:rsidRPr="00A74095" w:rsidRDefault="000C4D13" w:rsidP="00384533">
            <w:pPr>
              <w:pStyle w:val="NoSpacing"/>
              <w:framePr w:hSpace="0" w:wrap="auto" w:vAnchor="margin" w:hAnchor="text" w:yAlign="inline"/>
            </w:pPr>
            <w:r>
              <w:t>subClassOf</w:t>
            </w:r>
          </w:p>
        </w:tc>
        <w:tc>
          <w:tcPr>
            <w:tcW w:w="3265" w:type="dxa"/>
          </w:tcPr>
          <w:p w14:paraId="2198349C" w14:textId="55E30D4F" w:rsidR="000C4D13" w:rsidRPr="00A74095" w:rsidRDefault="000C4D13" w:rsidP="00384533">
            <w:pPr>
              <w:pStyle w:val="NoSpacing"/>
              <w:framePr w:hSpace="0" w:wrap="auto" w:vAnchor="margin" w:hAnchor="text" w:yAlign="inline"/>
            </w:pPr>
            <w:r>
              <w:t>PartTimeEmployee</w:t>
            </w:r>
          </w:p>
        </w:tc>
      </w:tr>
      <w:tr w:rsidR="000C4D13" w14:paraId="3E574A00" w14:textId="77777777" w:rsidTr="00384533">
        <w:trPr>
          <w:cantSplit/>
        </w:trPr>
        <w:tc>
          <w:tcPr>
            <w:tcW w:w="2976" w:type="dxa"/>
          </w:tcPr>
          <w:p w14:paraId="129D0A34" w14:textId="6724A1C6" w:rsidR="000C4D13" w:rsidRDefault="000C4D13" w:rsidP="00384533">
            <w:pPr>
              <w:pStyle w:val="NoSpacing"/>
              <w:framePr w:hSpace="0" w:wrap="auto" w:vAnchor="margin" w:hAnchor="text" w:yAlign="inline"/>
            </w:pPr>
            <w:r>
              <w:t>PartTimeTimeRegEmployee</w:t>
            </w:r>
          </w:p>
        </w:tc>
        <w:tc>
          <w:tcPr>
            <w:tcW w:w="3109" w:type="dxa"/>
          </w:tcPr>
          <w:p w14:paraId="2D9D32A6" w14:textId="6D8D2662" w:rsidR="000C4D13" w:rsidRDefault="000C4D13" w:rsidP="00384533">
            <w:pPr>
              <w:pStyle w:val="NoSpacing"/>
              <w:framePr w:hSpace="0" w:wrap="auto" w:vAnchor="margin" w:hAnchor="text" w:yAlign="inline"/>
            </w:pPr>
            <w:r>
              <w:t>(subClassOf</w:t>
            </w:r>
          </w:p>
        </w:tc>
        <w:tc>
          <w:tcPr>
            <w:tcW w:w="3265" w:type="dxa"/>
          </w:tcPr>
          <w:p w14:paraId="02ACE845" w14:textId="29BE78CC" w:rsidR="000C4D13" w:rsidRDefault="000C4D13" w:rsidP="00384533">
            <w:pPr>
              <w:pStyle w:val="NoSpacing"/>
              <w:framePr w:hSpace="0" w:wrap="auto" w:vAnchor="margin" w:hAnchor="text" w:yAlign="inline"/>
            </w:pPr>
            <w:r>
              <w:t>PartTimeEmployee) and (not PartTimeHomeEmployee)</w:t>
            </w:r>
          </w:p>
        </w:tc>
      </w:tr>
      <w:tr w:rsidR="000C4D13" w14:paraId="398E58D2" w14:textId="77777777" w:rsidTr="00384533">
        <w:trPr>
          <w:cantSplit/>
        </w:trPr>
        <w:tc>
          <w:tcPr>
            <w:tcW w:w="2976" w:type="dxa"/>
            <w:vMerge w:val="restart"/>
          </w:tcPr>
          <w:p w14:paraId="6B9002E5" w14:textId="77777777" w:rsidR="000C4D13" w:rsidRDefault="000C4D13" w:rsidP="00384533">
            <w:pPr>
              <w:pStyle w:val="NoSpacing"/>
              <w:framePr w:hSpace="0" w:wrap="auto" w:vAnchor="margin" w:hAnchor="text" w:yAlign="inline"/>
            </w:pPr>
            <w:r>
              <w:t>Wage</w:t>
            </w:r>
          </w:p>
        </w:tc>
        <w:tc>
          <w:tcPr>
            <w:tcW w:w="3109" w:type="dxa"/>
          </w:tcPr>
          <w:p w14:paraId="0ECBFD29" w14:textId="77777777" w:rsidR="000C4D13" w:rsidRDefault="000C4D13" w:rsidP="00384533">
            <w:pPr>
              <w:pStyle w:val="NoSpacing"/>
              <w:framePr w:hSpace="0" w:wrap="auto" w:vAnchor="margin" w:hAnchor="text" w:yAlign="inline"/>
            </w:pPr>
            <w:r>
              <w:t>hourlyPay</w:t>
            </w:r>
          </w:p>
        </w:tc>
        <w:tc>
          <w:tcPr>
            <w:tcW w:w="3265" w:type="dxa"/>
          </w:tcPr>
          <w:p w14:paraId="42BBCC03" w14:textId="77777777" w:rsidR="000C4D13" w:rsidRDefault="000C4D13" w:rsidP="00384533">
            <w:pPr>
              <w:pStyle w:val="NoSpacing"/>
              <w:framePr w:hSpace="0" w:wrap="auto" w:vAnchor="margin" w:hAnchor="text" w:yAlign="inline"/>
            </w:pPr>
            <w:r>
              <w:t>exactly 1 monetary:MonetaryValue</w:t>
            </w:r>
          </w:p>
        </w:tc>
      </w:tr>
      <w:tr w:rsidR="000C4D13" w14:paraId="3D7ADABE" w14:textId="77777777" w:rsidTr="00384533">
        <w:trPr>
          <w:cantSplit/>
        </w:trPr>
        <w:tc>
          <w:tcPr>
            <w:tcW w:w="2976" w:type="dxa"/>
            <w:vMerge/>
          </w:tcPr>
          <w:p w14:paraId="24F23FF1" w14:textId="77777777" w:rsidR="000C4D13" w:rsidRDefault="000C4D13" w:rsidP="00384533">
            <w:pPr>
              <w:pStyle w:val="NoSpacing"/>
              <w:framePr w:hSpace="0" w:wrap="auto" w:vAnchor="margin" w:hAnchor="text" w:yAlign="inline"/>
            </w:pPr>
          </w:p>
        </w:tc>
        <w:tc>
          <w:tcPr>
            <w:tcW w:w="3109" w:type="dxa"/>
          </w:tcPr>
          <w:p w14:paraId="7C8BB73F" w14:textId="77777777" w:rsidR="000C4D13" w:rsidRDefault="000C4D13" w:rsidP="00384533">
            <w:pPr>
              <w:pStyle w:val="NoSpacing"/>
              <w:framePr w:hSpace="0" w:wrap="auto" w:vAnchor="margin" w:hAnchor="text" w:yAlign="inline"/>
            </w:pPr>
            <w:r>
              <w:t>overtimePay</w:t>
            </w:r>
          </w:p>
        </w:tc>
        <w:tc>
          <w:tcPr>
            <w:tcW w:w="3265" w:type="dxa"/>
          </w:tcPr>
          <w:p w14:paraId="1701DCA8" w14:textId="77777777" w:rsidR="000C4D13" w:rsidRDefault="000C4D13" w:rsidP="00384533">
            <w:pPr>
              <w:pStyle w:val="NoSpacing"/>
              <w:framePr w:hSpace="0" w:wrap="auto" w:vAnchor="margin" w:hAnchor="text" w:yAlign="inline"/>
            </w:pPr>
            <w:r>
              <w:t>only  monetary:MonetaryValue</w:t>
            </w:r>
          </w:p>
        </w:tc>
      </w:tr>
      <w:tr w:rsidR="000C4D13" w14:paraId="267D6AF1" w14:textId="77777777" w:rsidTr="00384533">
        <w:trPr>
          <w:cantSplit/>
        </w:trPr>
        <w:tc>
          <w:tcPr>
            <w:tcW w:w="2976" w:type="dxa"/>
          </w:tcPr>
          <w:p w14:paraId="2D269054" w14:textId="77777777" w:rsidR="000C4D13" w:rsidRDefault="000C4D13" w:rsidP="00384533">
            <w:pPr>
              <w:pStyle w:val="NoSpacing"/>
              <w:framePr w:hSpace="0" w:wrap="auto" w:vAnchor="margin" w:hAnchor="text" w:yAlign="inline"/>
            </w:pPr>
            <w:r>
              <w:t>Salary</w:t>
            </w:r>
          </w:p>
        </w:tc>
        <w:tc>
          <w:tcPr>
            <w:tcW w:w="3109" w:type="dxa"/>
          </w:tcPr>
          <w:p w14:paraId="3B7BB02C" w14:textId="77777777" w:rsidR="000C4D13" w:rsidRDefault="000C4D13" w:rsidP="00384533">
            <w:pPr>
              <w:pStyle w:val="NoSpacing"/>
              <w:framePr w:hSpace="0" w:wrap="auto" w:vAnchor="margin" w:hAnchor="text" w:yAlign="inline"/>
            </w:pPr>
            <w:r>
              <w:t>hasAnnualPay</w:t>
            </w:r>
          </w:p>
        </w:tc>
        <w:tc>
          <w:tcPr>
            <w:tcW w:w="3265" w:type="dxa"/>
          </w:tcPr>
          <w:p w14:paraId="132250AB" w14:textId="77777777" w:rsidR="000C4D13" w:rsidRDefault="000C4D13" w:rsidP="00384533">
            <w:pPr>
              <w:pStyle w:val="NoSpacing"/>
              <w:framePr w:hSpace="0" w:wrap="auto" w:vAnchor="margin" w:hAnchor="text" w:yAlign="inline"/>
            </w:pPr>
            <w:r>
              <w:t>exactly 1  monetary:MonetaryValue</w:t>
            </w:r>
          </w:p>
        </w:tc>
      </w:tr>
      <w:tr w:rsidR="000C4D13" w14:paraId="20F79FC6" w14:textId="77777777" w:rsidTr="00384533">
        <w:trPr>
          <w:cantSplit/>
        </w:trPr>
        <w:tc>
          <w:tcPr>
            <w:tcW w:w="2976" w:type="dxa"/>
          </w:tcPr>
          <w:p w14:paraId="347C6995" w14:textId="77777777" w:rsidR="000C4D13" w:rsidRDefault="000C4D13" w:rsidP="00384533">
            <w:pPr>
              <w:pStyle w:val="NoSpacing"/>
              <w:framePr w:hSpace="0" w:wrap="auto" w:vAnchor="margin" w:hAnchor="text" w:yAlign="inline"/>
            </w:pPr>
            <w:r>
              <w:t>tove:Activity</w:t>
            </w:r>
          </w:p>
        </w:tc>
        <w:tc>
          <w:tcPr>
            <w:tcW w:w="3109" w:type="dxa"/>
          </w:tcPr>
          <w:p w14:paraId="23EB3E4A" w14:textId="77777777" w:rsidR="000C4D13" w:rsidRDefault="000C4D13" w:rsidP="00384533">
            <w:pPr>
              <w:pStyle w:val="NoSpacing"/>
              <w:framePr w:hSpace="0" w:wrap="auto" w:vAnchor="margin" w:hAnchor="text" w:yAlign="inline"/>
            </w:pPr>
            <w:r>
              <w:t>equivalentClass</w:t>
            </w:r>
          </w:p>
        </w:tc>
        <w:tc>
          <w:tcPr>
            <w:tcW w:w="3265" w:type="dxa"/>
          </w:tcPr>
          <w:p w14:paraId="12C16976" w14:textId="77777777" w:rsidR="000C4D13" w:rsidRDefault="000C4D13" w:rsidP="00384533">
            <w:pPr>
              <w:pStyle w:val="NoSpacing"/>
              <w:framePr w:hSpace="0" w:wrap="auto" w:vAnchor="margin" w:hAnchor="text" w:yAlign="inline"/>
            </w:pPr>
            <w:r>
              <w:t>activity:Activity</w:t>
            </w:r>
          </w:p>
        </w:tc>
      </w:tr>
      <w:tr w:rsidR="000C4D13" w14:paraId="69B077D5" w14:textId="77777777" w:rsidTr="00384533">
        <w:trPr>
          <w:cantSplit/>
        </w:trPr>
        <w:tc>
          <w:tcPr>
            <w:tcW w:w="2976" w:type="dxa"/>
          </w:tcPr>
          <w:p w14:paraId="56B9227B" w14:textId="77777777" w:rsidR="000C4D13" w:rsidRDefault="000C4D13" w:rsidP="00384533">
            <w:pPr>
              <w:pStyle w:val="NoSpacing"/>
              <w:framePr w:hSpace="0" w:wrap="auto" w:vAnchor="margin" w:hAnchor="text" w:yAlign="inline"/>
            </w:pPr>
            <w:r>
              <w:t>tove:Resource</w:t>
            </w:r>
          </w:p>
        </w:tc>
        <w:tc>
          <w:tcPr>
            <w:tcW w:w="3109" w:type="dxa"/>
          </w:tcPr>
          <w:p w14:paraId="176CA154" w14:textId="77777777" w:rsidR="000C4D13" w:rsidRDefault="000C4D13" w:rsidP="00384533">
            <w:pPr>
              <w:pStyle w:val="NoSpacing"/>
              <w:framePr w:hSpace="0" w:wrap="auto" w:vAnchor="margin" w:hAnchor="text" w:yAlign="inline"/>
            </w:pPr>
            <w:r>
              <w:t>equivalentClass</w:t>
            </w:r>
          </w:p>
        </w:tc>
        <w:tc>
          <w:tcPr>
            <w:tcW w:w="3265" w:type="dxa"/>
          </w:tcPr>
          <w:p w14:paraId="3D75C26C" w14:textId="77777777" w:rsidR="000C4D13" w:rsidRDefault="000C4D13" w:rsidP="00384533">
            <w:pPr>
              <w:pStyle w:val="NoSpacing"/>
              <w:framePr w:hSpace="0" w:wrap="auto" w:vAnchor="margin" w:hAnchor="text" w:yAlign="inline"/>
            </w:pPr>
            <w:r>
              <w:t>resource:Resource</w:t>
            </w:r>
          </w:p>
        </w:tc>
      </w:tr>
      <w:tr w:rsidR="000C4D13" w14:paraId="4C77C14A" w14:textId="77777777" w:rsidTr="00384533">
        <w:trPr>
          <w:cantSplit/>
        </w:trPr>
        <w:tc>
          <w:tcPr>
            <w:tcW w:w="2976" w:type="dxa"/>
          </w:tcPr>
          <w:p w14:paraId="6EBC400D" w14:textId="5A24D5A7" w:rsidR="000C4D13" w:rsidRPr="00A74095" w:rsidRDefault="000C4D13" w:rsidP="00384533">
            <w:pPr>
              <w:pStyle w:val="NoSpacing"/>
              <w:framePr w:hSpace="0" w:wrap="auto" w:vAnchor="margin" w:hAnchor="text" w:yAlign="inline"/>
            </w:pPr>
            <w:r w:rsidRPr="00A74095">
              <w:t>EmploymentStatus</w:t>
            </w:r>
          </w:p>
        </w:tc>
        <w:tc>
          <w:tcPr>
            <w:tcW w:w="3109" w:type="dxa"/>
          </w:tcPr>
          <w:p w14:paraId="46F22596" w14:textId="0D4FCF75" w:rsidR="000C4D13" w:rsidRPr="00A74095" w:rsidRDefault="000C4D13" w:rsidP="00384533">
            <w:pPr>
              <w:pStyle w:val="NoSpacing"/>
              <w:framePr w:hSpace="0" w:wrap="auto" w:vAnchor="margin" w:hAnchor="text" w:yAlign="inline"/>
            </w:pPr>
            <w:r w:rsidRPr="00A74095">
              <w:t>equivalentClass</w:t>
            </w:r>
          </w:p>
        </w:tc>
        <w:tc>
          <w:tcPr>
            <w:tcW w:w="3265" w:type="dxa"/>
          </w:tcPr>
          <w:p w14:paraId="5298D6DD" w14:textId="38089A08" w:rsidR="000C4D13" w:rsidRPr="00A74095" w:rsidRDefault="000C4D13" w:rsidP="00384533">
            <w:pPr>
              <w:pStyle w:val="NoSpacing"/>
              <w:framePr w:hSpace="0" w:wrap="auto" w:vAnchor="margin" w:hAnchor="text" w:yAlign="inline"/>
            </w:pPr>
            <w:r w:rsidRPr="00A74095">
              <w:t>{fulltime_regular, parttime_regular, fulltime_home, parttime_home}</w:t>
            </w:r>
          </w:p>
        </w:tc>
      </w:tr>
      <w:tr w:rsidR="000C4D13" w14:paraId="70DFFEE1" w14:textId="77777777" w:rsidTr="00384533">
        <w:trPr>
          <w:cantSplit/>
        </w:trPr>
        <w:tc>
          <w:tcPr>
            <w:tcW w:w="2976" w:type="dxa"/>
          </w:tcPr>
          <w:p w14:paraId="01BBD101" w14:textId="202DE362" w:rsidR="000C4D13" w:rsidRPr="00324747" w:rsidRDefault="000C4D13" w:rsidP="00384533">
            <w:pPr>
              <w:pStyle w:val="NoSpacing"/>
              <w:framePr w:hSpace="0" w:wrap="auto" w:vAnchor="margin" w:hAnchor="text" w:yAlign="inline"/>
            </w:pPr>
            <w:r w:rsidRPr="00324747">
              <w:t>GeneralOffice</w:t>
            </w:r>
          </w:p>
        </w:tc>
        <w:tc>
          <w:tcPr>
            <w:tcW w:w="3109" w:type="dxa"/>
          </w:tcPr>
          <w:p w14:paraId="1D4DBC6D" w14:textId="1406840D" w:rsidR="000C4D13" w:rsidRPr="00324747" w:rsidRDefault="000C4D13" w:rsidP="00384533">
            <w:pPr>
              <w:pStyle w:val="NoSpacing"/>
              <w:framePr w:hSpace="0" w:wrap="auto" w:vAnchor="margin" w:hAnchor="text" w:yAlign="inline"/>
            </w:pPr>
            <w:r w:rsidRPr="00324747">
              <w:t>subClassOf</w:t>
            </w:r>
          </w:p>
        </w:tc>
        <w:tc>
          <w:tcPr>
            <w:tcW w:w="3265" w:type="dxa"/>
          </w:tcPr>
          <w:p w14:paraId="4A4269C1" w14:textId="10DE29B6" w:rsidR="000C4D13" w:rsidRPr="00324747" w:rsidRDefault="000C4D13" w:rsidP="00384533">
            <w:pPr>
              <w:pStyle w:val="NoSpacing"/>
              <w:framePr w:hSpace="0" w:wrap="auto" w:vAnchor="margin" w:hAnchor="text" w:yAlign="inline"/>
            </w:pPr>
            <w:r w:rsidRPr="00324747">
              <w:t>Occupation</w:t>
            </w:r>
          </w:p>
        </w:tc>
      </w:tr>
      <w:tr w:rsidR="000C4D13" w14:paraId="6E0C520F" w14:textId="77777777" w:rsidTr="00384533">
        <w:trPr>
          <w:cantSplit/>
        </w:trPr>
        <w:tc>
          <w:tcPr>
            <w:tcW w:w="2976" w:type="dxa"/>
          </w:tcPr>
          <w:p w14:paraId="7C25CFC6" w14:textId="79200832" w:rsidR="000C4D13" w:rsidRPr="00324747" w:rsidRDefault="000C4D13" w:rsidP="00384533">
            <w:pPr>
              <w:pStyle w:val="NoSpacing"/>
              <w:framePr w:hSpace="0" w:wrap="auto" w:vAnchor="margin" w:hAnchor="text" w:yAlign="inline"/>
            </w:pPr>
            <w:r w:rsidRPr="00324747">
              <w:t>Trades</w:t>
            </w:r>
          </w:p>
        </w:tc>
        <w:tc>
          <w:tcPr>
            <w:tcW w:w="3109" w:type="dxa"/>
          </w:tcPr>
          <w:p w14:paraId="51A0D88A" w14:textId="688090AD" w:rsidR="000C4D13" w:rsidRPr="00324747" w:rsidRDefault="000C4D13" w:rsidP="00384533">
            <w:pPr>
              <w:pStyle w:val="NoSpacing"/>
              <w:framePr w:hSpace="0" w:wrap="auto" w:vAnchor="margin" w:hAnchor="text" w:yAlign="inline"/>
            </w:pPr>
            <w:r w:rsidRPr="00324747">
              <w:t>subClassOf</w:t>
            </w:r>
          </w:p>
        </w:tc>
        <w:tc>
          <w:tcPr>
            <w:tcW w:w="3265" w:type="dxa"/>
          </w:tcPr>
          <w:p w14:paraId="229FF87B" w14:textId="1A38DD86" w:rsidR="000C4D13" w:rsidRPr="00324747" w:rsidRDefault="000C4D13" w:rsidP="00384533">
            <w:pPr>
              <w:pStyle w:val="NoSpacing"/>
              <w:framePr w:hSpace="0" w:wrap="auto" w:vAnchor="margin" w:hAnchor="text" w:yAlign="inline"/>
            </w:pPr>
            <w:r w:rsidRPr="00324747">
              <w:t>Occupation</w:t>
            </w:r>
          </w:p>
        </w:tc>
      </w:tr>
      <w:tr w:rsidR="000C4D13" w14:paraId="2C9DD810" w14:textId="77777777" w:rsidTr="00384533">
        <w:trPr>
          <w:cantSplit/>
        </w:trPr>
        <w:tc>
          <w:tcPr>
            <w:tcW w:w="2976" w:type="dxa"/>
          </w:tcPr>
          <w:p w14:paraId="25DE9F35" w14:textId="39C2B94E" w:rsidR="000C4D13" w:rsidRPr="00324747" w:rsidRDefault="000C4D13" w:rsidP="00384533">
            <w:pPr>
              <w:pStyle w:val="NoSpacing"/>
              <w:framePr w:hSpace="0" w:wrap="auto" w:vAnchor="margin" w:hAnchor="text" w:yAlign="inline"/>
            </w:pPr>
            <w:r w:rsidRPr="00324747">
              <w:t>Professional</w:t>
            </w:r>
          </w:p>
        </w:tc>
        <w:tc>
          <w:tcPr>
            <w:tcW w:w="3109" w:type="dxa"/>
          </w:tcPr>
          <w:p w14:paraId="688E89BF" w14:textId="2BC744FC" w:rsidR="000C4D13" w:rsidRPr="00324747" w:rsidRDefault="000C4D13" w:rsidP="00384533">
            <w:pPr>
              <w:pStyle w:val="NoSpacing"/>
              <w:framePr w:hSpace="0" w:wrap="auto" w:vAnchor="margin" w:hAnchor="text" w:yAlign="inline"/>
            </w:pPr>
            <w:r w:rsidRPr="00324747">
              <w:t>subClassOf</w:t>
            </w:r>
          </w:p>
        </w:tc>
        <w:tc>
          <w:tcPr>
            <w:tcW w:w="3265" w:type="dxa"/>
          </w:tcPr>
          <w:p w14:paraId="3F4747E4" w14:textId="5B5752BC" w:rsidR="000C4D13" w:rsidRPr="00324747" w:rsidRDefault="000C4D13" w:rsidP="00384533">
            <w:pPr>
              <w:pStyle w:val="NoSpacing"/>
              <w:framePr w:hSpace="0" w:wrap="auto" w:vAnchor="margin" w:hAnchor="text" w:yAlign="inline"/>
            </w:pPr>
            <w:r w:rsidRPr="00324747">
              <w:t>Occupation</w:t>
            </w:r>
          </w:p>
        </w:tc>
      </w:tr>
      <w:tr w:rsidR="000C4D13" w14:paraId="2624A435" w14:textId="77777777" w:rsidTr="00384533">
        <w:trPr>
          <w:cantSplit/>
        </w:trPr>
        <w:tc>
          <w:tcPr>
            <w:tcW w:w="2976" w:type="dxa"/>
          </w:tcPr>
          <w:p w14:paraId="43FF8F4F" w14:textId="4459DE57" w:rsidR="000C4D13" w:rsidRPr="00324747" w:rsidRDefault="000C4D13" w:rsidP="00384533">
            <w:pPr>
              <w:pStyle w:val="NoSpacing"/>
              <w:framePr w:hSpace="0" w:wrap="auto" w:vAnchor="margin" w:hAnchor="text" w:yAlign="inline"/>
            </w:pPr>
            <w:r w:rsidRPr="00324747">
              <w:t>Sales</w:t>
            </w:r>
          </w:p>
        </w:tc>
        <w:tc>
          <w:tcPr>
            <w:tcW w:w="3109" w:type="dxa"/>
          </w:tcPr>
          <w:p w14:paraId="3E299E12" w14:textId="2E93A689" w:rsidR="000C4D13" w:rsidRPr="00324747" w:rsidRDefault="000C4D13" w:rsidP="00384533">
            <w:pPr>
              <w:pStyle w:val="NoSpacing"/>
              <w:framePr w:hSpace="0" w:wrap="auto" w:vAnchor="margin" w:hAnchor="text" w:yAlign="inline"/>
            </w:pPr>
            <w:r w:rsidRPr="00324747">
              <w:t>subClassOf</w:t>
            </w:r>
          </w:p>
        </w:tc>
        <w:tc>
          <w:tcPr>
            <w:tcW w:w="3265" w:type="dxa"/>
          </w:tcPr>
          <w:p w14:paraId="5DA1E03E" w14:textId="63E4DA02" w:rsidR="000C4D13" w:rsidRPr="00324747" w:rsidRDefault="000C4D13" w:rsidP="00384533">
            <w:pPr>
              <w:pStyle w:val="NoSpacing"/>
              <w:framePr w:hSpace="0" w:wrap="auto" w:vAnchor="margin" w:hAnchor="text" w:yAlign="inline"/>
            </w:pPr>
            <w:r w:rsidRPr="00324747">
              <w:t>Occupation</w:t>
            </w:r>
          </w:p>
        </w:tc>
      </w:tr>
      <w:tr w:rsidR="000C4D13" w14:paraId="606136D1" w14:textId="77777777" w:rsidTr="00384533">
        <w:trPr>
          <w:cantSplit/>
        </w:trPr>
        <w:tc>
          <w:tcPr>
            <w:tcW w:w="2976" w:type="dxa"/>
          </w:tcPr>
          <w:p w14:paraId="7AB953A1" w14:textId="5BFBCA02" w:rsidR="000C4D13" w:rsidRPr="00324747" w:rsidRDefault="000C4D13" w:rsidP="00384533">
            <w:pPr>
              <w:pStyle w:val="NoSpacing"/>
              <w:framePr w:hSpace="0" w:wrap="auto" w:vAnchor="margin" w:hAnchor="text" w:yAlign="inline"/>
            </w:pPr>
            <w:r w:rsidRPr="00324747">
              <w:t>EducationalInstitution</w:t>
            </w:r>
          </w:p>
        </w:tc>
        <w:tc>
          <w:tcPr>
            <w:tcW w:w="3109" w:type="dxa"/>
          </w:tcPr>
          <w:p w14:paraId="32CA3EA0" w14:textId="302EA08B" w:rsidR="000C4D13" w:rsidRPr="00324747" w:rsidRDefault="000C4D13" w:rsidP="00384533">
            <w:pPr>
              <w:pStyle w:val="NoSpacing"/>
              <w:framePr w:hSpace="0" w:wrap="auto" w:vAnchor="margin" w:hAnchor="text" w:yAlign="inline"/>
            </w:pPr>
            <w:r w:rsidRPr="00324747">
              <w:t>subClassOf</w:t>
            </w:r>
          </w:p>
        </w:tc>
        <w:tc>
          <w:tcPr>
            <w:tcW w:w="3265" w:type="dxa"/>
          </w:tcPr>
          <w:p w14:paraId="13D152C6" w14:textId="08FD228C" w:rsidR="000C4D13" w:rsidRPr="00324747" w:rsidRDefault="000C4D13" w:rsidP="00384533">
            <w:pPr>
              <w:pStyle w:val="NoSpacing"/>
              <w:framePr w:hSpace="0" w:wrap="auto" w:vAnchor="margin" w:hAnchor="text" w:yAlign="inline"/>
            </w:pPr>
            <w:r w:rsidRPr="00324747">
              <w:t>Organization</w:t>
            </w:r>
          </w:p>
        </w:tc>
      </w:tr>
      <w:tr w:rsidR="000C4D13" w14:paraId="61C1DA5C" w14:textId="77777777" w:rsidTr="00384533">
        <w:trPr>
          <w:cantSplit/>
        </w:trPr>
        <w:tc>
          <w:tcPr>
            <w:tcW w:w="2976" w:type="dxa"/>
            <w:vMerge w:val="restart"/>
          </w:tcPr>
          <w:p w14:paraId="333D72BD" w14:textId="6867D973" w:rsidR="000C4D13" w:rsidRPr="00CE6297" w:rsidRDefault="000C4D13" w:rsidP="00384533">
            <w:pPr>
              <w:pStyle w:val="NoSpacing"/>
              <w:framePr w:hSpace="0" w:wrap="auto" w:vAnchor="margin" w:hAnchor="text" w:yAlign="inline"/>
            </w:pPr>
            <w:r w:rsidRPr="00CE6297">
              <w:t>Student</w:t>
            </w:r>
          </w:p>
        </w:tc>
        <w:tc>
          <w:tcPr>
            <w:tcW w:w="3109" w:type="dxa"/>
          </w:tcPr>
          <w:p w14:paraId="57677E85" w14:textId="6B91AD5D" w:rsidR="000C4D13" w:rsidRPr="00CE6297" w:rsidRDefault="000C4D13" w:rsidP="00384533">
            <w:pPr>
              <w:pStyle w:val="NoSpacing"/>
              <w:framePr w:hSpace="0" w:wrap="auto" w:vAnchor="margin" w:hAnchor="text" w:yAlign="inline"/>
            </w:pPr>
            <w:r w:rsidRPr="00CE6297">
              <w:t>subClassOf</w:t>
            </w:r>
          </w:p>
        </w:tc>
        <w:tc>
          <w:tcPr>
            <w:tcW w:w="3265" w:type="dxa"/>
          </w:tcPr>
          <w:p w14:paraId="386DA78F" w14:textId="5405937B" w:rsidR="000C4D13" w:rsidRPr="00CE6297" w:rsidRDefault="000C4D13" w:rsidP="00384533">
            <w:pPr>
              <w:pStyle w:val="NoSpacing"/>
              <w:framePr w:hSpace="0" w:wrap="auto" w:vAnchor="margin" w:hAnchor="text" w:yAlign="inline"/>
            </w:pPr>
            <w:r w:rsidRPr="00CE6297">
              <w:t>OrganizationAgent</w:t>
            </w:r>
          </w:p>
        </w:tc>
      </w:tr>
      <w:tr w:rsidR="000C4D13" w14:paraId="77219F2C" w14:textId="77777777" w:rsidTr="00384533">
        <w:trPr>
          <w:cantSplit/>
        </w:trPr>
        <w:tc>
          <w:tcPr>
            <w:tcW w:w="2976" w:type="dxa"/>
            <w:vMerge/>
          </w:tcPr>
          <w:p w14:paraId="25F491F5" w14:textId="77777777" w:rsidR="000C4D13" w:rsidRPr="00CE6297" w:rsidRDefault="000C4D13" w:rsidP="00384533">
            <w:pPr>
              <w:pStyle w:val="NoSpacing"/>
              <w:framePr w:hSpace="0" w:wrap="auto" w:vAnchor="margin" w:hAnchor="text" w:yAlign="inline"/>
            </w:pPr>
          </w:p>
        </w:tc>
        <w:tc>
          <w:tcPr>
            <w:tcW w:w="3109" w:type="dxa"/>
          </w:tcPr>
          <w:p w14:paraId="3290281D" w14:textId="6B56242E" w:rsidR="000C4D13" w:rsidRPr="00CE6297" w:rsidRDefault="000C4D13" w:rsidP="00384533">
            <w:pPr>
              <w:pStyle w:val="NoSpacing"/>
              <w:framePr w:hSpace="0" w:wrap="auto" w:vAnchor="margin" w:hAnchor="text" w:yAlign="inline"/>
            </w:pPr>
            <w:r w:rsidRPr="00CE6297">
              <w:t>enrolledIn</w:t>
            </w:r>
          </w:p>
        </w:tc>
        <w:tc>
          <w:tcPr>
            <w:tcW w:w="3265" w:type="dxa"/>
          </w:tcPr>
          <w:p w14:paraId="5F5FBEA5" w14:textId="76787CCF" w:rsidR="000C4D13" w:rsidRPr="00CE6297" w:rsidRDefault="000C4D13" w:rsidP="00384533">
            <w:pPr>
              <w:pStyle w:val="NoSpacing"/>
              <w:framePr w:hSpace="0" w:wrap="auto" w:vAnchor="margin" w:hAnchor="text" w:yAlign="inline"/>
            </w:pPr>
            <w:r w:rsidRPr="00CE6297">
              <w:t>min 1 EducationalInstitution</w:t>
            </w:r>
          </w:p>
        </w:tc>
      </w:tr>
      <w:tr w:rsidR="000C4D13" w14:paraId="66EE9A1C" w14:textId="77777777" w:rsidTr="00384533">
        <w:trPr>
          <w:cantSplit/>
        </w:trPr>
        <w:tc>
          <w:tcPr>
            <w:tcW w:w="2976" w:type="dxa"/>
          </w:tcPr>
          <w:p w14:paraId="4D07E7C5" w14:textId="2A79CB9A" w:rsidR="000C4D13" w:rsidRPr="00CE6297" w:rsidRDefault="000C4D13" w:rsidP="00384533">
            <w:pPr>
              <w:pStyle w:val="NoSpacing"/>
              <w:framePr w:hSpace="0" w:wrap="auto" w:vAnchor="margin" w:hAnchor="text" w:yAlign="inline"/>
            </w:pPr>
            <w:r>
              <w:t>FullTimeStudent</w:t>
            </w:r>
          </w:p>
        </w:tc>
        <w:tc>
          <w:tcPr>
            <w:tcW w:w="3109" w:type="dxa"/>
          </w:tcPr>
          <w:p w14:paraId="4353502D" w14:textId="0012B35A" w:rsidR="000C4D13" w:rsidRPr="00CE6297" w:rsidRDefault="000C4D13" w:rsidP="00384533">
            <w:pPr>
              <w:pStyle w:val="NoSpacing"/>
              <w:framePr w:hSpace="0" w:wrap="auto" w:vAnchor="margin" w:hAnchor="text" w:yAlign="inline"/>
            </w:pPr>
            <w:r>
              <w:t>subClassOf</w:t>
            </w:r>
          </w:p>
        </w:tc>
        <w:tc>
          <w:tcPr>
            <w:tcW w:w="3265" w:type="dxa"/>
          </w:tcPr>
          <w:p w14:paraId="6E379F7E" w14:textId="0919E5A5" w:rsidR="000C4D13" w:rsidRPr="00CE6297" w:rsidRDefault="000C4D13" w:rsidP="00384533">
            <w:pPr>
              <w:pStyle w:val="NoSpacing"/>
              <w:framePr w:hSpace="0" w:wrap="auto" w:vAnchor="margin" w:hAnchor="text" w:yAlign="inline"/>
            </w:pPr>
            <w:r>
              <w:t>Student</w:t>
            </w:r>
          </w:p>
        </w:tc>
      </w:tr>
      <w:tr w:rsidR="000C4D13" w14:paraId="148C68AB" w14:textId="77777777" w:rsidTr="00384533">
        <w:trPr>
          <w:cantSplit/>
        </w:trPr>
        <w:tc>
          <w:tcPr>
            <w:tcW w:w="2976" w:type="dxa"/>
          </w:tcPr>
          <w:p w14:paraId="1C5BA126" w14:textId="41CE5657" w:rsidR="000C4D13" w:rsidRDefault="000C4D13" w:rsidP="00384533">
            <w:pPr>
              <w:pStyle w:val="NoSpacing"/>
              <w:framePr w:hSpace="0" w:wrap="auto" w:vAnchor="margin" w:hAnchor="text" w:yAlign="inline"/>
            </w:pPr>
            <w:r>
              <w:t>PartTimeStudent</w:t>
            </w:r>
          </w:p>
        </w:tc>
        <w:tc>
          <w:tcPr>
            <w:tcW w:w="3109" w:type="dxa"/>
          </w:tcPr>
          <w:p w14:paraId="0241F1DF" w14:textId="0C150E8C" w:rsidR="000C4D13" w:rsidRDefault="000C4D13" w:rsidP="00384533">
            <w:pPr>
              <w:pStyle w:val="NoSpacing"/>
              <w:framePr w:hSpace="0" w:wrap="auto" w:vAnchor="margin" w:hAnchor="text" w:yAlign="inline"/>
            </w:pPr>
            <w:r>
              <w:t>subClassOf</w:t>
            </w:r>
          </w:p>
        </w:tc>
        <w:tc>
          <w:tcPr>
            <w:tcW w:w="3265" w:type="dxa"/>
          </w:tcPr>
          <w:p w14:paraId="36E89AEE" w14:textId="25455DC2" w:rsidR="000C4D13" w:rsidRDefault="000C4D13" w:rsidP="00384533">
            <w:pPr>
              <w:pStyle w:val="NoSpacing"/>
              <w:framePr w:hSpace="0" w:wrap="auto" w:vAnchor="margin" w:hAnchor="text" w:yAlign="inline"/>
            </w:pPr>
            <w:r>
              <w:t>Student</w:t>
            </w:r>
          </w:p>
        </w:tc>
      </w:tr>
    </w:tbl>
    <w:p w14:paraId="0A754601" w14:textId="6E086B60" w:rsidR="0038626E" w:rsidRDefault="0038626E" w:rsidP="00ED6403">
      <w:pPr>
        <w:pStyle w:val="Heading3"/>
      </w:pPr>
      <w:bookmarkStart w:id="129" w:name="_Toc41911382"/>
      <w:r>
        <w:t>Future Work</w:t>
      </w:r>
      <w:bookmarkEnd w:id="129"/>
    </w:p>
    <w:p w14:paraId="540C2F32" w14:textId="7C3B573C" w:rsidR="00ED6403" w:rsidRPr="00ED6403" w:rsidRDefault="00ED6403" w:rsidP="00ED6403">
      <w:pPr>
        <w:rPr>
          <w:lang w:val="en-US" w:bidi="en-US"/>
        </w:rPr>
      </w:pPr>
      <w:r>
        <w:rPr>
          <w:lang w:val="en-US" w:bidi="en-US"/>
        </w:rPr>
        <w:t>In future extensions of this work it may be useful to define the distinction between part-time and full-time employees and students in more detail. The distinction between part-time and full-time students might also be captured according to some enrollment criteria, if available.</w:t>
      </w:r>
    </w:p>
    <w:p w14:paraId="0745ADF0" w14:textId="77777777" w:rsidR="00D01F8A" w:rsidRDefault="00D01F8A" w:rsidP="00EA354A">
      <w:pPr>
        <w:pStyle w:val="Heading2"/>
      </w:pPr>
      <w:bookmarkStart w:id="130" w:name="_Toc41911383"/>
      <w:r>
        <w:lastRenderedPageBreak/>
        <w:t>Building Ontology</w:t>
      </w:r>
      <w:bookmarkEnd w:id="130"/>
    </w:p>
    <w:p w14:paraId="172E7880" w14:textId="5F0B377F" w:rsidR="00D479C9" w:rsidRDefault="0089518D" w:rsidP="00D479C9">
      <w:pPr>
        <w:rPr>
          <w:i/>
        </w:rPr>
      </w:pPr>
      <w:r>
        <w:rPr>
          <w:i/>
        </w:rPr>
        <w:t>http://ontology.eil.utoronto.ca/icity/</w:t>
      </w:r>
      <w:r w:rsidR="00D479C9" w:rsidRPr="00D479C9">
        <w:rPr>
          <w:i/>
        </w:rPr>
        <w:t>Building</w:t>
      </w:r>
      <w:r w:rsidR="00AC0B4C">
        <w:rPr>
          <w:i/>
        </w:rPr>
        <w:t>.owl</w:t>
      </w:r>
    </w:p>
    <w:p w14:paraId="3F68CDA4" w14:textId="5A4CC6B7" w:rsidR="00C850B1" w:rsidRDefault="00627334" w:rsidP="00627334">
      <w:r>
        <w:t xml:space="preserve">Buildings are an important concept required to describe the built form of the urban system. In addition, the representation of a building also provides additional context when describing a person’s place of residence or employment. </w:t>
      </w:r>
      <w:r w:rsidR="00F46BD1">
        <w:t>A Building is a structure with some location in the urban system</w:t>
      </w:r>
      <w:r w:rsidR="00582038">
        <w:t xml:space="preserve">. </w:t>
      </w:r>
      <w:r w:rsidR="00A67E5C">
        <w:t>Many properties of a Building may change over time, (even t</w:t>
      </w:r>
      <w:r w:rsidR="00582038">
        <w:t xml:space="preserve">he </w:t>
      </w:r>
      <w:r w:rsidR="00A67E5C">
        <w:t xml:space="preserve">exact </w:t>
      </w:r>
      <w:r w:rsidR="00582038">
        <w:t>location of the Building in may change due to construction</w:t>
      </w:r>
      <w:r w:rsidR="00A67E5C">
        <w:t>)</w:t>
      </w:r>
      <w:r w:rsidR="00582038">
        <w:t xml:space="preserve">, but </w:t>
      </w:r>
      <w:r w:rsidR="000330A0">
        <w:t>its Address</w:t>
      </w:r>
      <w:r w:rsidR="00582038">
        <w:t xml:space="preserve"> cannot.</w:t>
      </w:r>
      <w:r w:rsidR="00F46BD1">
        <w:br/>
        <w:t xml:space="preserve">There are different types </w:t>
      </w:r>
      <w:r w:rsidR="00547880">
        <w:t>(</w:t>
      </w:r>
      <w:r w:rsidR="00547880" w:rsidRPr="00627334">
        <w:rPr>
          <w:b/>
        </w:rPr>
        <w:t>subclasses</w:t>
      </w:r>
      <w:r w:rsidR="00547880">
        <w:t xml:space="preserve">) </w:t>
      </w:r>
      <w:r w:rsidR="007C1354">
        <w:t>of buildings, such as</w:t>
      </w:r>
      <w:r w:rsidR="00F46BD1">
        <w:t xml:space="preserve"> House, </w:t>
      </w:r>
      <w:r w:rsidR="00547880">
        <w:t>Apartm</w:t>
      </w:r>
      <w:r w:rsidR="007C1354">
        <w:t>ent Building, Office Building, and so on.</w:t>
      </w:r>
      <w:r>
        <w:t xml:space="preserve"> Buildings will contain one or many Building Units. A Building or Building Unit may be associated with some </w:t>
      </w:r>
      <w:r w:rsidR="00EA1F01">
        <w:t xml:space="preserve">Building </w:t>
      </w:r>
      <w:r w:rsidR="00C632C2">
        <w:t>Facility(s)</w:t>
      </w:r>
      <w:r>
        <w:t xml:space="preserve"> that it contains</w:t>
      </w:r>
      <w:r w:rsidR="00C632C2">
        <w:t xml:space="preserve">, e.g. </w:t>
      </w:r>
      <w:r>
        <w:t xml:space="preserve">a </w:t>
      </w:r>
      <w:r w:rsidR="00C632C2">
        <w:t xml:space="preserve">kitchen, bath, or air conditioning. </w:t>
      </w:r>
      <w:r>
        <w:t>The concept of a Building Facility</w:t>
      </w:r>
      <w:r w:rsidR="00C632C2">
        <w:t xml:space="preserve"> is distinct from the amenities that are not a physical part of the Building (Unit), but which may be </w:t>
      </w:r>
      <w:r>
        <w:t xml:space="preserve">provided as </w:t>
      </w:r>
      <w:r w:rsidR="00C632C2">
        <w:t xml:space="preserve">part of the </w:t>
      </w:r>
      <w:r>
        <w:t>occupation agreement</w:t>
      </w:r>
      <w:r w:rsidR="00C632C2">
        <w:t>.</w:t>
      </w:r>
      <w:r w:rsidR="00135DBA">
        <w:br/>
      </w:r>
      <w:r>
        <w:t>Both B</w:t>
      </w:r>
      <w:r w:rsidR="002010DA">
        <w:t>uilding</w:t>
      </w:r>
      <w:r>
        <w:t>s and Building Units</w:t>
      </w:r>
      <w:r w:rsidR="002010DA">
        <w:t xml:space="preserve"> ha</w:t>
      </w:r>
      <w:r>
        <w:t>ve</w:t>
      </w:r>
      <w:r w:rsidR="002010DA">
        <w:t xml:space="preserve"> a market </w:t>
      </w:r>
      <w:r w:rsidR="002010DA" w:rsidRPr="00627334">
        <w:t>value</w:t>
      </w:r>
      <w:r>
        <w:t xml:space="preserve"> that is subject to change over time</w:t>
      </w:r>
      <w:r w:rsidR="002010DA">
        <w:t>.</w:t>
      </w:r>
      <w:r>
        <w:t xml:space="preserve"> It also has some </w:t>
      </w:r>
      <w:r w:rsidR="00977133">
        <w:t xml:space="preserve">height, some footprint area, and some floor area. The floor area is often greater than the footprint area as it accounts for the area of each floor of the building. However, </w:t>
      </w:r>
      <w:r>
        <w:t xml:space="preserve">by convention </w:t>
      </w:r>
      <w:r w:rsidR="00977133">
        <w:t>floor area excludes unoccupied areas such as basements. These</w:t>
      </w:r>
      <w:r>
        <w:t xml:space="preserve"> physical</w:t>
      </w:r>
      <w:r w:rsidR="00977133">
        <w:t xml:space="preserve"> properties are considered variant as it is possible for a building to undergo construction to increase its dimensions.</w:t>
      </w:r>
      <w:r>
        <w:t xml:space="preserve"> Buildings and Building Units have associated addresses that are not subject to change. The key classes and properties are summarized in </w:t>
      </w:r>
      <w:r w:rsidR="009546C9">
        <w:fldChar w:fldCharType="begin"/>
      </w:r>
      <w:r w:rsidR="009546C9">
        <w:instrText xml:space="preserve"> REF _Ref40268849 \h </w:instrText>
      </w:r>
      <w:r w:rsidR="009546C9">
        <w:fldChar w:fldCharType="separate"/>
      </w:r>
      <w:r w:rsidR="009546C9">
        <w:t xml:space="preserve">Table </w:t>
      </w:r>
      <w:r w:rsidR="009546C9">
        <w:rPr>
          <w:noProof/>
        </w:rPr>
        <w:t>18</w:t>
      </w:r>
      <w:r w:rsidR="009546C9">
        <w:fldChar w:fldCharType="end"/>
      </w:r>
      <w:r w:rsidR="009546C9">
        <w:t xml:space="preserve"> and </w:t>
      </w:r>
      <w:r w:rsidR="009546C9">
        <w:fldChar w:fldCharType="begin"/>
      </w:r>
      <w:r w:rsidR="009546C9">
        <w:instrText xml:space="preserve"> REF _Ref40268851 \h </w:instrText>
      </w:r>
      <w:r w:rsidR="009546C9">
        <w:fldChar w:fldCharType="separate"/>
      </w:r>
      <w:r w:rsidR="009546C9">
        <w:t xml:space="preserve">Table </w:t>
      </w:r>
      <w:r w:rsidR="009546C9">
        <w:rPr>
          <w:noProof/>
        </w:rPr>
        <w:t>19</w:t>
      </w:r>
      <w:r w:rsidR="009546C9">
        <w:fldChar w:fldCharType="end"/>
      </w:r>
      <w:r w:rsidR="009546C9">
        <w:t>.</w:t>
      </w:r>
    </w:p>
    <w:p w14:paraId="05226D4E" w14:textId="5E1CA7A7" w:rsidR="008C4E24" w:rsidRDefault="008C4E24" w:rsidP="008C4E24"/>
    <w:p w14:paraId="29AB1F0F" w14:textId="42651745" w:rsidR="009546C9" w:rsidRDefault="009546C9" w:rsidP="009546C9">
      <w:pPr>
        <w:pStyle w:val="Caption"/>
        <w:keepNext/>
      </w:pPr>
      <w:bookmarkStart w:id="131" w:name="_Ref40268849"/>
      <w:r>
        <w:t xml:space="preserve">Table </w:t>
      </w:r>
      <w:fldSimple w:instr=" SEQ Table \* ARABIC ">
        <w:r w:rsidR="0096166B">
          <w:rPr>
            <w:noProof/>
          </w:rPr>
          <w:t>18</w:t>
        </w:r>
      </w:fldSimple>
      <w:bookmarkEnd w:id="131"/>
      <w:r>
        <w:t>: Key classes in the Building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121"/>
        <w:gridCol w:w="2556"/>
        <w:gridCol w:w="4673"/>
      </w:tblGrid>
      <w:tr w:rsidR="00547880" w14:paraId="7A42CACF" w14:textId="77777777" w:rsidTr="009546C9">
        <w:trPr>
          <w:cantSplit/>
        </w:trPr>
        <w:tc>
          <w:tcPr>
            <w:tcW w:w="2121" w:type="dxa"/>
            <w:shd w:val="clear" w:color="auto" w:fill="00FFFF"/>
          </w:tcPr>
          <w:p w14:paraId="22E9D882" w14:textId="77777777" w:rsidR="00547880" w:rsidRDefault="00547880" w:rsidP="009546C9">
            <w:pPr>
              <w:pStyle w:val="NoSpacing"/>
              <w:framePr w:hSpace="0" w:wrap="auto" w:vAnchor="margin" w:hAnchor="text" w:yAlign="inline"/>
            </w:pPr>
            <w:r>
              <w:t>Object</w:t>
            </w:r>
          </w:p>
        </w:tc>
        <w:tc>
          <w:tcPr>
            <w:tcW w:w="2556" w:type="dxa"/>
            <w:shd w:val="clear" w:color="auto" w:fill="00FFFF"/>
          </w:tcPr>
          <w:p w14:paraId="0023C055" w14:textId="77777777" w:rsidR="00547880" w:rsidRDefault="00547880" w:rsidP="009546C9">
            <w:pPr>
              <w:pStyle w:val="NoSpacing"/>
              <w:framePr w:hSpace="0" w:wrap="auto" w:vAnchor="margin" w:hAnchor="text" w:yAlign="inline"/>
            </w:pPr>
            <w:r>
              <w:t>Property</w:t>
            </w:r>
          </w:p>
        </w:tc>
        <w:tc>
          <w:tcPr>
            <w:tcW w:w="4673" w:type="dxa"/>
            <w:shd w:val="clear" w:color="auto" w:fill="00FFFF"/>
          </w:tcPr>
          <w:p w14:paraId="76962CD4" w14:textId="77777777" w:rsidR="00547880" w:rsidRDefault="00547880" w:rsidP="009546C9">
            <w:pPr>
              <w:pStyle w:val="NoSpacing"/>
              <w:framePr w:hSpace="0" w:wrap="auto" w:vAnchor="margin" w:hAnchor="text" w:yAlign="inline"/>
            </w:pPr>
            <w:r>
              <w:t>Value</w:t>
            </w:r>
          </w:p>
        </w:tc>
      </w:tr>
      <w:tr w:rsidR="003D78DD" w14:paraId="0ACF058D" w14:textId="77777777" w:rsidTr="009546C9">
        <w:trPr>
          <w:cantSplit/>
        </w:trPr>
        <w:tc>
          <w:tcPr>
            <w:tcW w:w="2121" w:type="dxa"/>
            <w:vMerge w:val="restart"/>
          </w:tcPr>
          <w:p w14:paraId="6F6B50EC" w14:textId="77777777" w:rsidR="003D78DD" w:rsidRDefault="003D78DD" w:rsidP="009546C9">
            <w:pPr>
              <w:pStyle w:val="NoSpacing"/>
              <w:framePr w:hSpace="0" w:wrap="auto" w:vAnchor="margin" w:hAnchor="text" w:yAlign="inline"/>
            </w:pPr>
            <w:r>
              <w:t>Building</w:t>
            </w:r>
            <w:r w:rsidR="007C53F3">
              <w:t>PD</w:t>
            </w:r>
          </w:p>
        </w:tc>
        <w:tc>
          <w:tcPr>
            <w:tcW w:w="2556" w:type="dxa"/>
          </w:tcPr>
          <w:p w14:paraId="030C52F7" w14:textId="77777777" w:rsidR="003D78DD" w:rsidRDefault="003D78DD" w:rsidP="009546C9">
            <w:pPr>
              <w:pStyle w:val="NoSpacing"/>
              <w:framePr w:hSpace="0" w:wrap="auto" w:vAnchor="margin" w:hAnchor="text" w:yAlign="inline"/>
            </w:pPr>
            <w:r>
              <w:t>subClassOf</w:t>
            </w:r>
          </w:p>
        </w:tc>
        <w:tc>
          <w:tcPr>
            <w:tcW w:w="4673" w:type="dxa"/>
          </w:tcPr>
          <w:p w14:paraId="0AD7907F" w14:textId="77777777" w:rsidR="003D78DD" w:rsidRDefault="00E72332" w:rsidP="009546C9">
            <w:pPr>
              <w:pStyle w:val="NoSpacing"/>
              <w:framePr w:hSpace="0" w:wrap="auto" w:vAnchor="margin" w:hAnchor="text" w:yAlign="inline"/>
            </w:pPr>
            <w:r>
              <w:t>change:</w:t>
            </w:r>
            <w:r w:rsidR="003D78DD">
              <w:t>TimeVaryingConcept</w:t>
            </w:r>
          </w:p>
        </w:tc>
      </w:tr>
      <w:tr w:rsidR="003D78DD" w14:paraId="465FD031" w14:textId="77777777" w:rsidTr="009546C9">
        <w:trPr>
          <w:cantSplit/>
        </w:trPr>
        <w:tc>
          <w:tcPr>
            <w:tcW w:w="2121" w:type="dxa"/>
            <w:vMerge/>
          </w:tcPr>
          <w:p w14:paraId="4314992D" w14:textId="77777777" w:rsidR="003D78DD" w:rsidRDefault="003D78DD" w:rsidP="009546C9">
            <w:pPr>
              <w:pStyle w:val="NoSpacing"/>
              <w:framePr w:hSpace="0" w:wrap="auto" w:vAnchor="margin" w:hAnchor="text" w:yAlign="inline"/>
            </w:pPr>
          </w:p>
        </w:tc>
        <w:tc>
          <w:tcPr>
            <w:tcW w:w="2556" w:type="dxa"/>
          </w:tcPr>
          <w:p w14:paraId="08452F51" w14:textId="77777777" w:rsidR="003D78DD" w:rsidRDefault="003D78DD" w:rsidP="009546C9">
            <w:pPr>
              <w:pStyle w:val="NoSpacing"/>
              <w:framePr w:hSpace="0" w:wrap="auto" w:vAnchor="margin" w:hAnchor="text" w:yAlign="inline"/>
            </w:pPr>
            <w:r>
              <w:t>equivalentClass</w:t>
            </w:r>
          </w:p>
        </w:tc>
        <w:tc>
          <w:tcPr>
            <w:tcW w:w="4673" w:type="dxa"/>
          </w:tcPr>
          <w:p w14:paraId="6134EC73" w14:textId="77777777" w:rsidR="003D78DD" w:rsidRDefault="00E72332" w:rsidP="009546C9">
            <w:pPr>
              <w:pStyle w:val="NoSpacing"/>
              <w:framePr w:hSpace="0" w:wrap="auto" w:vAnchor="margin" w:hAnchor="text" w:yAlign="inline"/>
            </w:pPr>
            <w:r>
              <w:t>change:</w:t>
            </w:r>
            <w:r w:rsidR="003D78DD">
              <w:t>h</w:t>
            </w:r>
            <w:r w:rsidR="007C53F3">
              <w:t>asManifestation some Building</w:t>
            </w:r>
            <w:r w:rsidR="003D78DD">
              <w:t xml:space="preserve"> and </w:t>
            </w:r>
            <w:r>
              <w:t xml:space="preserve"> change:</w:t>
            </w:r>
            <w:r w:rsidR="003D78DD">
              <w:t>hasManifestation only Building</w:t>
            </w:r>
          </w:p>
        </w:tc>
      </w:tr>
      <w:tr w:rsidR="00C51746" w14:paraId="13A3B2D8" w14:textId="77777777" w:rsidTr="009546C9">
        <w:trPr>
          <w:cantSplit/>
        </w:trPr>
        <w:tc>
          <w:tcPr>
            <w:tcW w:w="2121" w:type="dxa"/>
            <w:vMerge/>
          </w:tcPr>
          <w:p w14:paraId="5B82F440" w14:textId="77777777" w:rsidR="00C51746" w:rsidRDefault="00C51746" w:rsidP="009546C9">
            <w:pPr>
              <w:pStyle w:val="NoSpacing"/>
              <w:framePr w:hSpace="0" w:wrap="auto" w:vAnchor="margin" w:hAnchor="text" w:yAlign="inline"/>
            </w:pPr>
          </w:p>
        </w:tc>
        <w:tc>
          <w:tcPr>
            <w:tcW w:w="2556" w:type="dxa"/>
          </w:tcPr>
          <w:p w14:paraId="49E11AA2" w14:textId="05A879AA" w:rsidR="00C51746" w:rsidRDefault="00C51746" w:rsidP="009546C9">
            <w:pPr>
              <w:pStyle w:val="NoSpacing"/>
              <w:framePr w:hSpace="0" w:wrap="auto" w:vAnchor="margin" w:hAnchor="text" w:yAlign="inline"/>
            </w:pPr>
            <w:r>
              <w:t>contact:hasAddress</w:t>
            </w:r>
          </w:p>
        </w:tc>
        <w:tc>
          <w:tcPr>
            <w:tcW w:w="4673" w:type="dxa"/>
          </w:tcPr>
          <w:p w14:paraId="5BC79B75" w14:textId="06919AA1" w:rsidR="00C51746" w:rsidRDefault="00C51746" w:rsidP="009546C9">
            <w:pPr>
              <w:pStyle w:val="NoSpacing"/>
              <w:framePr w:hSpace="0" w:wrap="auto" w:vAnchor="margin" w:hAnchor="text" w:yAlign="inline"/>
            </w:pPr>
            <w:r>
              <w:t>only contact:Address</w:t>
            </w:r>
          </w:p>
        </w:tc>
      </w:tr>
      <w:tr w:rsidR="003D78DD" w14:paraId="76B506AD" w14:textId="77777777" w:rsidTr="009546C9">
        <w:trPr>
          <w:cantSplit/>
        </w:trPr>
        <w:tc>
          <w:tcPr>
            <w:tcW w:w="2121" w:type="dxa"/>
            <w:vMerge/>
          </w:tcPr>
          <w:p w14:paraId="64C2CE87" w14:textId="77777777" w:rsidR="003D78DD" w:rsidRDefault="003D78DD" w:rsidP="009546C9">
            <w:pPr>
              <w:pStyle w:val="NoSpacing"/>
              <w:framePr w:hSpace="0" w:wrap="auto" w:vAnchor="margin" w:hAnchor="text" w:yAlign="inline"/>
            </w:pPr>
          </w:p>
        </w:tc>
        <w:tc>
          <w:tcPr>
            <w:tcW w:w="2556" w:type="dxa"/>
          </w:tcPr>
          <w:p w14:paraId="2079EC02" w14:textId="77777777" w:rsidR="003D78DD" w:rsidRDefault="00E72332" w:rsidP="009546C9">
            <w:pPr>
              <w:pStyle w:val="NoSpacing"/>
              <w:framePr w:hSpace="0" w:wrap="auto" w:vAnchor="margin" w:hAnchor="text" w:yAlign="inline"/>
            </w:pPr>
            <w:r>
              <w:t>change:</w:t>
            </w:r>
            <w:r w:rsidR="006D5597">
              <w:t>existsAt</w:t>
            </w:r>
          </w:p>
        </w:tc>
        <w:tc>
          <w:tcPr>
            <w:tcW w:w="4673" w:type="dxa"/>
          </w:tcPr>
          <w:p w14:paraId="005FCFD6" w14:textId="77777777" w:rsidR="003D78DD" w:rsidRDefault="003D78DD" w:rsidP="009546C9">
            <w:pPr>
              <w:pStyle w:val="NoSpacing"/>
              <w:framePr w:hSpace="0" w:wrap="auto" w:vAnchor="margin" w:hAnchor="text" w:yAlign="inline"/>
            </w:pPr>
            <w:r>
              <w:t>exactly 1 Interval</w:t>
            </w:r>
          </w:p>
        </w:tc>
      </w:tr>
      <w:tr w:rsidR="003D78DD" w14:paraId="5F49AF87" w14:textId="77777777" w:rsidTr="009546C9">
        <w:trPr>
          <w:cantSplit/>
        </w:trPr>
        <w:tc>
          <w:tcPr>
            <w:tcW w:w="2121" w:type="dxa"/>
            <w:vMerge w:val="restart"/>
          </w:tcPr>
          <w:p w14:paraId="19CE150F" w14:textId="77777777" w:rsidR="003D78DD" w:rsidRDefault="003D78DD" w:rsidP="009546C9">
            <w:pPr>
              <w:pStyle w:val="NoSpacing"/>
              <w:framePr w:hSpace="0" w:wrap="auto" w:vAnchor="margin" w:hAnchor="text" w:yAlign="inline"/>
            </w:pPr>
            <w:r>
              <w:t>Building</w:t>
            </w:r>
          </w:p>
        </w:tc>
        <w:tc>
          <w:tcPr>
            <w:tcW w:w="2556" w:type="dxa"/>
          </w:tcPr>
          <w:p w14:paraId="120AAC34" w14:textId="77777777" w:rsidR="003D78DD" w:rsidRDefault="003D78DD" w:rsidP="009546C9">
            <w:pPr>
              <w:pStyle w:val="NoSpacing"/>
              <w:framePr w:hSpace="0" w:wrap="auto" w:vAnchor="margin" w:hAnchor="text" w:yAlign="inline"/>
            </w:pPr>
            <w:r>
              <w:t>equivalentClass</w:t>
            </w:r>
          </w:p>
        </w:tc>
        <w:tc>
          <w:tcPr>
            <w:tcW w:w="4673" w:type="dxa"/>
          </w:tcPr>
          <w:p w14:paraId="3E7D12DE" w14:textId="77777777" w:rsidR="003D78DD" w:rsidRDefault="00E72332" w:rsidP="009546C9">
            <w:pPr>
              <w:pStyle w:val="NoSpacing"/>
              <w:framePr w:hSpace="0" w:wrap="auto" w:vAnchor="margin" w:hAnchor="text" w:yAlign="inline"/>
            </w:pPr>
            <w:r>
              <w:t>change:</w:t>
            </w:r>
            <w:r w:rsidR="003D78DD">
              <w:t>manifestationOf some Building</w:t>
            </w:r>
            <w:r w:rsidR="007C53F3">
              <w:t>PD</w:t>
            </w:r>
            <w:r w:rsidR="003D78DD">
              <w:t xml:space="preserve"> and </w:t>
            </w:r>
            <w:r>
              <w:t xml:space="preserve"> change:</w:t>
            </w:r>
            <w:r w:rsidR="003D78DD">
              <w:t>manifestationOf only Building</w:t>
            </w:r>
            <w:r w:rsidR="007C53F3">
              <w:t>PD</w:t>
            </w:r>
          </w:p>
        </w:tc>
      </w:tr>
      <w:tr w:rsidR="003D78DD" w14:paraId="03703C70" w14:textId="77777777" w:rsidTr="009546C9">
        <w:trPr>
          <w:cantSplit/>
        </w:trPr>
        <w:tc>
          <w:tcPr>
            <w:tcW w:w="2121" w:type="dxa"/>
            <w:vMerge/>
          </w:tcPr>
          <w:p w14:paraId="28DFC8ED" w14:textId="77777777" w:rsidR="003D78DD" w:rsidRDefault="003D78DD" w:rsidP="009546C9">
            <w:pPr>
              <w:pStyle w:val="NoSpacing"/>
              <w:framePr w:hSpace="0" w:wrap="auto" w:vAnchor="margin" w:hAnchor="text" w:yAlign="inline"/>
            </w:pPr>
          </w:p>
        </w:tc>
        <w:tc>
          <w:tcPr>
            <w:tcW w:w="2556" w:type="dxa"/>
          </w:tcPr>
          <w:p w14:paraId="2C2C01BE" w14:textId="77777777" w:rsidR="003D78DD" w:rsidRDefault="003D78DD" w:rsidP="009546C9">
            <w:pPr>
              <w:pStyle w:val="NoSpacing"/>
              <w:framePr w:hSpace="0" w:wrap="auto" w:vAnchor="margin" w:hAnchor="text" w:yAlign="inline"/>
            </w:pPr>
            <w:r>
              <w:t>subClassOf</w:t>
            </w:r>
          </w:p>
        </w:tc>
        <w:tc>
          <w:tcPr>
            <w:tcW w:w="4673" w:type="dxa"/>
          </w:tcPr>
          <w:p w14:paraId="2F4BA11A" w14:textId="77777777" w:rsidR="003D78DD" w:rsidRDefault="00E72332" w:rsidP="009546C9">
            <w:pPr>
              <w:pStyle w:val="NoSpacing"/>
              <w:framePr w:hSpace="0" w:wrap="auto" w:vAnchor="margin" w:hAnchor="text" w:yAlign="inline"/>
            </w:pPr>
            <w:r>
              <w:t>change:</w:t>
            </w:r>
            <w:r w:rsidR="003D78DD">
              <w:t>Manifestation</w:t>
            </w:r>
          </w:p>
        </w:tc>
      </w:tr>
      <w:tr w:rsidR="003D78DD" w14:paraId="2A189409" w14:textId="77777777" w:rsidTr="009546C9">
        <w:trPr>
          <w:cantSplit/>
        </w:trPr>
        <w:tc>
          <w:tcPr>
            <w:tcW w:w="2121" w:type="dxa"/>
            <w:vMerge/>
          </w:tcPr>
          <w:p w14:paraId="03CB4DF0" w14:textId="77777777" w:rsidR="003D78DD" w:rsidRDefault="003D78DD" w:rsidP="009546C9">
            <w:pPr>
              <w:pStyle w:val="NoSpacing"/>
              <w:framePr w:hSpace="0" w:wrap="auto" w:vAnchor="margin" w:hAnchor="text" w:yAlign="inline"/>
            </w:pPr>
          </w:p>
        </w:tc>
        <w:tc>
          <w:tcPr>
            <w:tcW w:w="2556" w:type="dxa"/>
          </w:tcPr>
          <w:p w14:paraId="29799AF9" w14:textId="77777777" w:rsidR="003D78DD" w:rsidRDefault="00E72332" w:rsidP="009546C9">
            <w:pPr>
              <w:pStyle w:val="NoSpacing"/>
              <w:framePr w:hSpace="0" w:wrap="auto" w:vAnchor="margin" w:hAnchor="text" w:yAlign="inline"/>
            </w:pPr>
            <w:r>
              <w:t>change:</w:t>
            </w:r>
            <w:r w:rsidR="006D5597">
              <w:t>existsAt</w:t>
            </w:r>
          </w:p>
        </w:tc>
        <w:tc>
          <w:tcPr>
            <w:tcW w:w="4673" w:type="dxa"/>
          </w:tcPr>
          <w:p w14:paraId="393B116F" w14:textId="77777777" w:rsidR="003D78DD" w:rsidRDefault="003D78DD" w:rsidP="009546C9">
            <w:pPr>
              <w:pStyle w:val="NoSpacing"/>
              <w:framePr w:hSpace="0" w:wrap="auto" w:vAnchor="margin" w:hAnchor="text" w:yAlign="inline"/>
            </w:pPr>
            <w:r>
              <w:t>exactly 1 TemporalEntity</w:t>
            </w:r>
          </w:p>
        </w:tc>
      </w:tr>
      <w:tr w:rsidR="003D78DD" w14:paraId="479911EE" w14:textId="77777777" w:rsidTr="009546C9">
        <w:trPr>
          <w:cantSplit/>
        </w:trPr>
        <w:tc>
          <w:tcPr>
            <w:tcW w:w="2121" w:type="dxa"/>
            <w:vMerge/>
          </w:tcPr>
          <w:p w14:paraId="0BF3E667" w14:textId="77777777" w:rsidR="003D78DD" w:rsidRDefault="003D78DD" w:rsidP="009546C9">
            <w:pPr>
              <w:pStyle w:val="NoSpacing"/>
              <w:framePr w:hSpace="0" w:wrap="auto" w:vAnchor="margin" w:hAnchor="text" w:yAlign="inline"/>
            </w:pPr>
          </w:p>
        </w:tc>
        <w:tc>
          <w:tcPr>
            <w:tcW w:w="2556" w:type="dxa"/>
          </w:tcPr>
          <w:p w14:paraId="26DABBAF" w14:textId="2ED89E5F" w:rsidR="003D78DD" w:rsidRDefault="00E66689" w:rsidP="009546C9">
            <w:pPr>
              <w:pStyle w:val="NoSpacing"/>
              <w:framePr w:hSpace="0" w:wrap="auto" w:vAnchor="margin" w:hAnchor="text" w:yAlign="inline"/>
            </w:pPr>
            <w:r>
              <w:t>spatial:</w:t>
            </w:r>
            <w:r w:rsidR="003D78DD">
              <w:t>hasLocation</w:t>
            </w:r>
          </w:p>
        </w:tc>
        <w:tc>
          <w:tcPr>
            <w:tcW w:w="4673" w:type="dxa"/>
          </w:tcPr>
          <w:p w14:paraId="305F003E" w14:textId="0EC467D2" w:rsidR="003D78DD" w:rsidRDefault="003D78DD" w:rsidP="009546C9">
            <w:pPr>
              <w:pStyle w:val="NoSpacing"/>
              <w:framePr w:hSpace="0" w:wrap="auto" w:vAnchor="margin" w:hAnchor="text" w:yAlign="inline"/>
            </w:pPr>
            <w:r>
              <w:t xml:space="preserve">exactly 1 </w:t>
            </w:r>
            <w:r w:rsidR="00E72332">
              <w:t xml:space="preserve"> </w:t>
            </w:r>
            <w:r w:rsidR="00E66689">
              <w:t>spatial:</w:t>
            </w:r>
            <w:r w:rsidR="005A7ABB">
              <w:t>SpatialFeature</w:t>
            </w:r>
          </w:p>
        </w:tc>
      </w:tr>
      <w:tr w:rsidR="003D78DD" w14:paraId="458D74DA" w14:textId="77777777" w:rsidTr="009546C9">
        <w:trPr>
          <w:cantSplit/>
        </w:trPr>
        <w:tc>
          <w:tcPr>
            <w:tcW w:w="2121" w:type="dxa"/>
            <w:vMerge/>
          </w:tcPr>
          <w:p w14:paraId="5651B545" w14:textId="77777777" w:rsidR="003D78DD" w:rsidRDefault="003D78DD" w:rsidP="009546C9">
            <w:pPr>
              <w:pStyle w:val="NoSpacing"/>
              <w:framePr w:hSpace="0" w:wrap="auto" w:vAnchor="margin" w:hAnchor="text" w:yAlign="inline"/>
            </w:pPr>
          </w:p>
        </w:tc>
        <w:tc>
          <w:tcPr>
            <w:tcW w:w="2556" w:type="dxa"/>
          </w:tcPr>
          <w:p w14:paraId="17A401CB" w14:textId="77777777" w:rsidR="003D78DD" w:rsidRDefault="00A5128B" w:rsidP="009546C9">
            <w:pPr>
              <w:pStyle w:val="NoSpacing"/>
              <w:framePr w:hSpace="0" w:wrap="auto" w:vAnchor="margin" w:hAnchor="text" w:yAlign="inline"/>
            </w:pPr>
            <w:r>
              <w:t>monetary:</w:t>
            </w:r>
            <w:r w:rsidR="003D78DD">
              <w:t>hasValue</w:t>
            </w:r>
          </w:p>
        </w:tc>
        <w:tc>
          <w:tcPr>
            <w:tcW w:w="4673" w:type="dxa"/>
          </w:tcPr>
          <w:p w14:paraId="09E5878A" w14:textId="77777777" w:rsidR="003D78DD" w:rsidRDefault="003D78DD" w:rsidP="009546C9">
            <w:pPr>
              <w:pStyle w:val="NoSpacing"/>
              <w:framePr w:hSpace="0" w:wrap="auto" w:vAnchor="margin" w:hAnchor="text" w:yAlign="inline"/>
            </w:pPr>
            <w:r>
              <w:t xml:space="preserve">only </w:t>
            </w:r>
            <w:r w:rsidR="00E72332">
              <w:t>monetary:</w:t>
            </w:r>
            <w:r>
              <w:t>MonetaryValue</w:t>
            </w:r>
          </w:p>
        </w:tc>
      </w:tr>
      <w:tr w:rsidR="0055163B" w14:paraId="5FEB18C9" w14:textId="77777777" w:rsidTr="009546C9">
        <w:trPr>
          <w:cantSplit/>
        </w:trPr>
        <w:tc>
          <w:tcPr>
            <w:tcW w:w="2121" w:type="dxa"/>
            <w:vMerge/>
          </w:tcPr>
          <w:p w14:paraId="7E3815F1" w14:textId="77777777" w:rsidR="0055163B" w:rsidRDefault="0055163B" w:rsidP="009546C9">
            <w:pPr>
              <w:pStyle w:val="NoSpacing"/>
              <w:framePr w:hSpace="0" w:wrap="auto" w:vAnchor="margin" w:hAnchor="text" w:yAlign="inline"/>
            </w:pPr>
          </w:p>
        </w:tc>
        <w:tc>
          <w:tcPr>
            <w:tcW w:w="2556" w:type="dxa"/>
          </w:tcPr>
          <w:p w14:paraId="48AEA940" w14:textId="3C3D7E99" w:rsidR="0055163B" w:rsidRPr="00A765C9" w:rsidRDefault="0055163B" w:rsidP="009546C9">
            <w:pPr>
              <w:pStyle w:val="NoSpacing"/>
              <w:framePr w:hSpace="0" w:wrap="auto" w:vAnchor="margin" w:hAnchor="text" w:yAlign="inline"/>
              <w:rPr>
                <w:strike/>
              </w:rPr>
            </w:pPr>
            <w:r w:rsidRPr="00A765C9">
              <w:t>hasBuildingFacility</w:t>
            </w:r>
          </w:p>
        </w:tc>
        <w:tc>
          <w:tcPr>
            <w:tcW w:w="4673" w:type="dxa"/>
          </w:tcPr>
          <w:p w14:paraId="6F9FC8E6" w14:textId="483E65C1" w:rsidR="0055163B" w:rsidRPr="00A765C9" w:rsidRDefault="0055163B" w:rsidP="009546C9">
            <w:pPr>
              <w:pStyle w:val="NoSpacing"/>
              <w:framePr w:hSpace="0" w:wrap="auto" w:vAnchor="margin" w:hAnchor="text" w:yAlign="inline"/>
            </w:pPr>
            <w:r w:rsidRPr="00A765C9">
              <w:t xml:space="preserve">only </w:t>
            </w:r>
            <w:r w:rsidR="00EA1F01">
              <w:t>Building</w:t>
            </w:r>
            <w:r w:rsidRPr="00A765C9">
              <w:t>Facility</w:t>
            </w:r>
          </w:p>
        </w:tc>
      </w:tr>
      <w:tr w:rsidR="0055163B" w14:paraId="2A1948A6" w14:textId="77777777" w:rsidTr="009546C9">
        <w:trPr>
          <w:cantSplit/>
        </w:trPr>
        <w:tc>
          <w:tcPr>
            <w:tcW w:w="2121" w:type="dxa"/>
            <w:vMerge/>
          </w:tcPr>
          <w:p w14:paraId="5EC8A01E" w14:textId="77777777" w:rsidR="0055163B" w:rsidRDefault="0055163B" w:rsidP="009546C9">
            <w:pPr>
              <w:pStyle w:val="NoSpacing"/>
              <w:framePr w:hSpace="0" w:wrap="auto" w:vAnchor="margin" w:hAnchor="text" w:yAlign="inline"/>
            </w:pPr>
          </w:p>
        </w:tc>
        <w:tc>
          <w:tcPr>
            <w:tcW w:w="2556" w:type="dxa"/>
          </w:tcPr>
          <w:p w14:paraId="51B37F55" w14:textId="0F9B1F00" w:rsidR="0055163B" w:rsidRPr="00A765C9" w:rsidRDefault="0055163B" w:rsidP="009546C9">
            <w:pPr>
              <w:pStyle w:val="NoSpacing"/>
              <w:framePr w:hSpace="0" w:wrap="auto" w:vAnchor="margin" w:hAnchor="text" w:yAlign="inline"/>
            </w:pPr>
            <w:r w:rsidRPr="00A765C9">
              <w:t>hasBuildingUnit</w:t>
            </w:r>
          </w:p>
        </w:tc>
        <w:tc>
          <w:tcPr>
            <w:tcW w:w="4673" w:type="dxa"/>
          </w:tcPr>
          <w:p w14:paraId="6E28B0F3" w14:textId="77777777" w:rsidR="0055163B" w:rsidRPr="00A765C9" w:rsidRDefault="0055163B" w:rsidP="009546C9">
            <w:pPr>
              <w:pStyle w:val="NoSpacing"/>
              <w:framePr w:hSpace="0" w:wrap="auto" w:vAnchor="margin" w:hAnchor="text" w:yAlign="inline"/>
            </w:pPr>
            <w:r w:rsidRPr="00A765C9">
              <w:t>only BuildingUnit</w:t>
            </w:r>
          </w:p>
        </w:tc>
      </w:tr>
      <w:tr w:rsidR="0055163B" w14:paraId="2112C093" w14:textId="77777777" w:rsidTr="009546C9">
        <w:trPr>
          <w:cantSplit/>
        </w:trPr>
        <w:tc>
          <w:tcPr>
            <w:tcW w:w="2121" w:type="dxa"/>
          </w:tcPr>
          <w:p w14:paraId="2704D136" w14:textId="77777777" w:rsidR="0055163B" w:rsidRDefault="0055163B" w:rsidP="009546C9">
            <w:pPr>
              <w:pStyle w:val="NoSpacing"/>
              <w:framePr w:hSpace="0" w:wrap="auto" w:vAnchor="margin" w:hAnchor="text" w:yAlign="inline"/>
            </w:pPr>
            <w:r>
              <w:t>House</w:t>
            </w:r>
          </w:p>
        </w:tc>
        <w:tc>
          <w:tcPr>
            <w:tcW w:w="2556" w:type="dxa"/>
          </w:tcPr>
          <w:p w14:paraId="7EDAD456" w14:textId="77777777" w:rsidR="0055163B" w:rsidRDefault="0055163B" w:rsidP="009546C9">
            <w:pPr>
              <w:pStyle w:val="NoSpacing"/>
              <w:framePr w:hSpace="0" w:wrap="auto" w:vAnchor="margin" w:hAnchor="text" w:yAlign="inline"/>
            </w:pPr>
            <w:r>
              <w:t>subclassOf</w:t>
            </w:r>
          </w:p>
        </w:tc>
        <w:tc>
          <w:tcPr>
            <w:tcW w:w="4673" w:type="dxa"/>
          </w:tcPr>
          <w:p w14:paraId="2C10F1A3" w14:textId="77777777" w:rsidR="0055163B" w:rsidRDefault="0055163B" w:rsidP="009546C9">
            <w:pPr>
              <w:pStyle w:val="NoSpacing"/>
              <w:framePr w:hSpace="0" w:wrap="auto" w:vAnchor="margin" w:hAnchor="text" w:yAlign="inline"/>
            </w:pPr>
            <w:r w:rsidRPr="00BB59DD">
              <w:t>Building</w:t>
            </w:r>
          </w:p>
        </w:tc>
      </w:tr>
      <w:tr w:rsidR="0055163B" w14:paraId="516A5430" w14:textId="77777777" w:rsidTr="009546C9">
        <w:trPr>
          <w:cantSplit/>
        </w:trPr>
        <w:tc>
          <w:tcPr>
            <w:tcW w:w="2121" w:type="dxa"/>
          </w:tcPr>
          <w:p w14:paraId="67729061" w14:textId="77777777" w:rsidR="0055163B" w:rsidRDefault="0055163B" w:rsidP="009546C9">
            <w:pPr>
              <w:pStyle w:val="NoSpacing"/>
              <w:framePr w:hSpace="0" w:wrap="auto" w:vAnchor="margin" w:hAnchor="text" w:yAlign="inline"/>
            </w:pPr>
            <w:r>
              <w:t>ApartmentBuilding</w:t>
            </w:r>
          </w:p>
        </w:tc>
        <w:tc>
          <w:tcPr>
            <w:tcW w:w="2556" w:type="dxa"/>
          </w:tcPr>
          <w:p w14:paraId="3119D64B" w14:textId="77777777" w:rsidR="0055163B" w:rsidRDefault="0055163B" w:rsidP="009546C9">
            <w:pPr>
              <w:pStyle w:val="NoSpacing"/>
              <w:framePr w:hSpace="0" w:wrap="auto" w:vAnchor="margin" w:hAnchor="text" w:yAlign="inline"/>
            </w:pPr>
            <w:r>
              <w:t>subclassOf</w:t>
            </w:r>
          </w:p>
        </w:tc>
        <w:tc>
          <w:tcPr>
            <w:tcW w:w="4673" w:type="dxa"/>
          </w:tcPr>
          <w:p w14:paraId="473EDB27" w14:textId="77777777" w:rsidR="0055163B" w:rsidRDefault="0055163B" w:rsidP="009546C9">
            <w:pPr>
              <w:pStyle w:val="NoSpacing"/>
              <w:framePr w:hSpace="0" w:wrap="auto" w:vAnchor="margin" w:hAnchor="text" w:yAlign="inline"/>
            </w:pPr>
            <w:r w:rsidRPr="00BB59DD">
              <w:t>Building</w:t>
            </w:r>
          </w:p>
        </w:tc>
      </w:tr>
      <w:tr w:rsidR="0055163B" w14:paraId="4A556DAA" w14:textId="77777777" w:rsidTr="009546C9">
        <w:trPr>
          <w:cantSplit/>
        </w:trPr>
        <w:tc>
          <w:tcPr>
            <w:tcW w:w="2121" w:type="dxa"/>
          </w:tcPr>
          <w:p w14:paraId="772C9A4A" w14:textId="77777777" w:rsidR="0055163B" w:rsidRDefault="0055163B" w:rsidP="009546C9">
            <w:pPr>
              <w:pStyle w:val="NoSpacing"/>
              <w:framePr w:hSpace="0" w:wrap="auto" w:vAnchor="margin" w:hAnchor="text" w:yAlign="inline"/>
            </w:pPr>
            <w:r>
              <w:t>OfficeBuilding</w:t>
            </w:r>
          </w:p>
        </w:tc>
        <w:tc>
          <w:tcPr>
            <w:tcW w:w="2556" w:type="dxa"/>
          </w:tcPr>
          <w:p w14:paraId="0527F575" w14:textId="77777777" w:rsidR="0055163B" w:rsidRDefault="0055163B" w:rsidP="009546C9">
            <w:pPr>
              <w:pStyle w:val="NoSpacing"/>
              <w:framePr w:hSpace="0" w:wrap="auto" w:vAnchor="margin" w:hAnchor="text" w:yAlign="inline"/>
            </w:pPr>
            <w:r>
              <w:t>subclassOf</w:t>
            </w:r>
          </w:p>
        </w:tc>
        <w:tc>
          <w:tcPr>
            <w:tcW w:w="4673" w:type="dxa"/>
          </w:tcPr>
          <w:p w14:paraId="6900449F" w14:textId="77777777" w:rsidR="0055163B" w:rsidRDefault="0055163B" w:rsidP="009546C9">
            <w:pPr>
              <w:pStyle w:val="NoSpacing"/>
              <w:framePr w:hSpace="0" w:wrap="auto" w:vAnchor="margin" w:hAnchor="text" w:yAlign="inline"/>
            </w:pPr>
            <w:r w:rsidRPr="00BB59DD">
              <w:t>Building</w:t>
            </w:r>
          </w:p>
        </w:tc>
      </w:tr>
      <w:tr w:rsidR="0055163B" w14:paraId="45B565D5" w14:textId="77777777" w:rsidTr="009546C9">
        <w:trPr>
          <w:cantSplit/>
        </w:trPr>
        <w:tc>
          <w:tcPr>
            <w:tcW w:w="2121" w:type="dxa"/>
          </w:tcPr>
          <w:p w14:paraId="4A5CEDCC" w14:textId="77777777" w:rsidR="0055163B" w:rsidRDefault="0055163B" w:rsidP="009546C9">
            <w:pPr>
              <w:pStyle w:val="NoSpacing"/>
              <w:framePr w:hSpace="0" w:wrap="auto" w:vAnchor="margin" w:hAnchor="text" w:yAlign="inline"/>
            </w:pPr>
            <w:r>
              <w:t>IndustrialBuilding</w:t>
            </w:r>
          </w:p>
        </w:tc>
        <w:tc>
          <w:tcPr>
            <w:tcW w:w="2556" w:type="dxa"/>
          </w:tcPr>
          <w:p w14:paraId="6A1B792F" w14:textId="77777777" w:rsidR="0055163B" w:rsidRDefault="0055163B" w:rsidP="009546C9">
            <w:pPr>
              <w:pStyle w:val="NoSpacing"/>
              <w:framePr w:hSpace="0" w:wrap="auto" w:vAnchor="margin" w:hAnchor="text" w:yAlign="inline"/>
            </w:pPr>
            <w:r>
              <w:t>subclassOf</w:t>
            </w:r>
          </w:p>
        </w:tc>
        <w:tc>
          <w:tcPr>
            <w:tcW w:w="4673" w:type="dxa"/>
          </w:tcPr>
          <w:p w14:paraId="3B04E441" w14:textId="77777777" w:rsidR="0055163B" w:rsidRDefault="0055163B" w:rsidP="009546C9">
            <w:pPr>
              <w:pStyle w:val="NoSpacing"/>
              <w:framePr w:hSpace="0" w:wrap="auto" w:vAnchor="margin" w:hAnchor="text" w:yAlign="inline"/>
            </w:pPr>
            <w:r w:rsidRPr="00BB59DD">
              <w:t>Building</w:t>
            </w:r>
          </w:p>
        </w:tc>
      </w:tr>
      <w:tr w:rsidR="0055163B" w14:paraId="1F0D9BBB" w14:textId="77777777" w:rsidTr="009546C9">
        <w:trPr>
          <w:cantSplit/>
        </w:trPr>
        <w:tc>
          <w:tcPr>
            <w:tcW w:w="2121" w:type="dxa"/>
            <w:vMerge w:val="restart"/>
          </w:tcPr>
          <w:p w14:paraId="5B107C83" w14:textId="77777777" w:rsidR="0055163B" w:rsidRDefault="0055163B" w:rsidP="009546C9">
            <w:pPr>
              <w:pStyle w:val="NoSpacing"/>
              <w:framePr w:hSpace="0" w:wrap="auto" w:vAnchor="margin" w:hAnchor="text" w:yAlign="inline"/>
            </w:pPr>
            <w:r>
              <w:t>BuildingUnitPD</w:t>
            </w:r>
          </w:p>
        </w:tc>
        <w:tc>
          <w:tcPr>
            <w:tcW w:w="2556" w:type="dxa"/>
          </w:tcPr>
          <w:p w14:paraId="22858928" w14:textId="77777777" w:rsidR="0055163B" w:rsidRDefault="0055163B" w:rsidP="009546C9">
            <w:pPr>
              <w:pStyle w:val="NoSpacing"/>
              <w:framePr w:hSpace="0" w:wrap="auto" w:vAnchor="margin" w:hAnchor="text" w:yAlign="inline"/>
            </w:pPr>
            <w:r>
              <w:t>subclassOf</w:t>
            </w:r>
          </w:p>
        </w:tc>
        <w:tc>
          <w:tcPr>
            <w:tcW w:w="4673" w:type="dxa"/>
          </w:tcPr>
          <w:p w14:paraId="77EB75A8" w14:textId="77777777" w:rsidR="0055163B" w:rsidRDefault="0055163B" w:rsidP="009546C9">
            <w:pPr>
              <w:pStyle w:val="NoSpacing"/>
              <w:framePr w:hSpace="0" w:wrap="auto" w:vAnchor="margin" w:hAnchor="text" w:yAlign="inline"/>
            </w:pPr>
            <w:r>
              <w:t>change:TimeVaryingConcept</w:t>
            </w:r>
          </w:p>
        </w:tc>
      </w:tr>
      <w:tr w:rsidR="0055163B" w14:paraId="1BE9E58B" w14:textId="77777777" w:rsidTr="009546C9">
        <w:trPr>
          <w:cantSplit/>
        </w:trPr>
        <w:tc>
          <w:tcPr>
            <w:tcW w:w="2121" w:type="dxa"/>
            <w:vMerge/>
          </w:tcPr>
          <w:p w14:paraId="681C0569" w14:textId="77777777" w:rsidR="0055163B" w:rsidRDefault="0055163B" w:rsidP="009546C9">
            <w:pPr>
              <w:pStyle w:val="NoSpacing"/>
              <w:framePr w:hSpace="0" w:wrap="auto" w:vAnchor="margin" w:hAnchor="text" w:yAlign="inline"/>
            </w:pPr>
          </w:p>
        </w:tc>
        <w:tc>
          <w:tcPr>
            <w:tcW w:w="2556" w:type="dxa"/>
          </w:tcPr>
          <w:p w14:paraId="16087AFE" w14:textId="77777777" w:rsidR="0055163B" w:rsidRDefault="0055163B" w:rsidP="009546C9">
            <w:pPr>
              <w:pStyle w:val="NoSpacing"/>
              <w:framePr w:hSpace="0" w:wrap="auto" w:vAnchor="margin" w:hAnchor="text" w:yAlign="inline"/>
            </w:pPr>
            <w:r>
              <w:t>change:existsAt</w:t>
            </w:r>
          </w:p>
        </w:tc>
        <w:tc>
          <w:tcPr>
            <w:tcW w:w="4673" w:type="dxa"/>
          </w:tcPr>
          <w:p w14:paraId="5E6320B0" w14:textId="77777777" w:rsidR="0055163B" w:rsidRDefault="0055163B" w:rsidP="009546C9">
            <w:pPr>
              <w:pStyle w:val="NoSpacing"/>
              <w:framePr w:hSpace="0" w:wrap="auto" w:vAnchor="margin" w:hAnchor="text" w:yAlign="inline"/>
            </w:pPr>
            <w:r>
              <w:t>exactly 1 Interval</w:t>
            </w:r>
          </w:p>
        </w:tc>
      </w:tr>
      <w:tr w:rsidR="0055163B" w14:paraId="55E7FFD6" w14:textId="77777777" w:rsidTr="009546C9">
        <w:trPr>
          <w:cantSplit/>
        </w:trPr>
        <w:tc>
          <w:tcPr>
            <w:tcW w:w="2121" w:type="dxa"/>
            <w:vMerge/>
          </w:tcPr>
          <w:p w14:paraId="7717C4A8" w14:textId="77777777" w:rsidR="0055163B" w:rsidRDefault="0055163B" w:rsidP="009546C9">
            <w:pPr>
              <w:pStyle w:val="NoSpacing"/>
              <w:framePr w:hSpace="0" w:wrap="auto" w:vAnchor="margin" w:hAnchor="text" w:yAlign="inline"/>
            </w:pPr>
          </w:p>
        </w:tc>
        <w:tc>
          <w:tcPr>
            <w:tcW w:w="2556" w:type="dxa"/>
          </w:tcPr>
          <w:p w14:paraId="65E065F4" w14:textId="77777777" w:rsidR="0055163B" w:rsidRDefault="0055163B" w:rsidP="009546C9">
            <w:pPr>
              <w:pStyle w:val="NoSpacing"/>
              <w:framePr w:hSpace="0" w:wrap="auto" w:vAnchor="margin" w:hAnchor="text" w:yAlign="inline"/>
            </w:pPr>
            <w:r>
              <w:t>equivalentClass</w:t>
            </w:r>
          </w:p>
        </w:tc>
        <w:tc>
          <w:tcPr>
            <w:tcW w:w="4673" w:type="dxa"/>
          </w:tcPr>
          <w:p w14:paraId="6CB42478" w14:textId="77777777" w:rsidR="0055163B" w:rsidRDefault="0055163B" w:rsidP="009546C9">
            <w:pPr>
              <w:pStyle w:val="NoSpacing"/>
              <w:framePr w:hSpace="0" w:wrap="auto" w:vAnchor="margin" w:hAnchor="text" w:yAlign="inline"/>
            </w:pPr>
            <w:r>
              <w:t>change:hasManifestation some BuildingUnit and  change:hasManifestation only  BuildingUnit</w:t>
            </w:r>
          </w:p>
        </w:tc>
      </w:tr>
      <w:tr w:rsidR="0055163B" w14:paraId="2369B70E" w14:textId="77777777" w:rsidTr="009546C9">
        <w:trPr>
          <w:cantSplit/>
        </w:trPr>
        <w:tc>
          <w:tcPr>
            <w:tcW w:w="2121" w:type="dxa"/>
            <w:vMerge/>
          </w:tcPr>
          <w:p w14:paraId="404E927A" w14:textId="77777777" w:rsidR="0055163B" w:rsidRDefault="0055163B" w:rsidP="009546C9">
            <w:pPr>
              <w:pStyle w:val="NoSpacing"/>
              <w:framePr w:hSpace="0" w:wrap="auto" w:vAnchor="margin" w:hAnchor="text" w:yAlign="inline"/>
            </w:pPr>
          </w:p>
        </w:tc>
        <w:tc>
          <w:tcPr>
            <w:tcW w:w="2556" w:type="dxa"/>
          </w:tcPr>
          <w:p w14:paraId="21563514" w14:textId="37CA4026" w:rsidR="0055163B" w:rsidRPr="00A765C9" w:rsidRDefault="00E52FCB" w:rsidP="009546C9">
            <w:pPr>
              <w:pStyle w:val="NoSpacing"/>
              <w:framePr w:hSpace="0" w:wrap="auto" w:vAnchor="margin" w:hAnchor="text" w:yAlign="inline"/>
            </w:pPr>
            <w:r w:rsidRPr="00A765C9">
              <w:t>unitInBuilding</w:t>
            </w:r>
          </w:p>
        </w:tc>
        <w:tc>
          <w:tcPr>
            <w:tcW w:w="4673" w:type="dxa"/>
          </w:tcPr>
          <w:p w14:paraId="033F032E" w14:textId="77777777" w:rsidR="0055163B" w:rsidRPr="00A765C9" w:rsidRDefault="0055163B" w:rsidP="009546C9">
            <w:pPr>
              <w:pStyle w:val="NoSpacing"/>
              <w:framePr w:hSpace="0" w:wrap="auto" w:vAnchor="margin" w:hAnchor="text" w:yAlign="inline"/>
            </w:pPr>
            <w:r w:rsidRPr="00A765C9">
              <w:t>exactly 1 Building</w:t>
            </w:r>
          </w:p>
        </w:tc>
      </w:tr>
      <w:tr w:rsidR="0055163B" w14:paraId="0381F711" w14:textId="77777777" w:rsidTr="009546C9">
        <w:trPr>
          <w:cantSplit/>
        </w:trPr>
        <w:tc>
          <w:tcPr>
            <w:tcW w:w="2121" w:type="dxa"/>
            <w:vMerge/>
          </w:tcPr>
          <w:p w14:paraId="29A06889" w14:textId="77777777" w:rsidR="0055163B" w:rsidRDefault="0055163B" w:rsidP="009546C9">
            <w:pPr>
              <w:pStyle w:val="NoSpacing"/>
              <w:framePr w:hSpace="0" w:wrap="auto" w:vAnchor="margin" w:hAnchor="text" w:yAlign="inline"/>
            </w:pPr>
          </w:p>
        </w:tc>
        <w:tc>
          <w:tcPr>
            <w:tcW w:w="2556" w:type="dxa"/>
          </w:tcPr>
          <w:p w14:paraId="09D70F16" w14:textId="60E12AE3" w:rsidR="0055163B" w:rsidRDefault="00FC125F" w:rsidP="009546C9">
            <w:pPr>
              <w:pStyle w:val="NoSpacing"/>
              <w:framePr w:hSpace="0" w:wrap="auto" w:vAnchor="margin" w:hAnchor="text" w:yAlign="inline"/>
            </w:pPr>
            <w:r>
              <w:t>Contact:hasAddress</w:t>
            </w:r>
          </w:p>
        </w:tc>
        <w:tc>
          <w:tcPr>
            <w:tcW w:w="4673" w:type="dxa"/>
          </w:tcPr>
          <w:p w14:paraId="1A6A8521" w14:textId="26462428" w:rsidR="0055163B" w:rsidRDefault="0055163B" w:rsidP="009546C9">
            <w:pPr>
              <w:pStyle w:val="NoSpacing"/>
              <w:framePr w:hSpace="0" w:wrap="auto" w:vAnchor="margin" w:hAnchor="text" w:yAlign="inline"/>
            </w:pPr>
            <w:r>
              <w:t>exactly 1</w:t>
            </w:r>
            <w:r w:rsidR="00FC125F">
              <w:t xml:space="preserve"> contact:</w:t>
            </w:r>
            <w:r>
              <w:t>Address</w:t>
            </w:r>
          </w:p>
        </w:tc>
      </w:tr>
      <w:tr w:rsidR="0055163B" w14:paraId="2EFF21CE" w14:textId="77777777" w:rsidTr="009546C9">
        <w:trPr>
          <w:cantSplit/>
        </w:trPr>
        <w:tc>
          <w:tcPr>
            <w:tcW w:w="2121" w:type="dxa"/>
            <w:vMerge w:val="restart"/>
          </w:tcPr>
          <w:p w14:paraId="2BF003DF" w14:textId="77777777" w:rsidR="0055163B" w:rsidRDefault="0055163B" w:rsidP="009546C9">
            <w:pPr>
              <w:pStyle w:val="NoSpacing"/>
              <w:framePr w:hSpace="0" w:wrap="auto" w:vAnchor="margin" w:hAnchor="text" w:yAlign="inline"/>
            </w:pPr>
            <w:r>
              <w:t>BuildingUnit</w:t>
            </w:r>
          </w:p>
        </w:tc>
        <w:tc>
          <w:tcPr>
            <w:tcW w:w="2556" w:type="dxa"/>
          </w:tcPr>
          <w:p w14:paraId="31D13A6F" w14:textId="77777777" w:rsidR="0055163B" w:rsidRDefault="0055163B" w:rsidP="009546C9">
            <w:pPr>
              <w:pStyle w:val="NoSpacing"/>
              <w:framePr w:hSpace="0" w:wrap="auto" w:vAnchor="margin" w:hAnchor="text" w:yAlign="inline"/>
            </w:pPr>
            <w:r>
              <w:t>subclassOf</w:t>
            </w:r>
          </w:p>
        </w:tc>
        <w:tc>
          <w:tcPr>
            <w:tcW w:w="4673" w:type="dxa"/>
          </w:tcPr>
          <w:p w14:paraId="42BB858C" w14:textId="77777777" w:rsidR="0055163B" w:rsidRDefault="0055163B" w:rsidP="009546C9">
            <w:pPr>
              <w:pStyle w:val="NoSpacing"/>
              <w:framePr w:hSpace="0" w:wrap="auto" w:vAnchor="margin" w:hAnchor="text" w:yAlign="inline"/>
            </w:pPr>
            <w:r>
              <w:t>change:Manifestation</w:t>
            </w:r>
          </w:p>
        </w:tc>
      </w:tr>
      <w:tr w:rsidR="0055163B" w14:paraId="26015BA6" w14:textId="77777777" w:rsidTr="009546C9">
        <w:trPr>
          <w:cantSplit/>
        </w:trPr>
        <w:tc>
          <w:tcPr>
            <w:tcW w:w="2121" w:type="dxa"/>
            <w:vMerge/>
          </w:tcPr>
          <w:p w14:paraId="0CC09C6D" w14:textId="77777777" w:rsidR="0055163B" w:rsidRDefault="0055163B" w:rsidP="009546C9">
            <w:pPr>
              <w:pStyle w:val="NoSpacing"/>
              <w:framePr w:hSpace="0" w:wrap="auto" w:vAnchor="margin" w:hAnchor="text" w:yAlign="inline"/>
            </w:pPr>
          </w:p>
        </w:tc>
        <w:tc>
          <w:tcPr>
            <w:tcW w:w="2556" w:type="dxa"/>
          </w:tcPr>
          <w:p w14:paraId="543DCB1A" w14:textId="77777777" w:rsidR="0055163B" w:rsidRDefault="0055163B" w:rsidP="009546C9">
            <w:pPr>
              <w:pStyle w:val="NoSpacing"/>
              <w:framePr w:hSpace="0" w:wrap="auto" w:vAnchor="margin" w:hAnchor="text" w:yAlign="inline"/>
            </w:pPr>
            <w:r>
              <w:t>equivalentClass</w:t>
            </w:r>
          </w:p>
        </w:tc>
        <w:tc>
          <w:tcPr>
            <w:tcW w:w="4673" w:type="dxa"/>
          </w:tcPr>
          <w:p w14:paraId="61A5858D" w14:textId="77777777" w:rsidR="0055163B" w:rsidRDefault="0055163B" w:rsidP="009546C9">
            <w:pPr>
              <w:pStyle w:val="NoSpacing"/>
              <w:framePr w:hSpace="0" w:wrap="auto" w:vAnchor="margin" w:hAnchor="text" w:yAlign="inline"/>
            </w:pPr>
            <w:r>
              <w:t>change:manifestationOf some BuildingUnitPD and  change:manifestationOf only BuildingUnitPD</w:t>
            </w:r>
          </w:p>
        </w:tc>
      </w:tr>
      <w:tr w:rsidR="0055163B" w14:paraId="19ACD484" w14:textId="77777777" w:rsidTr="009546C9">
        <w:trPr>
          <w:cantSplit/>
        </w:trPr>
        <w:tc>
          <w:tcPr>
            <w:tcW w:w="2121" w:type="dxa"/>
            <w:vMerge/>
          </w:tcPr>
          <w:p w14:paraId="1D25B896" w14:textId="77777777" w:rsidR="0055163B" w:rsidRDefault="0055163B" w:rsidP="009546C9">
            <w:pPr>
              <w:pStyle w:val="NoSpacing"/>
              <w:framePr w:hSpace="0" w:wrap="auto" w:vAnchor="margin" w:hAnchor="text" w:yAlign="inline"/>
            </w:pPr>
          </w:p>
        </w:tc>
        <w:tc>
          <w:tcPr>
            <w:tcW w:w="2556" w:type="dxa"/>
          </w:tcPr>
          <w:p w14:paraId="4B271EB2" w14:textId="77777777" w:rsidR="0055163B" w:rsidRDefault="0055163B" w:rsidP="009546C9">
            <w:pPr>
              <w:pStyle w:val="NoSpacing"/>
              <w:framePr w:hSpace="0" w:wrap="auto" w:vAnchor="margin" w:hAnchor="text" w:yAlign="inline"/>
            </w:pPr>
            <w:r>
              <w:t>change:existsAt</w:t>
            </w:r>
          </w:p>
        </w:tc>
        <w:tc>
          <w:tcPr>
            <w:tcW w:w="4673" w:type="dxa"/>
          </w:tcPr>
          <w:p w14:paraId="36D16217" w14:textId="77777777" w:rsidR="0055163B" w:rsidRDefault="0055163B" w:rsidP="009546C9">
            <w:pPr>
              <w:pStyle w:val="NoSpacing"/>
              <w:framePr w:hSpace="0" w:wrap="auto" w:vAnchor="margin" w:hAnchor="text" w:yAlign="inline"/>
            </w:pPr>
            <w:r>
              <w:t>exactly 1 TemporalEntity</w:t>
            </w:r>
          </w:p>
        </w:tc>
      </w:tr>
      <w:tr w:rsidR="0055163B" w14:paraId="1A13D070" w14:textId="77777777" w:rsidTr="009546C9">
        <w:trPr>
          <w:cantSplit/>
        </w:trPr>
        <w:tc>
          <w:tcPr>
            <w:tcW w:w="2121" w:type="dxa"/>
            <w:vMerge/>
          </w:tcPr>
          <w:p w14:paraId="16617C5C" w14:textId="77777777" w:rsidR="0055163B" w:rsidRDefault="0055163B" w:rsidP="009546C9">
            <w:pPr>
              <w:pStyle w:val="NoSpacing"/>
              <w:framePr w:hSpace="0" w:wrap="auto" w:vAnchor="margin" w:hAnchor="text" w:yAlign="inline"/>
            </w:pPr>
          </w:p>
        </w:tc>
        <w:tc>
          <w:tcPr>
            <w:tcW w:w="2556" w:type="dxa"/>
          </w:tcPr>
          <w:p w14:paraId="34EC95F0" w14:textId="77777777" w:rsidR="0055163B" w:rsidRDefault="0055163B" w:rsidP="009546C9">
            <w:pPr>
              <w:pStyle w:val="NoSpacing"/>
              <w:framePr w:hSpace="0" w:wrap="auto" w:vAnchor="margin" w:hAnchor="text" w:yAlign="inline"/>
            </w:pPr>
            <w:r>
              <w:t>monetary:hasValue</w:t>
            </w:r>
          </w:p>
        </w:tc>
        <w:tc>
          <w:tcPr>
            <w:tcW w:w="4673" w:type="dxa"/>
          </w:tcPr>
          <w:p w14:paraId="7340DAB9" w14:textId="77777777" w:rsidR="0055163B" w:rsidRDefault="0055163B" w:rsidP="009546C9">
            <w:pPr>
              <w:pStyle w:val="NoSpacing"/>
              <w:framePr w:hSpace="0" w:wrap="auto" w:vAnchor="margin" w:hAnchor="text" w:yAlign="inline"/>
            </w:pPr>
            <w:r>
              <w:t>only monetary:MonetaryValue</w:t>
            </w:r>
          </w:p>
        </w:tc>
      </w:tr>
      <w:tr w:rsidR="0055163B" w14:paraId="190C31CA" w14:textId="77777777" w:rsidTr="009546C9">
        <w:trPr>
          <w:cantSplit/>
        </w:trPr>
        <w:tc>
          <w:tcPr>
            <w:tcW w:w="2121" w:type="dxa"/>
            <w:vMerge/>
          </w:tcPr>
          <w:p w14:paraId="05301B74" w14:textId="77777777" w:rsidR="0055163B" w:rsidRDefault="0055163B" w:rsidP="009546C9">
            <w:pPr>
              <w:pStyle w:val="NoSpacing"/>
              <w:framePr w:hSpace="0" w:wrap="auto" w:vAnchor="margin" w:hAnchor="text" w:yAlign="inline"/>
            </w:pPr>
          </w:p>
        </w:tc>
        <w:tc>
          <w:tcPr>
            <w:tcW w:w="2556" w:type="dxa"/>
          </w:tcPr>
          <w:p w14:paraId="2199DE8D" w14:textId="77777777" w:rsidR="0055163B" w:rsidRDefault="0055163B" w:rsidP="009546C9">
            <w:pPr>
              <w:pStyle w:val="NoSpacing"/>
              <w:framePr w:hSpace="0" w:wrap="auto" w:vAnchor="margin" w:hAnchor="text" w:yAlign="inline"/>
            </w:pPr>
            <w:r>
              <w:t>hasRent</w:t>
            </w:r>
          </w:p>
        </w:tc>
        <w:tc>
          <w:tcPr>
            <w:tcW w:w="4673" w:type="dxa"/>
          </w:tcPr>
          <w:p w14:paraId="26FB7D8C" w14:textId="77777777" w:rsidR="0055163B" w:rsidRDefault="0055163B" w:rsidP="009546C9">
            <w:pPr>
              <w:pStyle w:val="NoSpacing"/>
              <w:framePr w:hSpace="0" w:wrap="auto" w:vAnchor="margin" w:hAnchor="text" w:yAlign="inline"/>
            </w:pPr>
            <w:r>
              <w:t>only monetary:MonetaryValue</w:t>
            </w:r>
          </w:p>
        </w:tc>
      </w:tr>
      <w:tr w:rsidR="0055163B" w14:paraId="3A1FEF2A" w14:textId="77777777" w:rsidTr="009546C9">
        <w:trPr>
          <w:cantSplit/>
        </w:trPr>
        <w:tc>
          <w:tcPr>
            <w:tcW w:w="2121" w:type="dxa"/>
            <w:vMerge/>
          </w:tcPr>
          <w:p w14:paraId="03DEC244" w14:textId="77777777" w:rsidR="0055163B" w:rsidRDefault="0055163B" w:rsidP="009546C9">
            <w:pPr>
              <w:pStyle w:val="NoSpacing"/>
              <w:framePr w:hSpace="0" w:wrap="auto" w:vAnchor="margin" w:hAnchor="text" w:yAlign="inline"/>
            </w:pPr>
          </w:p>
        </w:tc>
        <w:tc>
          <w:tcPr>
            <w:tcW w:w="2556" w:type="dxa"/>
          </w:tcPr>
          <w:p w14:paraId="13CF60CE" w14:textId="77777777" w:rsidR="0055163B" w:rsidRDefault="0055163B" w:rsidP="009546C9">
            <w:pPr>
              <w:pStyle w:val="NoSpacing"/>
              <w:framePr w:hSpace="0" w:wrap="auto" w:vAnchor="margin" w:hAnchor="text" w:yAlign="inline"/>
            </w:pPr>
            <w:r>
              <w:t>hasUnitSize</w:t>
            </w:r>
          </w:p>
        </w:tc>
        <w:tc>
          <w:tcPr>
            <w:tcW w:w="4673" w:type="dxa"/>
          </w:tcPr>
          <w:p w14:paraId="15C177DC" w14:textId="527489D7" w:rsidR="0055163B" w:rsidRDefault="0055163B" w:rsidP="009546C9">
            <w:pPr>
              <w:pStyle w:val="NoSpacing"/>
              <w:framePr w:hSpace="0" w:wrap="auto" w:vAnchor="margin" w:hAnchor="text" w:yAlign="inline"/>
            </w:pPr>
            <w:r>
              <w:t>only om:area</w:t>
            </w:r>
          </w:p>
        </w:tc>
      </w:tr>
      <w:tr w:rsidR="0055163B" w14:paraId="015A9FE4" w14:textId="77777777" w:rsidTr="009546C9">
        <w:trPr>
          <w:cantSplit/>
        </w:trPr>
        <w:tc>
          <w:tcPr>
            <w:tcW w:w="2121" w:type="dxa"/>
            <w:vMerge/>
          </w:tcPr>
          <w:p w14:paraId="7626F998" w14:textId="77777777" w:rsidR="0055163B" w:rsidRDefault="0055163B" w:rsidP="009546C9">
            <w:pPr>
              <w:pStyle w:val="NoSpacing"/>
              <w:framePr w:hSpace="0" w:wrap="auto" w:vAnchor="margin" w:hAnchor="text" w:yAlign="inline"/>
            </w:pPr>
          </w:p>
        </w:tc>
        <w:tc>
          <w:tcPr>
            <w:tcW w:w="2556" w:type="dxa"/>
          </w:tcPr>
          <w:p w14:paraId="5042262B" w14:textId="77777777" w:rsidR="0055163B" w:rsidRDefault="0055163B" w:rsidP="009546C9">
            <w:pPr>
              <w:pStyle w:val="NoSpacing"/>
              <w:framePr w:hSpace="0" w:wrap="auto" w:vAnchor="margin" w:hAnchor="text" w:yAlign="inline"/>
            </w:pPr>
            <w:r>
              <w:t>hasRooms</w:t>
            </w:r>
          </w:p>
        </w:tc>
        <w:tc>
          <w:tcPr>
            <w:tcW w:w="4673" w:type="dxa"/>
          </w:tcPr>
          <w:p w14:paraId="14BF1378" w14:textId="77777777" w:rsidR="0055163B" w:rsidRDefault="0055163B" w:rsidP="009546C9">
            <w:pPr>
              <w:pStyle w:val="NoSpacing"/>
              <w:framePr w:hSpace="0" w:wrap="auto" w:vAnchor="margin" w:hAnchor="text" w:yAlign="inline"/>
            </w:pPr>
            <w:r>
              <w:t>only xsd:int</w:t>
            </w:r>
          </w:p>
        </w:tc>
      </w:tr>
      <w:tr w:rsidR="0055163B" w:rsidRPr="00A765C9" w14:paraId="0EF182E2" w14:textId="77777777" w:rsidTr="009546C9">
        <w:trPr>
          <w:cantSplit/>
        </w:trPr>
        <w:tc>
          <w:tcPr>
            <w:tcW w:w="2121" w:type="dxa"/>
            <w:vMerge/>
          </w:tcPr>
          <w:p w14:paraId="0CB49146" w14:textId="77777777" w:rsidR="0055163B" w:rsidRDefault="0055163B" w:rsidP="009546C9">
            <w:pPr>
              <w:pStyle w:val="NoSpacing"/>
              <w:framePr w:hSpace="0" w:wrap="auto" w:vAnchor="margin" w:hAnchor="text" w:yAlign="inline"/>
            </w:pPr>
          </w:p>
        </w:tc>
        <w:tc>
          <w:tcPr>
            <w:tcW w:w="2556" w:type="dxa"/>
          </w:tcPr>
          <w:p w14:paraId="0635DAB0" w14:textId="6F74E755" w:rsidR="0055163B" w:rsidRPr="00A765C9" w:rsidRDefault="0055163B" w:rsidP="009546C9">
            <w:pPr>
              <w:pStyle w:val="NoSpacing"/>
              <w:framePr w:hSpace="0" w:wrap="auto" w:vAnchor="margin" w:hAnchor="text" w:yAlign="inline"/>
            </w:pPr>
            <w:r w:rsidRPr="00A765C9">
              <w:rPr>
                <w:strike/>
              </w:rPr>
              <w:t xml:space="preserve">hasFacility </w:t>
            </w:r>
            <w:r w:rsidRPr="00A765C9">
              <w:t>hasBuildingFacility</w:t>
            </w:r>
          </w:p>
        </w:tc>
        <w:tc>
          <w:tcPr>
            <w:tcW w:w="4673" w:type="dxa"/>
          </w:tcPr>
          <w:p w14:paraId="5B135004" w14:textId="77777777" w:rsidR="0055163B" w:rsidRPr="00A765C9" w:rsidRDefault="0055163B" w:rsidP="009546C9">
            <w:pPr>
              <w:pStyle w:val="NoSpacing"/>
              <w:framePr w:hSpace="0" w:wrap="auto" w:vAnchor="margin" w:hAnchor="text" w:yAlign="inline"/>
            </w:pPr>
            <w:r w:rsidRPr="00A765C9">
              <w:t>only Facility</w:t>
            </w:r>
          </w:p>
        </w:tc>
      </w:tr>
    </w:tbl>
    <w:p w14:paraId="56730D4C" w14:textId="77777777" w:rsidR="0067071B" w:rsidRDefault="0067071B" w:rsidP="00547880"/>
    <w:p w14:paraId="64FD2905" w14:textId="04F948F1" w:rsidR="009546C9" w:rsidRDefault="009546C9" w:rsidP="009546C9">
      <w:pPr>
        <w:pStyle w:val="Caption"/>
        <w:keepNext/>
      </w:pPr>
      <w:bookmarkStart w:id="132" w:name="_Ref40268851"/>
      <w:r>
        <w:t xml:space="preserve">Table </w:t>
      </w:r>
      <w:fldSimple w:instr=" SEQ Table \* ARABIC ">
        <w:r w:rsidR="0096166B">
          <w:rPr>
            <w:noProof/>
          </w:rPr>
          <w:t>19</w:t>
        </w:r>
      </w:fldSimple>
      <w:bookmarkEnd w:id="132"/>
      <w:r>
        <w:t>: Key properties in the Building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240"/>
        <w:gridCol w:w="2479"/>
        <w:gridCol w:w="4631"/>
      </w:tblGrid>
      <w:tr w:rsidR="00E52FCB" w14:paraId="199D36BF" w14:textId="77777777" w:rsidTr="009546C9">
        <w:tc>
          <w:tcPr>
            <w:tcW w:w="2240" w:type="dxa"/>
            <w:shd w:val="clear" w:color="auto" w:fill="00FFFF"/>
          </w:tcPr>
          <w:p w14:paraId="140D1BBB" w14:textId="77777777" w:rsidR="0067071B" w:rsidRDefault="0067071B" w:rsidP="009546C9">
            <w:pPr>
              <w:pStyle w:val="NoSpacing"/>
              <w:framePr w:hSpace="0" w:wrap="auto" w:vAnchor="margin" w:hAnchor="text" w:yAlign="inline"/>
            </w:pPr>
            <w:r>
              <w:t>Property</w:t>
            </w:r>
            <w:r>
              <w:tab/>
            </w:r>
          </w:p>
        </w:tc>
        <w:tc>
          <w:tcPr>
            <w:tcW w:w="2479" w:type="dxa"/>
            <w:shd w:val="clear" w:color="auto" w:fill="00FFFF"/>
          </w:tcPr>
          <w:p w14:paraId="55ED95D2" w14:textId="77777777" w:rsidR="0067071B" w:rsidRDefault="0067071B" w:rsidP="009546C9">
            <w:pPr>
              <w:pStyle w:val="NoSpacing"/>
              <w:framePr w:hSpace="0" w:wrap="auto" w:vAnchor="margin" w:hAnchor="text" w:yAlign="inline"/>
            </w:pPr>
            <w:r>
              <w:t>Characteristic</w:t>
            </w:r>
          </w:p>
        </w:tc>
        <w:tc>
          <w:tcPr>
            <w:tcW w:w="4631" w:type="dxa"/>
            <w:shd w:val="clear" w:color="auto" w:fill="00FFFF"/>
          </w:tcPr>
          <w:p w14:paraId="16997EAB" w14:textId="77777777" w:rsidR="0067071B" w:rsidRDefault="0067071B" w:rsidP="009546C9">
            <w:pPr>
              <w:pStyle w:val="NoSpacing"/>
              <w:framePr w:hSpace="0" w:wrap="auto" w:vAnchor="margin" w:hAnchor="text" w:yAlign="inline"/>
            </w:pPr>
            <w:r>
              <w:t>Value (if applicable)</w:t>
            </w:r>
          </w:p>
        </w:tc>
      </w:tr>
      <w:tr w:rsidR="00E52FCB" w14:paraId="09CB2502" w14:textId="77777777" w:rsidTr="009546C9">
        <w:tc>
          <w:tcPr>
            <w:tcW w:w="2240" w:type="dxa"/>
          </w:tcPr>
          <w:p w14:paraId="34FAAE41" w14:textId="0E17E711" w:rsidR="0067071B" w:rsidRPr="00AE2788" w:rsidRDefault="00E52FCB" w:rsidP="009546C9">
            <w:pPr>
              <w:pStyle w:val="NoSpacing"/>
              <w:framePr w:hSpace="0" w:wrap="auto" w:vAnchor="margin" w:hAnchor="text" w:yAlign="inline"/>
            </w:pPr>
            <w:r>
              <w:t>hasBuildingFacility</w:t>
            </w:r>
          </w:p>
        </w:tc>
        <w:tc>
          <w:tcPr>
            <w:tcW w:w="2479" w:type="dxa"/>
          </w:tcPr>
          <w:p w14:paraId="0FFBD446" w14:textId="77777777" w:rsidR="0067071B" w:rsidRPr="00AE2788" w:rsidRDefault="0067071B" w:rsidP="009546C9">
            <w:pPr>
              <w:pStyle w:val="NoSpacing"/>
              <w:framePr w:hSpace="0" w:wrap="auto" w:vAnchor="margin" w:hAnchor="text" w:yAlign="inline"/>
            </w:pPr>
            <w:r w:rsidRPr="00AE2788">
              <w:t>subPropertyOf</w:t>
            </w:r>
          </w:p>
        </w:tc>
        <w:tc>
          <w:tcPr>
            <w:tcW w:w="4631" w:type="dxa"/>
          </w:tcPr>
          <w:p w14:paraId="4B0B410B" w14:textId="77777777" w:rsidR="0067071B" w:rsidRPr="00AE2788" w:rsidRDefault="0067071B" w:rsidP="009546C9">
            <w:pPr>
              <w:pStyle w:val="NoSpacing"/>
              <w:framePr w:hSpace="0" w:wrap="auto" w:vAnchor="margin" w:hAnchor="text" w:yAlign="inline"/>
            </w:pPr>
            <w:r w:rsidRPr="00AE2788">
              <w:t>mer:hasComponent</w:t>
            </w:r>
          </w:p>
        </w:tc>
      </w:tr>
      <w:tr w:rsidR="00C0399F" w14:paraId="66A65959" w14:textId="77777777" w:rsidTr="009546C9">
        <w:tc>
          <w:tcPr>
            <w:tcW w:w="2240" w:type="dxa"/>
            <w:vMerge w:val="restart"/>
          </w:tcPr>
          <w:p w14:paraId="46C1245D" w14:textId="58E0A524" w:rsidR="00C0399F" w:rsidRDefault="00C0399F" w:rsidP="009546C9">
            <w:pPr>
              <w:pStyle w:val="NoSpacing"/>
              <w:framePr w:hSpace="0" w:wrap="auto" w:vAnchor="margin" w:hAnchor="text" w:yAlign="inline"/>
            </w:pPr>
            <w:r>
              <w:t>hasBuildingUnit</w:t>
            </w:r>
          </w:p>
        </w:tc>
        <w:tc>
          <w:tcPr>
            <w:tcW w:w="2479" w:type="dxa"/>
          </w:tcPr>
          <w:p w14:paraId="7A9CEA0F" w14:textId="397761A1" w:rsidR="00C0399F" w:rsidRPr="00AE2788" w:rsidRDefault="00C0399F" w:rsidP="009546C9">
            <w:pPr>
              <w:pStyle w:val="NoSpacing"/>
              <w:framePr w:hSpace="0" w:wrap="auto" w:vAnchor="margin" w:hAnchor="text" w:yAlign="inline"/>
            </w:pPr>
            <w:r>
              <w:t>inverseOf</w:t>
            </w:r>
          </w:p>
        </w:tc>
        <w:tc>
          <w:tcPr>
            <w:tcW w:w="4631" w:type="dxa"/>
          </w:tcPr>
          <w:p w14:paraId="70CC3F53" w14:textId="33E9348E" w:rsidR="00C0399F" w:rsidRPr="00AE2788" w:rsidRDefault="00C0399F" w:rsidP="009546C9">
            <w:pPr>
              <w:pStyle w:val="NoSpacing"/>
              <w:framePr w:hSpace="0" w:wrap="auto" w:vAnchor="margin" w:hAnchor="text" w:yAlign="inline"/>
            </w:pPr>
            <w:r>
              <w:t>unitInBuilding</w:t>
            </w:r>
          </w:p>
        </w:tc>
      </w:tr>
      <w:tr w:rsidR="00C0399F" w14:paraId="3FFCA6A1" w14:textId="77777777" w:rsidTr="009546C9">
        <w:tc>
          <w:tcPr>
            <w:tcW w:w="2240" w:type="dxa"/>
            <w:vMerge/>
          </w:tcPr>
          <w:p w14:paraId="51576151" w14:textId="1F31E9BC" w:rsidR="00C0399F" w:rsidRPr="00AE2788" w:rsidRDefault="00C0399F" w:rsidP="009546C9">
            <w:pPr>
              <w:pStyle w:val="NoSpacing"/>
              <w:framePr w:hSpace="0" w:wrap="auto" w:vAnchor="margin" w:hAnchor="text" w:yAlign="inline"/>
            </w:pPr>
          </w:p>
        </w:tc>
        <w:tc>
          <w:tcPr>
            <w:tcW w:w="2479" w:type="dxa"/>
          </w:tcPr>
          <w:p w14:paraId="203D44FB" w14:textId="77777777" w:rsidR="00C0399F" w:rsidRPr="00AE2788" w:rsidRDefault="00C0399F" w:rsidP="009546C9">
            <w:pPr>
              <w:pStyle w:val="NoSpacing"/>
              <w:framePr w:hSpace="0" w:wrap="auto" w:vAnchor="margin" w:hAnchor="text" w:yAlign="inline"/>
            </w:pPr>
            <w:r w:rsidRPr="00AE2788">
              <w:t>subPropertyOf</w:t>
            </w:r>
          </w:p>
        </w:tc>
        <w:tc>
          <w:tcPr>
            <w:tcW w:w="4631" w:type="dxa"/>
          </w:tcPr>
          <w:p w14:paraId="698C21E1" w14:textId="77777777" w:rsidR="00C0399F" w:rsidRPr="00AE2788" w:rsidRDefault="00C0399F" w:rsidP="009546C9">
            <w:pPr>
              <w:pStyle w:val="NoSpacing"/>
              <w:framePr w:hSpace="0" w:wrap="auto" w:vAnchor="margin" w:hAnchor="text" w:yAlign="inline"/>
            </w:pPr>
            <w:r w:rsidRPr="00AE2788">
              <w:t>mer:hasComponent</w:t>
            </w:r>
          </w:p>
        </w:tc>
      </w:tr>
      <w:tr w:rsidR="00C0399F" w14:paraId="3AE0A1E6" w14:textId="77777777" w:rsidTr="009546C9">
        <w:tc>
          <w:tcPr>
            <w:tcW w:w="2240" w:type="dxa"/>
            <w:vMerge/>
          </w:tcPr>
          <w:p w14:paraId="05CCF19A" w14:textId="77777777" w:rsidR="00C0399F" w:rsidRDefault="00C0399F" w:rsidP="009546C9">
            <w:pPr>
              <w:pStyle w:val="NoSpacing"/>
              <w:framePr w:hSpace="0" w:wrap="auto" w:vAnchor="margin" w:hAnchor="text" w:yAlign="inline"/>
            </w:pPr>
          </w:p>
        </w:tc>
        <w:tc>
          <w:tcPr>
            <w:tcW w:w="2479" w:type="dxa"/>
          </w:tcPr>
          <w:p w14:paraId="225D6774" w14:textId="56AFD549" w:rsidR="00C0399F" w:rsidRPr="00AE2788" w:rsidRDefault="00C0399F" w:rsidP="009546C9">
            <w:pPr>
              <w:pStyle w:val="NoSpacing"/>
              <w:framePr w:hSpace="0" w:wrap="auto" w:vAnchor="margin" w:hAnchor="text" w:yAlign="inline"/>
            </w:pPr>
            <w:r>
              <w:t>subPropertyOf</w:t>
            </w:r>
          </w:p>
        </w:tc>
        <w:tc>
          <w:tcPr>
            <w:tcW w:w="4631" w:type="dxa"/>
          </w:tcPr>
          <w:p w14:paraId="7456A40E" w14:textId="62CD3346" w:rsidR="00C0399F" w:rsidRPr="00AE2788" w:rsidRDefault="00C0399F" w:rsidP="009546C9">
            <w:pPr>
              <w:pStyle w:val="NoSpacing"/>
              <w:framePr w:hSpace="0" w:wrap="auto" w:vAnchor="margin" w:hAnchor="text" w:yAlign="inline"/>
            </w:pPr>
            <w:r>
              <w:t>mer:contains</w:t>
            </w:r>
          </w:p>
        </w:tc>
      </w:tr>
      <w:tr w:rsidR="00C0399F" w14:paraId="55F0EB9D" w14:textId="77777777" w:rsidTr="009546C9">
        <w:tc>
          <w:tcPr>
            <w:tcW w:w="2240" w:type="dxa"/>
            <w:vMerge w:val="restart"/>
          </w:tcPr>
          <w:p w14:paraId="3F91A609" w14:textId="0BA919E5" w:rsidR="00C0399F" w:rsidRDefault="00C0399F" w:rsidP="009546C9">
            <w:pPr>
              <w:pStyle w:val="NoSpacing"/>
              <w:framePr w:hSpace="0" w:wrap="auto" w:vAnchor="margin" w:hAnchor="text" w:yAlign="inline"/>
            </w:pPr>
            <w:r>
              <w:t>unitInBuilding</w:t>
            </w:r>
          </w:p>
        </w:tc>
        <w:tc>
          <w:tcPr>
            <w:tcW w:w="2479" w:type="dxa"/>
          </w:tcPr>
          <w:p w14:paraId="519B8980" w14:textId="160489EC" w:rsidR="00C0399F" w:rsidRDefault="00C0399F" w:rsidP="009546C9">
            <w:pPr>
              <w:pStyle w:val="NoSpacing"/>
              <w:framePr w:hSpace="0" w:wrap="auto" w:vAnchor="margin" w:hAnchor="text" w:yAlign="inline"/>
            </w:pPr>
            <w:r>
              <w:t>inverseOf</w:t>
            </w:r>
          </w:p>
        </w:tc>
        <w:tc>
          <w:tcPr>
            <w:tcW w:w="4631" w:type="dxa"/>
          </w:tcPr>
          <w:p w14:paraId="56F6D25C" w14:textId="31F8C032" w:rsidR="00C0399F" w:rsidRDefault="00C0399F" w:rsidP="009546C9">
            <w:pPr>
              <w:pStyle w:val="NoSpacing"/>
              <w:framePr w:hSpace="0" w:wrap="auto" w:vAnchor="margin" w:hAnchor="text" w:yAlign="inline"/>
            </w:pPr>
            <w:r>
              <w:t>hasBuildingUnit</w:t>
            </w:r>
          </w:p>
        </w:tc>
      </w:tr>
      <w:tr w:rsidR="00C0399F" w14:paraId="0C24C9A7" w14:textId="77777777" w:rsidTr="009546C9">
        <w:tc>
          <w:tcPr>
            <w:tcW w:w="2240" w:type="dxa"/>
            <w:vMerge/>
          </w:tcPr>
          <w:p w14:paraId="7CA8D8B9" w14:textId="77777777" w:rsidR="00C0399F" w:rsidRDefault="00C0399F" w:rsidP="009546C9">
            <w:pPr>
              <w:pStyle w:val="NoSpacing"/>
              <w:framePr w:hSpace="0" w:wrap="auto" w:vAnchor="margin" w:hAnchor="text" w:yAlign="inline"/>
            </w:pPr>
          </w:p>
        </w:tc>
        <w:tc>
          <w:tcPr>
            <w:tcW w:w="2479" w:type="dxa"/>
          </w:tcPr>
          <w:p w14:paraId="748F24E5" w14:textId="14365D7A" w:rsidR="00C0399F" w:rsidRDefault="00C0399F" w:rsidP="009546C9">
            <w:pPr>
              <w:pStyle w:val="NoSpacing"/>
              <w:framePr w:hSpace="0" w:wrap="auto" w:vAnchor="margin" w:hAnchor="text" w:yAlign="inline"/>
            </w:pPr>
            <w:r>
              <w:t>subPropertyOf</w:t>
            </w:r>
          </w:p>
        </w:tc>
        <w:tc>
          <w:tcPr>
            <w:tcW w:w="4631" w:type="dxa"/>
          </w:tcPr>
          <w:p w14:paraId="3287506A" w14:textId="0AFB3A9F" w:rsidR="00C0399F" w:rsidRDefault="00C0399F" w:rsidP="009546C9">
            <w:pPr>
              <w:pStyle w:val="NoSpacing"/>
              <w:framePr w:hSpace="0" w:wrap="auto" w:vAnchor="margin" w:hAnchor="text" w:yAlign="inline"/>
            </w:pPr>
            <w:r>
              <w:t>mer:componentOf</w:t>
            </w:r>
          </w:p>
        </w:tc>
      </w:tr>
      <w:tr w:rsidR="00C0399F" w14:paraId="7DA90DA8" w14:textId="77777777" w:rsidTr="009546C9">
        <w:tc>
          <w:tcPr>
            <w:tcW w:w="2240" w:type="dxa"/>
            <w:vMerge/>
          </w:tcPr>
          <w:p w14:paraId="6547BFC3" w14:textId="77777777" w:rsidR="00C0399F" w:rsidRDefault="00C0399F" w:rsidP="009546C9">
            <w:pPr>
              <w:pStyle w:val="NoSpacing"/>
              <w:framePr w:hSpace="0" w:wrap="auto" w:vAnchor="margin" w:hAnchor="text" w:yAlign="inline"/>
            </w:pPr>
          </w:p>
        </w:tc>
        <w:tc>
          <w:tcPr>
            <w:tcW w:w="2479" w:type="dxa"/>
          </w:tcPr>
          <w:p w14:paraId="0C948AD0" w14:textId="2360C5D3" w:rsidR="00C0399F" w:rsidRDefault="00C0399F" w:rsidP="009546C9">
            <w:pPr>
              <w:pStyle w:val="NoSpacing"/>
              <w:framePr w:hSpace="0" w:wrap="auto" w:vAnchor="margin" w:hAnchor="text" w:yAlign="inline"/>
            </w:pPr>
            <w:r>
              <w:t>subPropertyOf</w:t>
            </w:r>
          </w:p>
        </w:tc>
        <w:tc>
          <w:tcPr>
            <w:tcW w:w="4631" w:type="dxa"/>
          </w:tcPr>
          <w:p w14:paraId="399E016A" w14:textId="47738B58" w:rsidR="00C0399F" w:rsidRDefault="00C0399F" w:rsidP="009546C9">
            <w:pPr>
              <w:pStyle w:val="NoSpacing"/>
              <w:framePr w:hSpace="0" w:wrap="auto" w:vAnchor="margin" w:hAnchor="text" w:yAlign="inline"/>
            </w:pPr>
            <w:r>
              <w:t>mer:containedIn</w:t>
            </w:r>
          </w:p>
        </w:tc>
      </w:tr>
    </w:tbl>
    <w:p w14:paraId="4F9AB24A" w14:textId="0A4F80E5" w:rsidR="00EA1F01" w:rsidRDefault="00EA1F01" w:rsidP="004D13F0">
      <w:pPr>
        <w:pStyle w:val="Heading3"/>
      </w:pPr>
      <w:bookmarkStart w:id="133" w:name="_Toc41911384"/>
      <w:r>
        <w:lastRenderedPageBreak/>
        <w:t>Future work</w:t>
      </w:r>
      <w:bookmarkEnd w:id="133"/>
    </w:p>
    <w:p w14:paraId="3018E34C" w14:textId="35E58830" w:rsidR="0033781E" w:rsidRDefault="004D13F0" w:rsidP="0033781E">
      <w:r>
        <w:t>In the future, it may be useful to c</w:t>
      </w:r>
      <w:r w:rsidR="00EA1F01">
        <w:t>onsider adding a BuildingAmenity class</w:t>
      </w:r>
      <w:r w:rsidR="000D2D51">
        <w:t xml:space="preserve"> to capture </w:t>
      </w:r>
      <w:r w:rsidR="000D2D51" w:rsidRPr="000D2D51">
        <w:t>common spaces</w:t>
      </w:r>
      <w:r w:rsidR="000D2D51">
        <w:t xml:space="preserve"> or features</w:t>
      </w:r>
      <w:r w:rsidR="000D2D51" w:rsidRPr="000D2D51">
        <w:t xml:space="preserve"> may be included </w:t>
      </w:r>
      <w:r>
        <w:t xml:space="preserve">or </w:t>
      </w:r>
      <w:r w:rsidR="000D2D51" w:rsidRPr="000D2D51">
        <w:t xml:space="preserve">excluded </w:t>
      </w:r>
      <w:r w:rsidR="000D2D51">
        <w:t xml:space="preserve">for occupants </w:t>
      </w:r>
      <w:r w:rsidR="000D2D51" w:rsidRPr="000D2D51">
        <w:t xml:space="preserve">by virtue of some </w:t>
      </w:r>
      <w:r>
        <w:t>(</w:t>
      </w:r>
      <w:r w:rsidR="000D2D51" w:rsidRPr="000D2D51">
        <w:t>rental</w:t>
      </w:r>
      <w:r>
        <w:t>)</w:t>
      </w:r>
      <w:r w:rsidR="000D2D51" w:rsidRPr="000D2D51">
        <w:t xml:space="preserve"> agreement</w:t>
      </w:r>
      <w:r>
        <w:t>. The inclusion of an ontology to capture regulations that may govern some of the Building attributes (as well as types of buildings in various locations) may also be useful.</w:t>
      </w:r>
    </w:p>
    <w:p w14:paraId="45D4B9C5" w14:textId="77777777" w:rsidR="00D4596C" w:rsidRDefault="00D4596C" w:rsidP="00EA354A">
      <w:pPr>
        <w:pStyle w:val="Heading2"/>
      </w:pPr>
      <w:bookmarkStart w:id="134" w:name="_Toc41911385"/>
      <w:r>
        <w:t>Vehicle Ontology</w:t>
      </w:r>
      <w:bookmarkEnd w:id="134"/>
    </w:p>
    <w:p w14:paraId="0CE793C6" w14:textId="1D49AC78" w:rsidR="00D479C9" w:rsidRPr="00D479C9" w:rsidRDefault="0089518D" w:rsidP="00D479C9">
      <w:pPr>
        <w:rPr>
          <w:i/>
        </w:rPr>
      </w:pPr>
      <w:r>
        <w:rPr>
          <w:i/>
        </w:rPr>
        <w:t>http://ontology.eil.utoronto.ca/icity/</w:t>
      </w:r>
      <w:r w:rsidR="00D479C9" w:rsidRPr="00D479C9">
        <w:rPr>
          <w:i/>
        </w:rPr>
        <w:t>Vehicle</w:t>
      </w:r>
      <w:r w:rsidR="00AC0B4C">
        <w:rPr>
          <w:i/>
        </w:rPr>
        <w:t>.owl</w:t>
      </w:r>
    </w:p>
    <w:p w14:paraId="174FB996" w14:textId="1FC02433" w:rsidR="00C07BDA" w:rsidRDefault="00C07BDA" w:rsidP="00E17E61">
      <w:r>
        <w:t>Vehicles represent a means of transportation within the urban system. When modelling travel behaviour and travel demand, access to and availability of a vehicle (usually defined for households and families) is an important consideration. Beyond thi</w:t>
      </w:r>
      <w:r w:rsidR="00E15B58">
        <w:t xml:space="preserve">s, </w:t>
      </w:r>
      <w:r w:rsidR="00552117">
        <w:t xml:space="preserve">a more detailed classification of vehicles </w:t>
      </w:r>
      <w:r w:rsidR="00C32BCC">
        <w:t xml:space="preserve">is relevant for capturing parking policies and availability, road access restrictions, and modelling emissions. The Vehicle Ontology supports the representation of the attributes of interest for such applications. </w:t>
      </w:r>
    </w:p>
    <w:p w14:paraId="087BC666" w14:textId="5FAF801C" w:rsidR="008B370B" w:rsidRDefault="00112DBC" w:rsidP="00771C3A">
      <w:pPr>
        <w:pStyle w:val="ListParagraph"/>
      </w:pPr>
      <w:r>
        <w:t>Intuitively, a</w:t>
      </w:r>
      <w:r w:rsidR="006B3727">
        <w:t xml:space="preserve"> Vehicle </w:t>
      </w:r>
      <w:r>
        <w:t xml:space="preserve">is some </w:t>
      </w:r>
      <w:r w:rsidR="00EC1136">
        <w:t xml:space="preserve">provides a means of transportation within </w:t>
      </w:r>
      <w:r w:rsidR="003229EF">
        <w:t>the urban system.</w:t>
      </w:r>
      <w:r>
        <w:t xml:space="preserve"> We focus on automotive vehicles (in contrast to user-powered vehicles such as bicycles), however this ontology could be extended to capture such objects if required. Different types (subclasses) of Vehicle may be defined, as required by a given application: Motorcycle, Sedan, Truck, Bus, Commercial Cargo Vehicle, and so on. Most often, these types may be distinguished based on inherent physical criteria. However, in some cases, other properties such as ownership (e.g. vehicles owned by some municipality may be characterized as public transit vehicles) may be involved in the definitions. All vehicles have </w:t>
      </w:r>
      <w:r w:rsidR="002A2C7E">
        <w:t>a Vintage</w:t>
      </w:r>
      <w:r>
        <w:t xml:space="preserve"> and </w:t>
      </w:r>
      <w:r w:rsidR="002A2C7E">
        <w:t>a Manufacturer (make)</w:t>
      </w:r>
      <w:r>
        <w:t xml:space="preserve">, these attributes, along with other physical characteristics such as its seating capacity, are not subject to change.  In contrast, vehicles demonstrate attributes such as location and speed that are subject to change. </w:t>
      </w:r>
      <w:r w:rsidR="00771C3A">
        <w:t xml:space="preserve">We have included relevant terms from schema.org to describe the attributes of a vehicle, as required. They key classes are summarized in </w:t>
      </w:r>
      <w:r w:rsidR="00771C3A">
        <w:fldChar w:fldCharType="begin"/>
      </w:r>
      <w:r w:rsidR="00771C3A">
        <w:instrText xml:space="preserve"> REF _Ref40950200 \h </w:instrText>
      </w:r>
      <w:r w:rsidR="00771C3A">
        <w:fldChar w:fldCharType="separate"/>
      </w:r>
      <w:r w:rsidR="00771C3A">
        <w:t xml:space="preserve">Table </w:t>
      </w:r>
      <w:r w:rsidR="00771C3A">
        <w:rPr>
          <w:noProof/>
        </w:rPr>
        <w:t>20</w:t>
      </w:r>
      <w:r w:rsidR="00771C3A">
        <w:fldChar w:fldCharType="end"/>
      </w:r>
      <w:r w:rsidR="00771C3A">
        <w:t>.</w:t>
      </w:r>
    </w:p>
    <w:p w14:paraId="01C3E8EC" w14:textId="5CA0F6D2" w:rsidR="00771C3A" w:rsidRDefault="00771C3A" w:rsidP="00771C3A">
      <w:pPr>
        <w:pStyle w:val="Caption"/>
        <w:keepNext/>
      </w:pPr>
      <w:bookmarkStart w:id="135" w:name="_Ref40950200"/>
      <w:r>
        <w:t xml:space="preserve">Table </w:t>
      </w:r>
      <w:fldSimple w:instr=" SEQ Table \* ARABIC ">
        <w:r w:rsidR="0096166B">
          <w:rPr>
            <w:noProof/>
          </w:rPr>
          <w:t>20</w:t>
        </w:r>
      </w:fldSimple>
      <w:bookmarkEnd w:id="135"/>
      <w:r>
        <w:t>: Key classes in the Vehicle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24"/>
        <w:gridCol w:w="3178"/>
        <w:gridCol w:w="3748"/>
      </w:tblGrid>
      <w:tr w:rsidR="000C09A0" w14:paraId="1F0FC68B" w14:textId="77777777" w:rsidTr="00771C3A">
        <w:trPr>
          <w:cantSplit/>
        </w:trPr>
        <w:tc>
          <w:tcPr>
            <w:tcW w:w="2424" w:type="dxa"/>
            <w:shd w:val="clear" w:color="auto" w:fill="00FFFF"/>
          </w:tcPr>
          <w:p w14:paraId="0F76ECDB" w14:textId="77777777" w:rsidR="000C09A0" w:rsidRDefault="000C09A0" w:rsidP="00771C3A">
            <w:pPr>
              <w:pStyle w:val="NoSpacing"/>
              <w:framePr w:hSpace="0" w:wrap="auto" w:vAnchor="margin" w:hAnchor="text" w:yAlign="inline"/>
            </w:pPr>
            <w:r>
              <w:t>Object</w:t>
            </w:r>
          </w:p>
        </w:tc>
        <w:tc>
          <w:tcPr>
            <w:tcW w:w="3178" w:type="dxa"/>
            <w:shd w:val="clear" w:color="auto" w:fill="00FFFF"/>
          </w:tcPr>
          <w:p w14:paraId="60695111" w14:textId="77777777" w:rsidR="000C09A0" w:rsidRDefault="000C09A0" w:rsidP="00771C3A">
            <w:pPr>
              <w:pStyle w:val="NoSpacing"/>
              <w:framePr w:hSpace="0" w:wrap="auto" w:vAnchor="margin" w:hAnchor="text" w:yAlign="inline"/>
            </w:pPr>
            <w:r>
              <w:t>Property</w:t>
            </w:r>
          </w:p>
        </w:tc>
        <w:tc>
          <w:tcPr>
            <w:tcW w:w="3748" w:type="dxa"/>
            <w:shd w:val="clear" w:color="auto" w:fill="00FFFF"/>
          </w:tcPr>
          <w:p w14:paraId="4357EC44" w14:textId="77777777" w:rsidR="000C09A0" w:rsidRDefault="000C09A0" w:rsidP="00771C3A">
            <w:pPr>
              <w:pStyle w:val="NoSpacing"/>
              <w:framePr w:hSpace="0" w:wrap="auto" w:vAnchor="margin" w:hAnchor="text" w:yAlign="inline"/>
            </w:pPr>
            <w:r>
              <w:t>Value</w:t>
            </w:r>
          </w:p>
        </w:tc>
      </w:tr>
      <w:tr w:rsidR="00DD695A" w14:paraId="73F7532D" w14:textId="77777777" w:rsidTr="00771C3A">
        <w:trPr>
          <w:cantSplit/>
        </w:trPr>
        <w:tc>
          <w:tcPr>
            <w:tcW w:w="2424" w:type="dxa"/>
            <w:vMerge w:val="restart"/>
          </w:tcPr>
          <w:p w14:paraId="3B40942B" w14:textId="77777777" w:rsidR="00DD695A" w:rsidRDefault="00DD695A" w:rsidP="00771C3A">
            <w:pPr>
              <w:pStyle w:val="NoSpacing"/>
              <w:framePr w:hSpace="0" w:wrap="auto" w:vAnchor="margin" w:hAnchor="text" w:yAlign="inline"/>
            </w:pPr>
            <w:r>
              <w:lastRenderedPageBreak/>
              <w:t>Vehicle</w:t>
            </w:r>
            <w:r w:rsidR="00E1480C">
              <w:t>PD</w:t>
            </w:r>
          </w:p>
        </w:tc>
        <w:tc>
          <w:tcPr>
            <w:tcW w:w="3178" w:type="dxa"/>
          </w:tcPr>
          <w:p w14:paraId="37810F03" w14:textId="77777777" w:rsidR="00DD695A" w:rsidRDefault="00DD695A" w:rsidP="00771C3A">
            <w:pPr>
              <w:pStyle w:val="NoSpacing"/>
              <w:framePr w:hSpace="0" w:wrap="auto" w:vAnchor="margin" w:hAnchor="text" w:yAlign="inline"/>
            </w:pPr>
            <w:r>
              <w:t>equivalentClass</w:t>
            </w:r>
          </w:p>
        </w:tc>
        <w:tc>
          <w:tcPr>
            <w:tcW w:w="3748" w:type="dxa"/>
          </w:tcPr>
          <w:p w14:paraId="6D29B450" w14:textId="77777777" w:rsidR="00DD695A" w:rsidRDefault="005148B3" w:rsidP="00771C3A">
            <w:pPr>
              <w:pStyle w:val="NoSpacing"/>
              <w:framePr w:hSpace="0" w:wrap="auto" w:vAnchor="margin" w:hAnchor="text" w:yAlign="inline"/>
            </w:pPr>
            <w:r>
              <w:t>change:</w:t>
            </w:r>
            <w:r w:rsidR="00DD695A">
              <w:t>h</w:t>
            </w:r>
            <w:r w:rsidR="00E1480C">
              <w:t xml:space="preserve">asManifestation some Vehicle </w:t>
            </w:r>
            <w:r w:rsidR="00DD695A">
              <w:t xml:space="preserve">and </w:t>
            </w:r>
            <w:r>
              <w:t xml:space="preserve"> change:</w:t>
            </w:r>
            <w:r w:rsidR="00DD695A">
              <w:t>hasManifestation only Vehicle</w:t>
            </w:r>
          </w:p>
        </w:tc>
      </w:tr>
      <w:tr w:rsidR="00DD695A" w14:paraId="136483E2" w14:textId="77777777" w:rsidTr="00771C3A">
        <w:trPr>
          <w:cantSplit/>
        </w:trPr>
        <w:tc>
          <w:tcPr>
            <w:tcW w:w="2424" w:type="dxa"/>
            <w:vMerge/>
          </w:tcPr>
          <w:p w14:paraId="723ED7C3" w14:textId="77777777" w:rsidR="00DD695A" w:rsidRDefault="00DD695A" w:rsidP="00771C3A">
            <w:pPr>
              <w:pStyle w:val="NoSpacing"/>
              <w:framePr w:hSpace="0" w:wrap="auto" w:vAnchor="margin" w:hAnchor="text" w:yAlign="inline"/>
            </w:pPr>
          </w:p>
        </w:tc>
        <w:tc>
          <w:tcPr>
            <w:tcW w:w="3178" w:type="dxa"/>
          </w:tcPr>
          <w:p w14:paraId="6FE83BC3" w14:textId="77777777" w:rsidR="00DD695A" w:rsidRDefault="00DD695A" w:rsidP="00771C3A">
            <w:pPr>
              <w:pStyle w:val="NoSpacing"/>
              <w:framePr w:hSpace="0" w:wrap="auto" w:vAnchor="margin" w:hAnchor="text" w:yAlign="inline"/>
            </w:pPr>
            <w:r>
              <w:t>subclassOf</w:t>
            </w:r>
          </w:p>
        </w:tc>
        <w:tc>
          <w:tcPr>
            <w:tcW w:w="3748" w:type="dxa"/>
          </w:tcPr>
          <w:p w14:paraId="3B49A5A5" w14:textId="77777777" w:rsidR="00DD695A" w:rsidRDefault="005148B3" w:rsidP="00771C3A">
            <w:pPr>
              <w:pStyle w:val="NoSpacing"/>
              <w:framePr w:hSpace="0" w:wrap="auto" w:vAnchor="margin" w:hAnchor="text" w:yAlign="inline"/>
            </w:pPr>
            <w:r>
              <w:t>change:</w:t>
            </w:r>
            <w:r w:rsidR="00DD695A">
              <w:t>TimeVaryingConcept</w:t>
            </w:r>
          </w:p>
        </w:tc>
      </w:tr>
      <w:tr w:rsidR="00DD695A" w14:paraId="5447158D" w14:textId="77777777" w:rsidTr="00771C3A">
        <w:trPr>
          <w:cantSplit/>
        </w:trPr>
        <w:tc>
          <w:tcPr>
            <w:tcW w:w="2424" w:type="dxa"/>
            <w:vMerge/>
          </w:tcPr>
          <w:p w14:paraId="12243FE2" w14:textId="77777777" w:rsidR="00DD695A" w:rsidRDefault="00DD695A" w:rsidP="00771C3A">
            <w:pPr>
              <w:pStyle w:val="NoSpacing"/>
              <w:framePr w:hSpace="0" w:wrap="auto" w:vAnchor="margin" w:hAnchor="text" w:yAlign="inline"/>
            </w:pPr>
          </w:p>
        </w:tc>
        <w:tc>
          <w:tcPr>
            <w:tcW w:w="3178" w:type="dxa"/>
          </w:tcPr>
          <w:p w14:paraId="13B37F38" w14:textId="77777777" w:rsidR="00DD695A" w:rsidRDefault="005148B3" w:rsidP="00771C3A">
            <w:pPr>
              <w:pStyle w:val="NoSpacing"/>
              <w:framePr w:hSpace="0" w:wrap="auto" w:vAnchor="margin" w:hAnchor="text" w:yAlign="inline"/>
            </w:pPr>
            <w:r>
              <w:t>change:</w:t>
            </w:r>
            <w:r w:rsidR="006D5597">
              <w:t>existsAt</w:t>
            </w:r>
          </w:p>
        </w:tc>
        <w:tc>
          <w:tcPr>
            <w:tcW w:w="3748" w:type="dxa"/>
          </w:tcPr>
          <w:p w14:paraId="68245112" w14:textId="77777777" w:rsidR="00DD695A" w:rsidRDefault="00DD695A" w:rsidP="00771C3A">
            <w:pPr>
              <w:pStyle w:val="NoSpacing"/>
              <w:framePr w:hSpace="0" w:wrap="auto" w:vAnchor="margin" w:hAnchor="text" w:yAlign="inline"/>
            </w:pPr>
            <w:r>
              <w:t xml:space="preserve">exactly 1 </w:t>
            </w:r>
            <w:r w:rsidR="005148B3">
              <w:t>time:</w:t>
            </w:r>
            <w:r>
              <w:t>Interval</w:t>
            </w:r>
          </w:p>
        </w:tc>
      </w:tr>
      <w:tr w:rsidR="00DD695A" w14:paraId="0B44D649" w14:textId="77777777" w:rsidTr="00771C3A">
        <w:trPr>
          <w:cantSplit/>
        </w:trPr>
        <w:tc>
          <w:tcPr>
            <w:tcW w:w="2424" w:type="dxa"/>
            <w:vMerge/>
          </w:tcPr>
          <w:p w14:paraId="795454A0" w14:textId="77777777" w:rsidR="00DD695A" w:rsidRDefault="00DD695A" w:rsidP="00771C3A">
            <w:pPr>
              <w:pStyle w:val="NoSpacing"/>
              <w:framePr w:hSpace="0" w:wrap="auto" w:vAnchor="margin" w:hAnchor="text" w:yAlign="inline"/>
            </w:pPr>
          </w:p>
        </w:tc>
        <w:tc>
          <w:tcPr>
            <w:tcW w:w="3178" w:type="dxa"/>
          </w:tcPr>
          <w:p w14:paraId="333F6CCC" w14:textId="77777777" w:rsidR="00DD695A" w:rsidRDefault="00DD695A" w:rsidP="00771C3A">
            <w:pPr>
              <w:pStyle w:val="NoSpacing"/>
              <w:framePr w:hSpace="0" w:wrap="auto" w:vAnchor="margin" w:hAnchor="text" w:yAlign="inline"/>
            </w:pPr>
            <w:r>
              <w:t>schema:productionDate</w:t>
            </w:r>
          </w:p>
        </w:tc>
        <w:tc>
          <w:tcPr>
            <w:tcW w:w="3748" w:type="dxa"/>
          </w:tcPr>
          <w:p w14:paraId="233D8C87" w14:textId="77777777" w:rsidR="00DD695A" w:rsidRDefault="00DD695A" w:rsidP="00771C3A">
            <w:pPr>
              <w:pStyle w:val="NoSpacing"/>
              <w:framePr w:hSpace="0" w:wrap="auto" w:vAnchor="margin" w:hAnchor="text" w:yAlign="inline"/>
            </w:pPr>
            <w:r>
              <w:t xml:space="preserve">only </w:t>
            </w:r>
            <w:r w:rsidR="005148B3">
              <w:t>time:</w:t>
            </w:r>
            <w:r>
              <w:t>Date</w:t>
            </w:r>
            <w:r w:rsidR="005148B3">
              <w:t>TimeDescription</w:t>
            </w:r>
          </w:p>
        </w:tc>
      </w:tr>
      <w:tr w:rsidR="00DD695A" w14:paraId="1CC2FCF5" w14:textId="77777777" w:rsidTr="00771C3A">
        <w:trPr>
          <w:cantSplit/>
        </w:trPr>
        <w:tc>
          <w:tcPr>
            <w:tcW w:w="2424" w:type="dxa"/>
            <w:vMerge/>
          </w:tcPr>
          <w:p w14:paraId="6ADD6DAF" w14:textId="77777777" w:rsidR="00DD695A" w:rsidRDefault="00DD695A" w:rsidP="00771C3A">
            <w:pPr>
              <w:pStyle w:val="NoSpacing"/>
              <w:framePr w:hSpace="0" w:wrap="auto" w:vAnchor="margin" w:hAnchor="text" w:yAlign="inline"/>
            </w:pPr>
          </w:p>
        </w:tc>
        <w:tc>
          <w:tcPr>
            <w:tcW w:w="3178" w:type="dxa"/>
          </w:tcPr>
          <w:p w14:paraId="4BC5B122" w14:textId="77777777" w:rsidR="00DD695A" w:rsidRDefault="00E057A2" w:rsidP="00771C3A">
            <w:pPr>
              <w:pStyle w:val="NoSpacing"/>
              <w:framePr w:hSpace="0" w:wrap="auto" w:vAnchor="margin" w:hAnchor="text" w:yAlign="inline"/>
            </w:pPr>
            <w:r>
              <w:t>schema:b</w:t>
            </w:r>
            <w:r w:rsidR="00DD695A">
              <w:t>rand</w:t>
            </w:r>
          </w:p>
        </w:tc>
        <w:tc>
          <w:tcPr>
            <w:tcW w:w="3748" w:type="dxa"/>
          </w:tcPr>
          <w:p w14:paraId="7A29482E" w14:textId="77777777" w:rsidR="00DD695A" w:rsidRDefault="00DD695A" w:rsidP="00771C3A">
            <w:pPr>
              <w:pStyle w:val="NoSpacing"/>
              <w:framePr w:hSpace="0" w:wrap="auto" w:vAnchor="margin" w:hAnchor="text" w:yAlign="inline"/>
            </w:pPr>
            <w:r>
              <w:t xml:space="preserve">only </w:t>
            </w:r>
            <w:r w:rsidR="00E057A2">
              <w:t>schema:Brand</w:t>
            </w:r>
          </w:p>
        </w:tc>
      </w:tr>
      <w:tr w:rsidR="00DD695A" w14:paraId="1ACF2E4A" w14:textId="77777777" w:rsidTr="00771C3A">
        <w:trPr>
          <w:cantSplit/>
        </w:trPr>
        <w:tc>
          <w:tcPr>
            <w:tcW w:w="2424" w:type="dxa"/>
            <w:vMerge/>
          </w:tcPr>
          <w:p w14:paraId="7F6EFA5F" w14:textId="77777777" w:rsidR="00DD695A" w:rsidRDefault="00DD695A" w:rsidP="00771C3A">
            <w:pPr>
              <w:pStyle w:val="NoSpacing"/>
              <w:framePr w:hSpace="0" w:wrap="auto" w:vAnchor="margin" w:hAnchor="text" w:yAlign="inline"/>
            </w:pPr>
          </w:p>
        </w:tc>
        <w:tc>
          <w:tcPr>
            <w:tcW w:w="3178" w:type="dxa"/>
          </w:tcPr>
          <w:p w14:paraId="5F8817A1" w14:textId="77777777" w:rsidR="00DD695A" w:rsidRDefault="00DD695A" w:rsidP="00771C3A">
            <w:pPr>
              <w:pStyle w:val="NoSpacing"/>
              <w:framePr w:hSpace="0" w:wrap="auto" w:vAnchor="margin" w:hAnchor="text" w:yAlign="inline"/>
            </w:pPr>
            <w:r>
              <w:t>schema:vehicleSeatingCapacity</w:t>
            </w:r>
          </w:p>
        </w:tc>
        <w:tc>
          <w:tcPr>
            <w:tcW w:w="3748" w:type="dxa"/>
          </w:tcPr>
          <w:p w14:paraId="02FF64EB" w14:textId="77777777" w:rsidR="00DD695A" w:rsidRDefault="00E057A2" w:rsidP="00771C3A">
            <w:pPr>
              <w:pStyle w:val="NoSpacing"/>
              <w:framePr w:hSpace="0" w:wrap="auto" w:vAnchor="margin" w:hAnchor="text" w:yAlign="inline"/>
            </w:pPr>
            <w:r>
              <w:t xml:space="preserve">exactly 1 </w:t>
            </w:r>
            <w:r w:rsidR="00DD695A">
              <w:t>xsd:int</w:t>
            </w:r>
          </w:p>
        </w:tc>
      </w:tr>
      <w:tr w:rsidR="00DD695A" w14:paraId="0B06FCBF" w14:textId="77777777" w:rsidTr="00771C3A">
        <w:trPr>
          <w:cantSplit/>
        </w:trPr>
        <w:tc>
          <w:tcPr>
            <w:tcW w:w="2424" w:type="dxa"/>
            <w:vMerge/>
          </w:tcPr>
          <w:p w14:paraId="192F9917" w14:textId="77777777" w:rsidR="00DD695A" w:rsidRDefault="00DD695A" w:rsidP="00771C3A">
            <w:pPr>
              <w:pStyle w:val="NoSpacing"/>
              <w:framePr w:hSpace="0" w:wrap="auto" w:vAnchor="margin" w:hAnchor="text" w:yAlign="inline"/>
            </w:pPr>
          </w:p>
        </w:tc>
        <w:tc>
          <w:tcPr>
            <w:tcW w:w="3178" w:type="dxa"/>
          </w:tcPr>
          <w:p w14:paraId="5210C76B" w14:textId="77777777" w:rsidR="00DD695A" w:rsidRDefault="00DD695A" w:rsidP="00771C3A">
            <w:pPr>
              <w:pStyle w:val="NoSpacing"/>
              <w:framePr w:hSpace="0" w:wrap="auto" w:vAnchor="margin" w:hAnchor="text" w:yAlign="inline"/>
            </w:pPr>
            <w:r>
              <w:t>schema:cargoVolume</w:t>
            </w:r>
          </w:p>
        </w:tc>
        <w:tc>
          <w:tcPr>
            <w:tcW w:w="3748" w:type="dxa"/>
          </w:tcPr>
          <w:p w14:paraId="68BF3952" w14:textId="2644371A" w:rsidR="00DD695A" w:rsidRDefault="00DD695A" w:rsidP="00771C3A">
            <w:pPr>
              <w:pStyle w:val="NoSpacing"/>
              <w:framePr w:hSpace="0" w:wrap="auto" w:vAnchor="margin" w:hAnchor="text" w:yAlign="inline"/>
            </w:pPr>
            <w:r>
              <w:t xml:space="preserve">only </w:t>
            </w:r>
            <w:r w:rsidR="00265148">
              <w:t>om:</w:t>
            </w:r>
            <w:r w:rsidR="00CA48B3">
              <w:t>volume</w:t>
            </w:r>
          </w:p>
        </w:tc>
      </w:tr>
      <w:tr w:rsidR="00DD695A" w14:paraId="59897125" w14:textId="77777777" w:rsidTr="00771C3A">
        <w:trPr>
          <w:cantSplit/>
        </w:trPr>
        <w:tc>
          <w:tcPr>
            <w:tcW w:w="2424" w:type="dxa"/>
            <w:vMerge/>
          </w:tcPr>
          <w:p w14:paraId="261AEBD4" w14:textId="77777777" w:rsidR="00DD695A" w:rsidRDefault="00DD695A" w:rsidP="00771C3A">
            <w:pPr>
              <w:pStyle w:val="NoSpacing"/>
              <w:framePr w:hSpace="0" w:wrap="auto" w:vAnchor="margin" w:hAnchor="text" w:yAlign="inline"/>
            </w:pPr>
          </w:p>
        </w:tc>
        <w:tc>
          <w:tcPr>
            <w:tcW w:w="3178" w:type="dxa"/>
          </w:tcPr>
          <w:p w14:paraId="71D5DF95" w14:textId="77777777" w:rsidR="00DD695A" w:rsidRDefault="00DD695A" w:rsidP="00771C3A">
            <w:pPr>
              <w:pStyle w:val="NoSpacing"/>
              <w:framePr w:hSpace="0" w:wrap="auto" w:vAnchor="margin" w:hAnchor="text" w:yAlign="inline"/>
            </w:pPr>
            <w:r>
              <w:t>hasCargoCapacityLoad</w:t>
            </w:r>
          </w:p>
        </w:tc>
        <w:tc>
          <w:tcPr>
            <w:tcW w:w="3748" w:type="dxa"/>
          </w:tcPr>
          <w:p w14:paraId="34EF407B" w14:textId="77777777" w:rsidR="00DD695A" w:rsidRDefault="00DD695A" w:rsidP="00771C3A">
            <w:pPr>
              <w:pStyle w:val="NoSpacing"/>
              <w:framePr w:hSpace="0" w:wrap="auto" w:vAnchor="margin" w:hAnchor="text" w:yAlign="inline"/>
            </w:pPr>
            <w:r>
              <w:t xml:space="preserve">only </w:t>
            </w:r>
            <w:r w:rsidR="00265148">
              <w:t>om:Q</w:t>
            </w:r>
            <w:r w:rsidR="00E057A2">
              <w:t>uantity</w:t>
            </w:r>
          </w:p>
        </w:tc>
      </w:tr>
      <w:tr w:rsidR="00DD695A" w14:paraId="5F4432F8" w14:textId="77777777" w:rsidTr="00771C3A">
        <w:trPr>
          <w:cantSplit/>
        </w:trPr>
        <w:tc>
          <w:tcPr>
            <w:tcW w:w="2424" w:type="dxa"/>
            <w:vMerge/>
          </w:tcPr>
          <w:p w14:paraId="08C676B4" w14:textId="77777777" w:rsidR="00DD695A" w:rsidRDefault="00DD695A" w:rsidP="00771C3A">
            <w:pPr>
              <w:pStyle w:val="NoSpacing"/>
              <w:framePr w:hSpace="0" w:wrap="auto" w:vAnchor="margin" w:hAnchor="text" w:yAlign="inline"/>
            </w:pPr>
          </w:p>
        </w:tc>
        <w:tc>
          <w:tcPr>
            <w:tcW w:w="3178" w:type="dxa"/>
          </w:tcPr>
          <w:p w14:paraId="40C49E33" w14:textId="77777777" w:rsidR="00DD695A" w:rsidRDefault="00DD695A" w:rsidP="00771C3A">
            <w:pPr>
              <w:pStyle w:val="NoSpacing"/>
              <w:framePr w:hSpace="0" w:wrap="auto" w:vAnchor="margin" w:hAnchor="text" w:yAlign="inline"/>
            </w:pPr>
            <w:r>
              <w:t>schema:driveWheelConfiguration</w:t>
            </w:r>
          </w:p>
        </w:tc>
        <w:tc>
          <w:tcPr>
            <w:tcW w:w="3748" w:type="dxa"/>
          </w:tcPr>
          <w:p w14:paraId="51F5D6F4" w14:textId="77777777" w:rsidR="00DD695A" w:rsidRDefault="00DD695A" w:rsidP="00771C3A">
            <w:pPr>
              <w:pStyle w:val="NoSpacing"/>
              <w:framePr w:hSpace="0" w:wrap="auto" w:vAnchor="margin" w:hAnchor="text" w:yAlign="inline"/>
            </w:pPr>
            <w:r>
              <w:t>schema:DriveWheelConfigurationValue</w:t>
            </w:r>
          </w:p>
        </w:tc>
      </w:tr>
      <w:tr w:rsidR="00DD695A" w14:paraId="48189FC6" w14:textId="77777777" w:rsidTr="00771C3A">
        <w:trPr>
          <w:cantSplit/>
        </w:trPr>
        <w:tc>
          <w:tcPr>
            <w:tcW w:w="2424" w:type="dxa"/>
            <w:vMerge/>
          </w:tcPr>
          <w:p w14:paraId="56643640" w14:textId="77777777" w:rsidR="00DD695A" w:rsidRDefault="00DD695A" w:rsidP="00771C3A">
            <w:pPr>
              <w:pStyle w:val="NoSpacing"/>
              <w:framePr w:hSpace="0" w:wrap="auto" w:vAnchor="margin" w:hAnchor="text" w:yAlign="inline"/>
            </w:pPr>
          </w:p>
        </w:tc>
        <w:tc>
          <w:tcPr>
            <w:tcW w:w="3178" w:type="dxa"/>
          </w:tcPr>
          <w:p w14:paraId="5D820D24" w14:textId="77777777" w:rsidR="00DD695A" w:rsidRDefault="00DD695A" w:rsidP="00771C3A">
            <w:pPr>
              <w:pStyle w:val="NoSpacing"/>
              <w:framePr w:hSpace="0" w:wrap="auto" w:vAnchor="margin" w:hAnchor="text" w:yAlign="inline"/>
            </w:pPr>
            <w:r>
              <w:t>schema:fuelConsumption</w:t>
            </w:r>
          </w:p>
        </w:tc>
        <w:tc>
          <w:tcPr>
            <w:tcW w:w="3748" w:type="dxa"/>
          </w:tcPr>
          <w:p w14:paraId="613EFA63" w14:textId="77777777" w:rsidR="00DD695A" w:rsidRDefault="00DD695A" w:rsidP="00771C3A">
            <w:pPr>
              <w:pStyle w:val="NoSpacing"/>
              <w:framePr w:hSpace="0" w:wrap="auto" w:vAnchor="margin" w:hAnchor="text" w:yAlign="inline"/>
            </w:pPr>
            <w:r>
              <w:t>schema:QuantitativeValue</w:t>
            </w:r>
          </w:p>
        </w:tc>
      </w:tr>
      <w:tr w:rsidR="00DD695A" w14:paraId="24A38D59" w14:textId="77777777" w:rsidTr="00771C3A">
        <w:trPr>
          <w:cantSplit/>
        </w:trPr>
        <w:tc>
          <w:tcPr>
            <w:tcW w:w="2424" w:type="dxa"/>
            <w:vMerge/>
          </w:tcPr>
          <w:p w14:paraId="73B659C6" w14:textId="77777777" w:rsidR="00DD695A" w:rsidRDefault="00DD695A" w:rsidP="00771C3A">
            <w:pPr>
              <w:pStyle w:val="NoSpacing"/>
              <w:framePr w:hSpace="0" w:wrap="auto" w:vAnchor="margin" w:hAnchor="text" w:yAlign="inline"/>
            </w:pPr>
          </w:p>
        </w:tc>
        <w:tc>
          <w:tcPr>
            <w:tcW w:w="3178" w:type="dxa"/>
          </w:tcPr>
          <w:p w14:paraId="359F01E2" w14:textId="77777777" w:rsidR="00DD695A" w:rsidRDefault="00DD695A" w:rsidP="00771C3A">
            <w:pPr>
              <w:pStyle w:val="NoSpacing"/>
              <w:framePr w:hSpace="0" w:wrap="auto" w:vAnchor="margin" w:hAnchor="text" w:yAlign="inline"/>
            </w:pPr>
            <w:r>
              <w:t>schema:fuelEfficiency</w:t>
            </w:r>
          </w:p>
        </w:tc>
        <w:tc>
          <w:tcPr>
            <w:tcW w:w="3748" w:type="dxa"/>
          </w:tcPr>
          <w:p w14:paraId="301805CE" w14:textId="77777777" w:rsidR="00DD695A" w:rsidRDefault="00DD695A" w:rsidP="00771C3A">
            <w:pPr>
              <w:pStyle w:val="NoSpacing"/>
              <w:framePr w:hSpace="0" w:wrap="auto" w:vAnchor="margin" w:hAnchor="text" w:yAlign="inline"/>
            </w:pPr>
            <w:r>
              <w:t>schema:QuantitativeValue</w:t>
            </w:r>
          </w:p>
        </w:tc>
      </w:tr>
      <w:tr w:rsidR="00DD695A" w14:paraId="5F258904" w14:textId="77777777" w:rsidTr="00771C3A">
        <w:trPr>
          <w:cantSplit/>
        </w:trPr>
        <w:tc>
          <w:tcPr>
            <w:tcW w:w="2424" w:type="dxa"/>
            <w:vMerge/>
          </w:tcPr>
          <w:p w14:paraId="31725D2F" w14:textId="77777777" w:rsidR="00DD695A" w:rsidRDefault="00DD695A" w:rsidP="00771C3A">
            <w:pPr>
              <w:pStyle w:val="NoSpacing"/>
              <w:framePr w:hSpace="0" w:wrap="auto" w:vAnchor="margin" w:hAnchor="text" w:yAlign="inline"/>
            </w:pPr>
          </w:p>
        </w:tc>
        <w:tc>
          <w:tcPr>
            <w:tcW w:w="3178" w:type="dxa"/>
          </w:tcPr>
          <w:p w14:paraId="0B6DA35A" w14:textId="77777777" w:rsidR="00DD695A" w:rsidRDefault="00DD695A" w:rsidP="00771C3A">
            <w:pPr>
              <w:pStyle w:val="NoSpacing"/>
              <w:framePr w:hSpace="0" w:wrap="auto" w:vAnchor="margin" w:hAnchor="text" w:yAlign="inline"/>
            </w:pPr>
            <w:r>
              <w:t>schema:fuelType</w:t>
            </w:r>
          </w:p>
        </w:tc>
        <w:tc>
          <w:tcPr>
            <w:tcW w:w="3748" w:type="dxa"/>
          </w:tcPr>
          <w:p w14:paraId="08206DEB" w14:textId="77777777" w:rsidR="00DD695A" w:rsidRDefault="00DD695A" w:rsidP="00771C3A">
            <w:pPr>
              <w:pStyle w:val="NoSpacing"/>
              <w:framePr w:hSpace="0" w:wrap="auto" w:vAnchor="margin" w:hAnchor="text" w:yAlign="inline"/>
            </w:pPr>
            <w:r>
              <w:t>schema:QualitativeValue</w:t>
            </w:r>
          </w:p>
        </w:tc>
      </w:tr>
      <w:tr w:rsidR="00DD695A" w14:paraId="6EFB4E51" w14:textId="77777777" w:rsidTr="00771C3A">
        <w:trPr>
          <w:cantSplit/>
        </w:trPr>
        <w:tc>
          <w:tcPr>
            <w:tcW w:w="2424" w:type="dxa"/>
            <w:vMerge/>
          </w:tcPr>
          <w:p w14:paraId="3E064495" w14:textId="77777777" w:rsidR="00DD695A" w:rsidRDefault="00DD695A" w:rsidP="00771C3A">
            <w:pPr>
              <w:pStyle w:val="NoSpacing"/>
              <w:framePr w:hSpace="0" w:wrap="auto" w:vAnchor="margin" w:hAnchor="text" w:yAlign="inline"/>
            </w:pPr>
          </w:p>
        </w:tc>
        <w:tc>
          <w:tcPr>
            <w:tcW w:w="3178" w:type="dxa"/>
          </w:tcPr>
          <w:p w14:paraId="1181D1B6" w14:textId="77777777" w:rsidR="00DD695A" w:rsidRDefault="00DD695A" w:rsidP="00771C3A">
            <w:pPr>
              <w:pStyle w:val="NoSpacing"/>
              <w:framePr w:hSpace="0" w:wrap="auto" w:vAnchor="margin" w:hAnchor="text" w:yAlign="inline"/>
            </w:pPr>
            <w:r>
              <w:t>schema:mileageFromOdometer</w:t>
            </w:r>
          </w:p>
        </w:tc>
        <w:tc>
          <w:tcPr>
            <w:tcW w:w="3748" w:type="dxa"/>
          </w:tcPr>
          <w:p w14:paraId="3C56F4D4" w14:textId="77777777" w:rsidR="00DD695A" w:rsidRDefault="00DD695A" w:rsidP="00771C3A">
            <w:pPr>
              <w:pStyle w:val="NoSpacing"/>
              <w:framePr w:hSpace="0" w:wrap="auto" w:vAnchor="margin" w:hAnchor="text" w:yAlign="inline"/>
            </w:pPr>
            <w:r>
              <w:t>schema:QuantitativeValue</w:t>
            </w:r>
          </w:p>
        </w:tc>
      </w:tr>
      <w:tr w:rsidR="00DD695A" w14:paraId="08A321D7" w14:textId="77777777" w:rsidTr="00771C3A">
        <w:trPr>
          <w:cantSplit/>
        </w:trPr>
        <w:tc>
          <w:tcPr>
            <w:tcW w:w="2424" w:type="dxa"/>
            <w:vMerge/>
          </w:tcPr>
          <w:p w14:paraId="39F86972" w14:textId="77777777" w:rsidR="00DD695A" w:rsidRDefault="00DD695A" w:rsidP="00771C3A">
            <w:pPr>
              <w:pStyle w:val="NoSpacing"/>
              <w:framePr w:hSpace="0" w:wrap="auto" w:vAnchor="margin" w:hAnchor="text" w:yAlign="inline"/>
            </w:pPr>
          </w:p>
        </w:tc>
        <w:tc>
          <w:tcPr>
            <w:tcW w:w="3178" w:type="dxa"/>
          </w:tcPr>
          <w:p w14:paraId="09F2032C" w14:textId="77777777" w:rsidR="00DD695A" w:rsidRDefault="00DD695A" w:rsidP="00771C3A">
            <w:pPr>
              <w:pStyle w:val="NoSpacing"/>
              <w:framePr w:hSpace="0" w:wrap="auto" w:vAnchor="margin" w:hAnchor="text" w:yAlign="inline"/>
            </w:pPr>
            <w:r>
              <w:t>schema:numberOfDoors</w:t>
            </w:r>
          </w:p>
        </w:tc>
        <w:tc>
          <w:tcPr>
            <w:tcW w:w="3748" w:type="dxa"/>
          </w:tcPr>
          <w:p w14:paraId="247070C6" w14:textId="77777777" w:rsidR="00DD695A" w:rsidRDefault="00DD695A" w:rsidP="00771C3A">
            <w:pPr>
              <w:pStyle w:val="NoSpacing"/>
              <w:framePr w:hSpace="0" w:wrap="auto" w:vAnchor="margin" w:hAnchor="text" w:yAlign="inline"/>
            </w:pPr>
            <w:r>
              <w:t>only xsd:int</w:t>
            </w:r>
          </w:p>
        </w:tc>
      </w:tr>
      <w:tr w:rsidR="00DD695A" w14:paraId="08388F54" w14:textId="77777777" w:rsidTr="00771C3A">
        <w:trPr>
          <w:cantSplit/>
        </w:trPr>
        <w:tc>
          <w:tcPr>
            <w:tcW w:w="2424" w:type="dxa"/>
            <w:vMerge/>
          </w:tcPr>
          <w:p w14:paraId="7555FAA3" w14:textId="77777777" w:rsidR="00DD695A" w:rsidRDefault="00DD695A" w:rsidP="00771C3A">
            <w:pPr>
              <w:pStyle w:val="NoSpacing"/>
              <w:framePr w:hSpace="0" w:wrap="auto" w:vAnchor="margin" w:hAnchor="text" w:yAlign="inline"/>
            </w:pPr>
          </w:p>
        </w:tc>
        <w:tc>
          <w:tcPr>
            <w:tcW w:w="3178" w:type="dxa"/>
          </w:tcPr>
          <w:p w14:paraId="7E7D2EA1" w14:textId="77777777" w:rsidR="00DD695A" w:rsidRDefault="00DD695A" w:rsidP="00771C3A">
            <w:pPr>
              <w:pStyle w:val="NoSpacing"/>
              <w:framePr w:hSpace="0" w:wrap="auto" w:vAnchor="margin" w:hAnchor="text" w:yAlign="inline"/>
            </w:pPr>
            <w:r>
              <w:t>schema:numberOfAxels</w:t>
            </w:r>
          </w:p>
        </w:tc>
        <w:tc>
          <w:tcPr>
            <w:tcW w:w="3748" w:type="dxa"/>
          </w:tcPr>
          <w:p w14:paraId="2372DA97" w14:textId="77777777" w:rsidR="00DD695A" w:rsidRDefault="00DD695A" w:rsidP="00771C3A">
            <w:pPr>
              <w:pStyle w:val="NoSpacing"/>
              <w:framePr w:hSpace="0" w:wrap="auto" w:vAnchor="margin" w:hAnchor="text" w:yAlign="inline"/>
            </w:pPr>
            <w:r>
              <w:t>only xsd:int</w:t>
            </w:r>
          </w:p>
        </w:tc>
      </w:tr>
      <w:tr w:rsidR="00756EE0" w14:paraId="1D0E013F" w14:textId="77777777" w:rsidTr="00771C3A">
        <w:trPr>
          <w:cantSplit/>
        </w:trPr>
        <w:tc>
          <w:tcPr>
            <w:tcW w:w="2424" w:type="dxa"/>
            <w:vMerge w:val="restart"/>
          </w:tcPr>
          <w:p w14:paraId="7CDF2D07" w14:textId="77777777" w:rsidR="00756EE0" w:rsidRDefault="00756EE0" w:rsidP="00771C3A">
            <w:pPr>
              <w:pStyle w:val="NoSpacing"/>
              <w:framePr w:hSpace="0" w:wrap="auto" w:vAnchor="margin" w:hAnchor="text" w:yAlign="inline"/>
            </w:pPr>
            <w:r>
              <w:t>Vehicle</w:t>
            </w:r>
          </w:p>
        </w:tc>
        <w:tc>
          <w:tcPr>
            <w:tcW w:w="3178" w:type="dxa"/>
          </w:tcPr>
          <w:p w14:paraId="18CF697F" w14:textId="77777777" w:rsidR="00756EE0" w:rsidRDefault="00756EE0" w:rsidP="00771C3A">
            <w:pPr>
              <w:pStyle w:val="NoSpacing"/>
              <w:framePr w:hSpace="0" w:wrap="auto" w:vAnchor="margin" w:hAnchor="text" w:yAlign="inline"/>
            </w:pPr>
            <w:r>
              <w:t>equivalentClass</w:t>
            </w:r>
          </w:p>
        </w:tc>
        <w:tc>
          <w:tcPr>
            <w:tcW w:w="3748" w:type="dxa"/>
          </w:tcPr>
          <w:p w14:paraId="680EDBAA" w14:textId="77777777" w:rsidR="00756EE0" w:rsidRDefault="00756EE0" w:rsidP="00771C3A">
            <w:pPr>
              <w:pStyle w:val="NoSpacing"/>
              <w:framePr w:hSpace="0" w:wrap="auto" w:vAnchor="margin" w:hAnchor="text" w:yAlign="inline"/>
            </w:pPr>
            <w:r>
              <w:t>change:manifestationOf some VehiclePD and  change:manifestationOf only VehiclePD</w:t>
            </w:r>
          </w:p>
        </w:tc>
      </w:tr>
      <w:tr w:rsidR="00756EE0" w14:paraId="7D6DF286" w14:textId="77777777" w:rsidTr="00771C3A">
        <w:trPr>
          <w:cantSplit/>
        </w:trPr>
        <w:tc>
          <w:tcPr>
            <w:tcW w:w="2424" w:type="dxa"/>
            <w:vMerge/>
          </w:tcPr>
          <w:p w14:paraId="3D52845C" w14:textId="77777777" w:rsidR="00756EE0" w:rsidRDefault="00756EE0" w:rsidP="00771C3A">
            <w:pPr>
              <w:pStyle w:val="NoSpacing"/>
              <w:framePr w:hSpace="0" w:wrap="auto" w:vAnchor="margin" w:hAnchor="text" w:yAlign="inline"/>
            </w:pPr>
          </w:p>
        </w:tc>
        <w:tc>
          <w:tcPr>
            <w:tcW w:w="3178" w:type="dxa"/>
          </w:tcPr>
          <w:p w14:paraId="21AC9949" w14:textId="77777777" w:rsidR="00756EE0" w:rsidRDefault="00756EE0" w:rsidP="00771C3A">
            <w:pPr>
              <w:pStyle w:val="NoSpacing"/>
              <w:framePr w:hSpace="0" w:wrap="auto" w:vAnchor="margin" w:hAnchor="text" w:yAlign="inline"/>
            </w:pPr>
            <w:r>
              <w:t>subclassOf</w:t>
            </w:r>
          </w:p>
        </w:tc>
        <w:tc>
          <w:tcPr>
            <w:tcW w:w="3748" w:type="dxa"/>
          </w:tcPr>
          <w:p w14:paraId="75815384" w14:textId="77777777" w:rsidR="00756EE0" w:rsidRDefault="00756EE0" w:rsidP="00771C3A">
            <w:pPr>
              <w:pStyle w:val="NoSpacing"/>
              <w:framePr w:hSpace="0" w:wrap="auto" w:vAnchor="margin" w:hAnchor="text" w:yAlign="inline"/>
            </w:pPr>
            <w:r>
              <w:t>change:Manifestation</w:t>
            </w:r>
          </w:p>
        </w:tc>
      </w:tr>
      <w:tr w:rsidR="00756EE0" w14:paraId="13DCCBB9" w14:textId="77777777" w:rsidTr="00771C3A">
        <w:trPr>
          <w:cantSplit/>
        </w:trPr>
        <w:tc>
          <w:tcPr>
            <w:tcW w:w="2424" w:type="dxa"/>
            <w:vMerge/>
          </w:tcPr>
          <w:p w14:paraId="7DFDFD61" w14:textId="77777777" w:rsidR="00756EE0" w:rsidRDefault="00756EE0" w:rsidP="00771C3A">
            <w:pPr>
              <w:pStyle w:val="NoSpacing"/>
              <w:framePr w:hSpace="0" w:wrap="auto" w:vAnchor="margin" w:hAnchor="text" w:yAlign="inline"/>
            </w:pPr>
          </w:p>
        </w:tc>
        <w:tc>
          <w:tcPr>
            <w:tcW w:w="3178" w:type="dxa"/>
          </w:tcPr>
          <w:p w14:paraId="13EE7870" w14:textId="77777777" w:rsidR="00756EE0" w:rsidRDefault="00756EE0" w:rsidP="00771C3A">
            <w:pPr>
              <w:pStyle w:val="NoSpacing"/>
              <w:framePr w:hSpace="0" w:wrap="auto" w:vAnchor="margin" w:hAnchor="text" w:yAlign="inline"/>
            </w:pPr>
            <w:r>
              <w:t>change:existsAt</w:t>
            </w:r>
          </w:p>
        </w:tc>
        <w:tc>
          <w:tcPr>
            <w:tcW w:w="3748" w:type="dxa"/>
          </w:tcPr>
          <w:p w14:paraId="3E8F2074" w14:textId="77777777" w:rsidR="00756EE0" w:rsidRDefault="00756EE0" w:rsidP="00771C3A">
            <w:pPr>
              <w:pStyle w:val="NoSpacing"/>
              <w:framePr w:hSpace="0" w:wrap="auto" w:vAnchor="margin" w:hAnchor="text" w:yAlign="inline"/>
            </w:pPr>
            <w:r>
              <w:t>exactly 1  time:TemporalEntity</w:t>
            </w:r>
          </w:p>
        </w:tc>
      </w:tr>
      <w:tr w:rsidR="00756EE0" w14:paraId="1AAF548C" w14:textId="77777777" w:rsidTr="00771C3A">
        <w:trPr>
          <w:cantSplit/>
        </w:trPr>
        <w:tc>
          <w:tcPr>
            <w:tcW w:w="2424" w:type="dxa"/>
            <w:vMerge/>
          </w:tcPr>
          <w:p w14:paraId="188039EC" w14:textId="77777777" w:rsidR="00756EE0" w:rsidRDefault="00756EE0" w:rsidP="00771C3A">
            <w:pPr>
              <w:pStyle w:val="NoSpacing"/>
              <w:framePr w:hSpace="0" w:wrap="auto" w:vAnchor="margin" w:hAnchor="text" w:yAlign="inline"/>
            </w:pPr>
          </w:p>
        </w:tc>
        <w:tc>
          <w:tcPr>
            <w:tcW w:w="3178" w:type="dxa"/>
          </w:tcPr>
          <w:p w14:paraId="0A3AD1AE" w14:textId="77777777" w:rsidR="00756EE0" w:rsidRDefault="00756EE0" w:rsidP="00771C3A">
            <w:pPr>
              <w:pStyle w:val="NoSpacing"/>
              <w:framePr w:hSpace="0" w:wrap="auto" w:vAnchor="margin" w:hAnchor="text" w:yAlign="inline"/>
            </w:pPr>
            <w:r>
              <w:t>schema:purchaseDate</w:t>
            </w:r>
          </w:p>
        </w:tc>
        <w:tc>
          <w:tcPr>
            <w:tcW w:w="3748" w:type="dxa"/>
          </w:tcPr>
          <w:p w14:paraId="0D8AA381" w14:textId="77777777" w:rsidR="00756EE0" w:rsidRDefault="00756EE0" w:rsidP="00771C3A">
            <w:pPr>
              <w:pStyle w:val="NoSpacing"/>
              <w:framePr w:hSpace="0" w:wrap="auto" w:vAnchor="margin" w:hAnchor="text" w:yAlign="inline"/>
            </w:pPr>
            <w:r>
              <w:t>only  time:DateTimeDescription</w:t>
            </w:r>
          </w:p>
        </w:tc>
      </w:tr>
      <w:tr w:rsidR="00756EE0" w14:paraId="7E111B26" w14:textId="77777777" w:rsidTr="00771C3A">
        <w:trPr>
          <w:cantSplit/>
        </w:trPr>
        <w:tc>
          <w:tcPr>
            <w:tcW w:w="2424" w:type="dxa"/>
            <w:vMerge/>
          </w:tcPr>
          <w:p w14:paraId="534B39AD" w14:textId="77777777" w:rsidR="00756EE0" w:rsidRDefault="00756EE0" w:rsidP="00771C3A">
            <w:pPr>
              <w:pStyle w:val="NoSpacing"/>
              <w:framePr w:hSpace="0" w:wrap="auto" w:vAnchor="margin" w:hAnchor="text" w:yAlign="inline"/>
            </w:pPr>
          </w:p>
        </w:tc>
        <w:tc>
          <w:tcPr>
            <w:tcW w:w="3178" w:type="dxa"/>
          </w:tcPr>
          <w:p w14:paraId="07F0923E" w14:textId="77777777" w:rsidR="00756EE0" w:rsidRDefault="00756EE0" w:rsidP="00771C3A">
            <w:pPr>
              <w:pStyle w:val="NoSpacing"/>
              <w:framePr w:hSpace="0" w:wrap="auto" w:vAnchor="margin" w:hAnchor="text" w:yAlign="inline"/>
            </w:pPr>
            <w:r>
              <w:t>hasSpeed</w:t>
            </w:r>
          </w:p>
        </w:tc>
        <w:tc>
          <w:tcPr>
            <w:tcW w:w="3748" w:type="dxa"/>
          </w:tcPr>
          <w:p w14:paraId="332719AF" w14:textId="5D49D8D8" w:rsidR="00756EE0" w:rsidRDefault="00756EE0" w:rsidP="00771C3A">
            <w:pPr>
              <w:pStyle w:val="NoSpacing"/>
              <w:framePr w:hSpace="0" w:wrap="auto" w:vAnchor="margin" w:hAnchor="text" w:yAlign="inline"/>
            </w:pPr>
            <w:r>
              <w:t>only om:speed</w:t>
            </w:r>
          </w:p>
        </w:tc>
      </w:tr>
      <w:tr w:rsidR="00756EE0" w14:paraId="7EED54C2" w14:textId="77777777" w:rsidTr="00771C3A">
        <w:trPr>
          <w:cantSplit/>
        </w:trPr>
        <w:tc>
          <w:tcPr>
            <w:tcW w:w="2424" w:type="dxa"/>
            <w:vMerge/>
          </w:tcPr>
          <w:p w14:paraId="714B7311" w14:textId="77777777" w:rsidR="00756EE0" w:rsidRDefault="00756EE0" w:rsidP="00771C3A">
            <w:pPr>
              <w:pStyle w:val="NoSpacing"/>
              <w:framePr w:hSpace="0" w:wrap="auto" w:vAnchor="margin" w:hAnchor="text" w:yAlign="inline"/>
            </w:pPr>
          </w:p>
        </w:tc>
        <w:tc>
          <w:tcPr>
            <w:tcW w:w="3178" w:type="dxa"/>
          </w:tcPr>
          <w:p w14:paraId="768A5386" w14:textId="7AC36444" w:rsidR="00756EE0" w:rsidRDefault="00E66689" w:rsidP="00771C3A">
            <w:pPr>
              <w:pStyle w:val="NoSpacing"/>
              <w:framePr w:hSpace="0" w:wrap="auto" w:vAnchor="margin" w:hAnchor="text" w:yAlign="inline"/>
            </w:pPr>
            <w:r>
              <w:t>spatial:</w:t>
            </w:r>
            <w:r w:rsidR="00756EE0">
              <w:t>hasLocation</w:t>
            </w:r>
          </w:p>
        </w:tc>
        <w:tc>
          <w:tcPr>
            <w:tcW w:w="3748" w:type="dxa"/>
          </w:tcPr>
          <w:p w14:paraId="33B341BA" w14:textId="2501FE22" w:rsidR="00756EE0" w:rsidRDefault="00756EE0" w:rsidP="00771C3A">
            <w:pPr>
              <w:pStyle w:val="NoSpacing"/>
              <w:framePr w:hSpace="0" w:wrap="auto" w:vAnchor="margin" w:hAnchor="text" w:yAlign="inline"/>
            </w:pPr>
            <w:r>
              <w:t xml:space="preserve">only  </w:t>
            </w:r>
            <w:r w:rsidR="00E66689">
              <w:t>spatial:</w:t>
            </w:r>
            <w:r>
              <w:t>SpatialFeature</w:t>
            </w:r>
          </w:p>
        </w:tc>
      </w:tr>
      <w:tr w:rsidR="00756EE0" w14:paraId="3FA29A97" w14:textId="77777777" w:rsidTr="00771C3A">
        <w:trPr>
          <w:cantSplit/>
        </w:trPr>
        <w:tc>
          <w:tcPr>
            <w:tcW w:w="2424" w:type="dxa"/>
            <w:vMerge/>
          </w:tcPr>
          <w:p w14:paraId="6CEE85D6" w14:textId="77777777" w:rsidR="00756EE0" w:rsidRDefault="00756EE0" w:rsidP="00771C3A">
            <w:pPr>
              <w:pStyle w:val="NoSpacing"/>
              <w:framePr w:hSpace="0" w:wrap="auto" w:vAnchor="margin" w:hAnchor="text" w:yAlign="inline"/>
            </w:pPr>
          </w:p>
        </w:tc>
        <w:tc>
          <w:tcPr>
            <w:tcW w:w="3178" w:type="dxa"/>
          </w:tcPr>
          <w:p w14:paraId="1591529D" w14:textId="4FE506A6" w:rsidR="00756EE0" w:rsidRDefault="00756EE0" w:rsidP="00771C3A">
            <w:pPr>
              <w:pStyle w:val="NoSpacing"/>
              <w:framePr w:hSpace="0" w:wrap="auto" w:vAnchor="margin" w:hAnchor="text" w:yAlign="inline"/>
            </w:pPr>
            <w:r>
              <w:t>accommodatesWheelchair</w:t>
            </w:r>
          </w:p>
        </w:tc>
        <w:tc>
          <w:tcPr>
            <w:tcW w:w="3748" w:type="dxa"/>
          </w:tcPr>
          <w:p w14:paraId="031B0BDC" w14:textId="2EE0161A" w:rsidR="00756EE0" w:rsidRDefault="00756EE0" w:rsidP="00771C3A">
            <w:pPr>
              <w:pStyle w:val="NoSpacing"/>
              <w:framePr w:hSpace="0" w:wrap="auto" w:vAnchor="margin" w:hAnchor="text" w:yAlign="inline"/>
            </w:pPr>
            <w:r>
              <w:t>max 1 xsd:Boolean</w:t>
            </w:r>
          </w:p>
        </w:tc>
      </w:tr>
      <w:tr w:rsidR="00756EE0" w14:paraId="42945747" w14:textId="77777777" w:rsidTr="00771C3A">
        <w:trPr>
          <w:cantSplit/>
        </w:trPr>
        <w:tc>
          <w:tcPr>
            <w:tcW w:w="2424" w:type="dxa"/>
            <w:vMerge/>
          </w:tcPr>
          <w:p w14:paraId="5E4FEF8C" w14:textId="77777777" w:rsidR="00756EE0" w:rsidRDefault="00756EE0" w:rsidP="00771C3A">
            <w:pPr>
              <w:pStyle w:val="NoSpacing"/>
              <w:framePr w:hSpace="0" w:wrap="auto" w:vAnchor="margin" w:hAnchor="text" w:yAlign="inline"/>
            </w:pPr>
          </w:p>
        </w:tc>
        <w:tc>
          <w:tcPr>
            <w:tcW w:w="3178" w:type="dxa"/>
          </w:tcPr>
          <w:p w14:paraId="3BA5A66D" w14:textId="65BCB065" w:rsidR="00756EE0" w:rsidRDefault="00756EE0" w:rsidP="00771C3A">
            <w:pPr>
              <w:pStyle w:val="NoSpacing"/>
              <w:framePr w:hSpace="0" w:wrap="auto" w:vAnchor="margin" w:hAnchor="text" w:yAlign="inline"/>
            </w:pPr>
            <w:r>
              <w:t>accommodatesBicycle</w:t>
            </w:r>
          </w:p>
        </w:tc>
        <w:tc>
          <w:tcPr>
            <w:tcW w:w="3748" w:type="dxa"/>
          </w:tcPr>
          <w:p w14:paraId="5CEE71E5" w14:textId="12C80170" w:rsidR="00756EE0" w:rsidRDefault="00756EE0" w:rsidP="00771C3A">
            <w:pPr>
              <w:pStyle w:val="NoSpacing"/>
              <w:framePr w:hSpace="0" w:wrap="auto" w:vAnchor="margin" w:hAnchor="text" w:yAlign="inline"/>
            </w:pPr>
            <w:r>
              <w:t>max 1 xsd:Boolean</w:t>
            </w:r>
          </w:p>
        </w:tc>
      </w:tr>
      <w:tr w:rsidR="00E057A2" w:rsidRPr="00A95A64" w14:paraId="05AC772D" w14:textId="77777777" w:rsidTr="00771C3A">
        <w:trPr>
          <w:cantSplit/>
        </w:trPr>
        <w:tc>
          <w:tcPr>
            <w:tcW w:w="2424" w:type="dxa"/>
          </w:tcPr>
          <w:p w14:paraId="71D98EA9" w14:textId="32F91304" w:rsidR="00E057A2" w:rsidRPr="00E057A2" w:rsidRDefault="0014236F" w:rsidP="00771C3A">
            <w:pPr>
              <w:pStyle w:val="NoSpacing"/>
              <w:framePr w:hSpace="0" w:wrap="auto" w:vAnchor="margin" w:hAnchor="text" w:yAlign="inline"/>
            </w:pPr>
            <w:r w:rsidRPr="00E057A2">
              <w:t>om:</w:t>
            </w:r>
            <w:r>
              <w:t>q</w:t>
            </w:r>
            <w:r w:rsidRPr="00E057A2">
              <w:t xml:space="preserve">uantity </w:t>
            </w:r>
          </w:p>
        </w:tc>
        <w:tc>
          <w:tcPr>
            <w:tcW w:w="3178" w:type="dxa"/>
          </w:tcPr>
          <w:p w14:paraId="4242D0B9" w14:textId="77777777" w:rsidR="00E057A2" w:rsidRPr="00E057A2" w:rsidRDefault="00E057A2" w:rsidP="00771C3A">
            <w:pPr>
              <w:pStyle w:val="NoSpacing"/>
              <w:framePr w:hSpace="0" w:wrap="auto" w:vAnchor="margin" w:hAnchor="text" w:yAlign="inline"/>
            </w:pPr>
            <w:r w:rsidRPr="00E057A2">
              <w:t>subClassOf</w:t>
            </w:r>
          </w:p>
        </w:tc>
        <w:tc>
          <w:tcPr>
            <w:tcW w:w="3748" w:type="dxa"/>
          </w:tcPr>
          <w:p w14:paraId="184E0F45" w14:textId="185B4D55" w:rsidR="00E057A2" w:rsidRPr="00E057A2" w:rsidRDefault="0014236F" w:rsidP="00771C3A">
            <w:pPr>
              <w:pStyle w:val="NoSpacing"/>
              <w:framePr w:hSpace="0" w:wrap="auto" w:vAnchor="margin" w:hAnchor="text" w:yAlign="inline"/>
            </w:pPr>
            <w:r w:rsidRPr="00E057A2">
              <w:t>schema:Qua</w:t>
            </w:r>
            <w:r>
              <w:t>nti</w:t>
            </w:r>
            <w:r w:rsidRPr="00E057A2">
              <w:t>tativeValue</w:t>
            </w:r>
          </w:p>
        </w:tc>
      </w:tr>
    </w:tbl>
    <w:p w14:paraId="36EAD337" w14:textId="79587322" w:rsidR="00B52F27" w:rsidRDefault="00B52F27" w:rsidP="00E80D3C">
      <w:pPr>
        <w:pStyle w:val="Heading2"/>
      </w:pPr>
      <w:bookmarkStart w:id="136" w:name="_Toc41911386"/>
      <w:r>
        <w:t>Transportation System Ontology</w:t>
      </w:r>
      <w:bookmarkEnd w:id="136"/>
    </w:p>
    <w:p w14:paraId="7EFF6DC3" w14:textId="3C1CAB07" w:rsidR="00D479C9" w:rsidRPr="00D479C9" w:rsidRDefault="0089518D" w:rsidP="00D479C9">
      <w:pPr>
        <w:rPr>
          <w:i/>
        </w:rPr>
      </w:pPr>
      <w:r>
        <w:rPr>
          <w:i/>
        </w:rPr>
        <w:t>http://ontology.eil.utoronto.ca/icity/</w:t>
      </w:r>
      <w:r w:rsidR="00D479C9">
        <w:rPr>
          <w:i/>
        </w:rPr>
        <w:t>TransportationSystem</w:t>
      </w:r>
      <w:r w:rsidR="00AC0B4C">
        <w:rPr>
          <w:i/>
        </w:rPr>
        <w:t>.owl</w:t>
      </w:r>
    </w:p>
    <w:p w14:paraId="5B341DEB" w14:textId="2178BA09" w:rsidR="001754B8" w:rsidRDefault="001754B8" w:rsidP="001754B8">
      <w:r>
        <w:t xml:space="preserve">While most existing work attempts to describe the network based on its physical constructs, we model the network flow and the physical infrastructure separately. The motivation for this is that the constraints on transportation flow are something that is </w:t>
      </w:r>
      <w:r>
        <w:rPr>
          <w:i/>
        </w:rPr>
        <w:t>applied to</w:t>
      </w:r>
      <w:r>
        <w:t xml:space="preserve"> the physical infrastructure. These constraints are distinct from the physical characteristics and so </w:t>
      </w:r>
      <w:r w:rsidR="00531707">
        <w:t>should be defined separately. A</w:t>
      </w:r>
      <w:r>
        <w:t xml:space="preserve">lthough some </w:t>
      </w:r>
      <w:r w:rsidR="00531707">
        <w:t xml:space="preserve">constraints </w:t>
      </w:r>
      <w:r>
        <w:t xml:space="preserve">may be related, such as flow constraints imposed by the size of the lane that an arc accesses, this is a </w:t>
      </w:r>
      <w:r w:rsidR="007C1354">
        <w:t xml:space="preserve">specific </w:t>
      </w:r>
      <w:r>
        <w:t xml:space="preserve">relationship that should be </w:t>
      </w:r>
      <w:r w:rsidR="00953B0E">
        <w:t>represented explicitly</w:t>
      </w:r>
      <w:r>
        <w:t xml:space="preserve"> rather than conflating the conce</w:t>
      </w:r>
      <w:r w:rsidR="00531707">
        <w:t>pts</w:t>
      </w:r>
      <w:r>
        <w:t xml:space="preserve">. For example, there is nothing to stop a vehicle </w:t>
      </w:r>
      <w:r>
        <w:lastRenderedPageBreak/>
        <w:t>from going the wrong way on a road, except for the flow of traffic that is imposed on the system (</w:t>
      </w:r>
      <w:r w:rsidR="007C1354">
        <w:t xml:space="preserve">and </w:t>
      </w:r>
      <w:r>
        <w:t xml:space="preserve">these constraints may change with time). This </w:t>
      </w:r>
      <w:r w:rsidR="00953B0E">
        <w:t xml:space="preserve">division of the physical and abstract representation </w:t>
      </w:r>
      <w:r>
        <w:t xml:space="preserve">results in the </w:t>
      </w:r>
      <w:r w:rsidR="00953B0E">
        <w:t xml:space="preserve">definition of </w:t>
      </w:r>
      <w:r>
        <w:t xml:space="preserve">two key concepts: the Transportation Network (a directed graph), and the Transportation </w:t>
      </w:r>
      <w:r w:rsidR="00181DAA">
        <w:t>Complex</w:t>
      </w:r>
      <w:r>
        <w:t xml:space="preserve"> (a physical feature where transportation occurs).</w:t>
      </w:r>
    </w:p>
    <w:p w14:paraId="55AA03B2" w14:textId="77777777" w:rsidR="001754B8" w:rsidRDefault="001754B8" w:rsidP="001754B8">
      <w:r>
        <w:t>We relate the Network and the Infrastructure by relating an Arc to a Transportation Complex (or other Road Segment) with the "accesses" property. In this way, we may define an Arc accessing various Transportation Complexes at different Levels of Detail (LOD).</w:t>
      </w:r>
    </w:p>
    <w:p w14:paraId="6688B7A6" w14:textId="2F85BFDD" w:rsidR="006A04E8" w:rsidRDefault="001754B8" w:rsidP="001754B8">
      <w:r>
        <w:t xml:space="preserve">Both Nodes and Arcs may have implicit locations based on the infrastructure they access, however unlike the infrastructure classes, Nodes and Arcs are </w:t>
      </w:r>
      <w:r>
        <w:rPr>
          <w:i/>
        </w:rPr>
        <w:t>not</w:t>
      </w:r>
      <w:r>
        <w:t xml:space="preserve"> Spatial Things. A Node may have a control (e.g. a signal) with a physical presence somewhere else (traffic lights apply to one side of the intersection, but are actually located on the ot</w:t>
      </w:r>
      <w:r w:rsidR="007C1354">
        <w:t>her side of the intersection); b</w:t>
      </w:r>
      <w:r>
        <w:t>y separating the physical infrastructure and the network flow we are able to accurately represent this.</w:t>
      </w:r>
    </w:p>
    <w:p w14:paraId="302FB448" w14:textId="391E5DE6" w:rsidR="001754B8" w:rsidRPr="00503161" w:rsidRDefault="006A04E8" w:rsidP="001754B8">
      <w:r>
        <w:t xml:space="preserve">The OTN (Ontology </w:t>
      </w:r>
      <w:r w:rsidR="00C36CB8">
        <w:t>of</w:t>
      </w:r>
      <w:r>
        <w:t xml:space="preserve"> Transportation Networks</w:t>
      </w:r>
      <w:r w:rsidR="00C36CB8">
        <w:rPr>
          <w:rStyle w:val="FootnoteReference"/>
        </w:rPr>
        <w:footnoteReference w:id="14"/>
      </w:r>
      <w:r>
        <w:t>) ontology</w:t>
      </w:r>
      <w:r w:rsidR="00C36CB8">
        <w:t>,</w:t>
      </w:r>
      <w:r w:rsidR="00571DAE">
        <w:t xml:space="preserve"> </w:t>
      </w:r>
      <w:r w:rsidR="00C36CB8">
        <w:t>as presented by</w:t>
      </w:r>
      <w:r w:rsidR="00A853CE">
        <w:t xml:space="preserve"> </w:t>
      </w:r>
      <w:r w:rsidR="009E5CF6">
        <w:fldChar w:fldCharType="begin"/>
      </w:r>
      <w:r w:rsidR="00DE6FBD">
        <w:instrText xml:space="preserve"> ADDIN EN.CITE &lt;EndNote&gt;&lt;Cite&gt;&lt;Author&gt;Lorenz&lt;/Author&gt;&lt;Year&gt;2005&lt;/Year&gt;&lt;IDText&gt;Ontology of transportation networks&lt;/IDText&gt;&lt;DisplayText&gt;[31]&lt;/DisplayText&gt;&lt;record&gt;&lt;titles&gt;&lt;title&gt;Ontology of transportation networks&lt;/title&gt;&lt;/titles&gt;&lt;contributors&gt;&lt;authors&gt;&lt;author&gt;Lorenz, Bernhard&lt;/author&gt;&lt;author&gt;Ohlbach, Hans Jürgen&lt;/author&gt;&lt;author&gt;Yang, Laibing&lt;/author&gt;&lt;/authors&gt;&lt;/contributors&gt;&lt;added-date format="utc"&gt;1581533562&lt;/added-date&gt;&lt;ref-type name="Journal Article"&gt;17&lt;/ref-type&gt;&lt;dates&gt;&lt;year&gt;2005&lt;/year&gt;&lt;/dates&gt;&lt;rec-number&gt;55&lt;/rec-number&gt;&lt;last-updated-date format="utc"&gt;1581533562&lt;/last-updated-date&gt;&lt;/record&gt;&lt;/Cite&gt;&lt;/EndNote&gt;</w:instrText>
      </w:r>
      <w:r w:rsidR="009E5CF6">
        <w:fldChar w:fldCharType="separate"/>
      </w:r>
      <w:r w:rsidR="00DE6FBD">
        <w:rPr>
          <w:noProof/>
        </w:rPr>
        <w:t>[31]</w:t>
      </w:r>
      <w:r w:rsidR="009E5CF6">
        <w:fldChar w:fldCharType="end"/>
      </w:r>
      <w:r w:rsidR="00C36CB8">
        <w:t>,</w:t>
      </w:r>
      <w:r w:rsidR="00503161">
        <w:t xml:space="preserve"> </w:t>
      </w:r>
      <w:r w:rsidR="00571DAE">
        <w:t xml:space="preserve">also defines terms such as nodes, arcs, and road/rail elements. </w:t>
      </w:r>
      <w:r w:rsidR="00503161">
        <w:t>The lack of maintenance and activity on the OTN poses a potential issue, and the lack of modularity in its structure makes it difficult to use. Therefore, a</w:t>
      </w:r>
      <w:r w:rsidR="0019026A">
        <w:t>lthough its</w:t>
      </w:r>
      <w:r w:rsidR="00571DAE">
        <w:t xml:space="preserve"> scope is similar, we have elected not to reuse it in the design of this ontology</w:t>
      </w:r>
      <w:r w:rsidR="0019026A">
        <w:t>.</w:t>
      </w:r>
      <w:r w:rsidR="00503161">
        <w:t xml:space="preserve"> </w:t>
      </w:r>
    </w:p>
    <w:p w14:paraId="312404D9" w14:textId="2A460BA0" w:rsidR="001754B8" w:rsidRDefault="00953B0E" w:rsidP="00953B0E">
      <w:r>
        <w:t>The Transportation System Ontology defines a network as a</w:t>
      </w:r>
      <w:r w:rsidR="001754B8" w:rsidRPr="00503161">
        <w:t xml:space="preserve"> collection of Nodes and Arcs that enables transportation.</w:t>
      </w:r>
      <w:r w:rsidR="00E63F34" w:rsidRPr="00503161">
        <w:t xml:space="preserve"> A Network may have some cost associated to its access</w:t>
      </w:r>
      <w:r>
        <w:t>, and there may be different sorts of networks: e.g. a public transit network, or perhaps a network that has been defined by a researcher for the purpose of some analysis.</w:t>
      </w:r>
    </w:p>
    <w:p w14:paraId="53D1ECDB" w14:textId="68223760" w:rsidR="00953B0E" w:rsidRPr="00953B0E" w:rsidRDefault="00953B0E" w:rsidP="00953B0E">
      <w:r>
        <w:t>An Arc is a</w:t>
      </w:r>
      <w:r w:rsidRPr="00503161">
        <w:t xml:space="preserve"> directed connection in the Network that enables transportation via a particular Mode(s) from one Node to another. An Arc begins and ends at the source and sink of the Link it is contained in.</w:t>
      </w:r>
      <w:r>
        <w:t xml:space="preserve"> </w:t>
      </w:r>
      <w:r w:rsidRPr="00503161">
        <w:t xml:space="preserve">An Arc has access to some Spatial Thing (such as a road), which may change </w:t>
      </w:r>
      <w:r w:rsidRPr="00503161">
        <w:lastRenderedPageBreak/>
        <w:t>over time.</w:t>
      </w:r>
      <w:r>
        <w:t xml:space="preserve"> </w:t>
      </w:r>
      <w:r w:rsidRPr="00503161">
        <w:t>An Arc may impose access restrictions (for example, based on the size of vehicle), which are subject to change.</w:t>
      </w:r>
      <w:r>
        <w:t xml:space="preserve"> </w:t>
      </w:r>
      <w:r w:rsidRPr="00503161">
        <w:t>An Arc may have some cost associated to its travel.</w:t>
      </w:r>
      <w:r w:rsidRPr="00503161">
        <w:br/>
      </w:r>
      <w:r>
        <w:t xml:space="preserve">An Arc supports one or more Modes of access. </w:t>
      </w:r>
      <w:r w:rsidR="008D38DB" w:rsidRPr="00503161">
        <w:t xml:space="preserve">A mode of transportation is a </w:t>
      </w:r>
      <w:r w:rsidR="008D38DB" w:rsidRPr="008D38DB">
        <w:rPr>
          <w:b/>
        </w:rPr>
        <w:t>means of</w:t>
      </w:r>
      <w:r w:rsidR="008D38DB" w:rsidRPr="00503161">
        <w:t xml:space="preserve"> performing travel within the urban system</w:t>
      </w:r>
      <w:r w:rsidR="008D38DB">
        <w:t xml:space="preserve"> (e.g., personal automotive vehicle, bicycle, foot)</w:t>
      </w:r>
      <w:r w:rsidR="008D38DB" w:rsidRPr="00503161">
        <w:t>.</w:t>
      </w:r>
      <w:r w:rsidR="008D38DB">
        <w:t xml:space="preserve"> Various modes may be defined, as required. </w:t>
      </w:r>
      <w:r w:rsidRPr="00503161">
        <w:t>An Arc may have some posted and/or free flow speed. It may also be described with a volume delay function (VDF).</w:t>
      </w:r>
      <w:r>
        <w:t xml:space="preserve"> A Link provides a mechanism to aggregate arcs. </w:t>
      </w:r>
      <w:r w:rsidR="002A21B1" w:rsidRPr="00953B0E">
        <w:rPr>
          <w:bCs/>
        </w:rPr>
        <w:t>A link contains one or more Arcs that represent individual flows of traffic (e.g. traffic lanes, bicycle lanes).</w:t>
      </w:r>
      <w:r>
        <w:rPr>
          <w:bCs/>
        </w:rPr>
        <w:t xml:space="preserve">  </w:t>
      </w:r>
    </w:p>
    <w:p w14:paraId="5FB9B7AE" w14:textId="6D4B52E0" w:rsidR="001754B8" w:rsidRDefault="001754B8" w:rsidP="00953B0E">
      <w:r w:rsidRPr="00503161">
        <w:t>A</w:t>
      </w:r>
      <w:r w:rsidR="00953B0E">
        <w:t xml:space="preserve"> Node is a</w:t>
      </w:r>
      <w:r w:rsidRPr="00503161">
        <w:t xml:space="preserve"> point in the Network at which Arcs are connected.</w:t>
      </w:r>
      <w:r w:rsidR="004E2B7F" w:rsidRPr="00503161">
        <w:t xml:space="preserve"> A node as a unique identifier; for example</w:t>
      </w:r>
      <w:r w:rsidR="00DD7BFE" w:rsidRPr="00503161">
        <w:t>,</w:t>
      </w:r>
      <w:r w:rsidR="004E2B7F" w:rsidRPr="00503161">
        <w:t xml:space="preserve"> as defined in the EMME NCS11.</w:t>
      </w:r>
      <w:r w:rsidR="00953B0E">
        <w:t xml:space="preserve"> </w:t>
      </w:r>
      <w:r w:rsidRPr="00503161">
        <w:t>A Node may contain different types of controls: Network Transfer, Signal Control, and Flow Control.</w:t>
      </w:r>
      <w:r w:rsidR="00953B0E">
        <w:t xml:space="preserve"> </w:t>
      </w:r>
      <w:r w:rsidR="0081495A" w:rsidRPr="00953B0E">
        <w:t>A Node may be associated with specific location information (e.g. coordinates)</w:t>
      </w:r>
      <w:r w:rsidR="00953B0E">
        <w:t xml:space="preserve">; note that </w:t>
      </w:r>
      <w:r w:rsidR="004E2B7F" w:rsidRPr="00503161">
        <w:t>this may be subject to change. The physical location of a node (generally larger than a single point) may be inferred based on the locations of the transportation complexes which it connects.</w:t>
      </w:r>
      <w:r w:rsidR="00953B0E">
        <w:t xml:space="preserve"> </w:t>
      </w:r>
      <w:r w:rsidR="004D7DF1" w:rsidRPr="00503161">
        <w:t>A Node accesses some TransportationComplex, such as an Intersection. In the future, it may be useful to define other specific types of TransportationComplexes that are accessed by nodes, (e.g. bus stops).</w:t>
      </w:r>
    </w:p>
    <w:p w14:paraId="1F21A616" w14:textId="04354710" w:rsidR="001754B8" w:rsidRPr="00503161" w:rsidRDefault="008D38DB" w:rsidP="008D38DB">
      <w:r>
        <w:rPr>
          <w:bCs/>
        </w:rPr>
        <w:t xml:space="preserve">Various controls may be present at a particular Node: </w:t>
      </w:r>
      <w:r w:rsidR="001754B8" w:rsidRPr="008D38DB">
        <w:rPr>
          <w:bCs/>
        </w:rPr>
        <w:t>Network Transfer</w:t>
      </w:r>
      <w:r>
        <w:t xml:space="preserve"> e</w:t>
      </w:r>
      <w:r w:rsidR="001754B8" w:rsidRPr="00503161">
        <w:t>nables transfer between networks at a given Node</w:t>
      </w:r>
      <w:r>
        <w:t>; S</w:t>
      </w:r>
      <w:r w:rsidR="001754B8" w:rsidRPr="00503161">
        <w:t>ignal Control</w:t>
      </w:r>
      <w:r>
        <w:t xml:space="preserve"> c</w:t>
      </w:r>
      <w:r w:rsidR="001754B8" w:rsidRPr="00503161">
        <w:t>ontrols the flow of transportation between some of the incoming and outgoing arcs that the Node connects. Signal Controls have specialized attributes such as the number of phases, phase length, signal timing, type of signal.</w:t>
      </w:r>
      <w:r w:rsidR="00642F9C" w:rsidRPr="00503161">
        <w:t xml:space="preserve"> Note that the phases and/or the phase length may vary as a function of time of day or other triggers (e.g. ground sensors, traffic sensors).</w:t>
      </w:r>
      <w:r>
        <w:t xml:space="preserve"> </w:t>
      </w:r>
      <w:r w:rsidR="001754B8" w:rsidRPr="00503161">
        <w:t>Flow Control</w:t>
      </w:r>
      <w:r>
        <w:t xml:space="preserve"> c</w:t>
      </w:r>
      <w:r w:rsidR="001754B8" w:rsidRPr="00503161">
        <w:t xml:space="preserve">ontrols the flow of traffic at a given Node. </w:t>
      </w:r>
      <w:r w:rsidR="001754B8" w:rsidRPr="00503161">
        <w:br/>
        <w:t>A Flow Control may be operative/inoperative at different times. For example, "no left turns from 4-6pm".</w:t>
      </w:r>
      <w:r>
        <w:t xml:space="preserve"> </w:t>
      </w:r>
      <w:r w:rsidR="001754B8" w:rsidRPr="00503161">
        <w:t>A Flow Control may be a generalization of Signal Control.</w:t>
      </w:r>
    </w:p>
    <w:p w14:paraId="3B621AD1" w14:textId="0E8AF625" w:rsidR="00272044" w:rsidRPr="00503161" w:rsidRDefault="00272044" w:rsidP="008D38DB">
      <w:r w:rsidRPr="00503161">
        <w:t>A Loop Detector is a kind of Sensor that detects vehicle presence at some point on a road segment. A Loop Detector is owned by some Organization; it has some location, and is associated with (has a feature of interest) the particular part of the transportation network (i.e. a transport:Arc) that it is located on. A Loop Detector makes observations about the vehicle presence on the road segment that is its feature of interest.</w:t>
      </w:r>
      <w:r w:rsidR="008D38DB">
        <w:t xml:space="preserve"> </w:t>
      </w:r>
      <w:r w:rsidRPr="00503161">
        <w:t xml:space="preserve">The vehicle presence is a proxy for </w:t>
      </w:r>
      <w:r w:rsidRPr="00503161">
        <w:lastRenderedPageBreak/>
        <w:t>the occupancy of the road segment and the average vehicle speed on the road segment.</w:t>
      </w:r>
      <w:r w:rsidR="008D38DB">
        <w:t xml:space="preserve"> Various other types of sensors may be relevant in the transportation system. These may be defined similarly, reusing the SSN ontology in the context of the Transportation System Ontology.</w:t>
      </w:r>
    </w:p>
    <w:p w14:paraId="7989811E" w14:textId="28550C57" w:rsidR="001754B8" w:rsidRDefault="001754B8" w:rsidP="001754B8">
      <w:r w:rsidRPr="001859D3">
        <w:t xml:space="preserve">The physical </w:t>
      </w:r>
      <w:r>
        <w:t>Infrastructure of the transportation system is</w:t>
      </w:r>
      <w:r w:rsidRPr="001859D3">
        <w:t xml:space="preserve"> defined, as required, </w:t>
      </w:r>
      <w:r>
        <w:t>at different levels of detail (LOD). Specific types of Transportation Complex</w:t>
      </w:r>
      <w:r w:rsidR="007C1354">
        <w:t xml:space="preserve"> (a term we adopt from the CityGML schema)</w:t>
      </w:r>
      <w:r>
        <w:t xml:space="preserve"> may be defined according to the Arcs that access them. </w:t>
      </w:r>
      <w:r w:rsidR="007C1354">
        <w:t>W</w:t>
      </w:r>
      <w:r>
        <w:t xml:space="preserve">e define </w:t>
      </w:r>
      <w:r w:rsidR="008D38DB">
        <w:t xml:space="preserve">roads as types </w:t>
      </w:r>
      <w:r>
        <w:t>of Transportation Complex</w:t>
      </w:r>
      <w:r w:rsidR="008D38DB">
        <w:t>; this could be extended to include classes for rail, footpaths, waterways, as required.</w:t>
      </w:r>
    </w:p>
    <w:p w14:paraId="2B2B4CF8" w14:textId="1023ABCD" w:rsidR="001754B8" w:rsidRDefault="005D1F18" w:rsidP="005D1F18">
      <w:pPr>
        <w:rPr>
          <w:b/>
          <w:bCs/>
        </w:rPr>
      </w:pPr>
      <w:r>
        <w:t xml:space="preserve">A RoadSegmentPD is </w:t>
      </w:r>
      <w:r w:rsidRPr="00F8610D">
        <w:t>accessed only by Links that are not accessible by water or air modes.</w:t>
      </w:r>
      <w:r w:rsidRPr="00F8610D">
        <w:br/>
        <w:t xml:space="preserve">Different RoadSegments Perdurants will be accessed by Arcs that are accessible by various other Modes, not necessarily </w:t>
      </w:r>
      <w:r w:rsidRPr="005D1F18">
        <w:rPr>
          <w:i/>
          <w:iCs/>
        </w:rPr>
        <w:t>everything</w:t>
      </w:r>
      <w:r w:rsidRPr="00F8610D">
        <w:t xml:space="preserve"> else. A Road Segment Perdurant is comprised of Road Segments that exist over time.</w:t>
      </w:r>
      <w:r>
        <w:t xml:space="preserve"> </w:t>
      </w:r>
      <w:r w:rsidRPr="005D1F18">
        <w:rPr>
          <w:lang w:bidi="en-US"/>
        </w:rPr>
        <w:t>A RoadSegment has variant attributes.</w:t>
      </w:r>
      <w:r>
        <w:rPr>
          <w:lang w:bidi="en-US"/>
        </w:rPr>
        <w:t xml:space="preserve"> </w:t>
      </w:r>
      <w:r w:rsidRPr="005D1F18">
        <w:rPr>
          <w:lang w:bidi="en-US"/>
        </w:rPr>
        <w:t>A RoadSegment has an owner, access restrictions, and is accessed by some Arc(s) -- all of which may change over time.</w:t>
      </w:r>
      <w:r w:rsidRPr="005D1F18">
        <w:rPr>
          <w:lang w:bidi="en-US"/>
        </w:rPr>
        <w:br/>
        <w:t>A RoadSegment has some location, which is co-located with (contains the locations of) the Arcs and Nodes it contains.</w:t>
      </w:r>
      <w:r>
        <w:rPr>
          <w:lang w:bidi="en-US"/>
        </w:rPr>
        <w:t xml:space="preserve"> </w:t>
      </w:r>
      <w:r w:rsidRPr="00F8610D">
        <w:t>Note that the location of a RoadSegment is variable (e.g. road widening or other activities do not change the identity of the road element), whereas a RailSegment's is not.</w:t>
      </w:r>
      <w:r>
        <w:t xml:space="preserve"> A Road is defined as a</w:t>
      </w:r>
      <w:r w:rsidR="001754B8" w:rsidRPr="00F8610D">
        <w:t>n aggregation of Road Segments with the same name.</w:t>
      </w:r>
      <w:r w:rsidR="001754B8" w:rsidRPr="005D1F18">
        <w:rPr>
          <w:b/>
          <w:bCs/>
        </w:rPr>
        <w:t xml:space="preserve"> </w:t>
      </w:r>
    </w:p>
    <w:p w14:paraId="009E4D8F" w14:textId="77777777" w:rsidR="005D1F18" w:rsidRDefault="005D1F18" w:rsidP="005D1F18">
      <w:r>
        <w:t>An IntersectionPD is a</w:t>
      </w:r>
      <w:r w:rsidR="00E278B4" w:rsidRPr="00F8610D">
        <w:t>ccessed only by NodePDs</w:t>
      </w:r>
      <w:r w:rsidR="004B1B27" w:rsidRPr="00F8610D">
        <w:t>. An Intersection Perdurant captures the physical entity of an intersection, which is co-located with various other transportation complexes (e.g. roads, paths) that pass through it.</w:t>
      </w:r>
      <w:r w:rsidR="00E278B4" w:rsidRPr="00F8610D">
        <w:t xml:space="preserve"> An Intersection Perdurant is comprised of Intersections that exist over time.</w:t>
      </w:r>
      <w:r>
        <w:t xml:space="preserve"> </w:t>
      </w:r>
      <w:r w:rsidR="00E278B4" w:rsidRPr="00F8610D">
        <w:t xml:space="preserve">An Intersection exists at some time. </w:t>
      </w:r>
      <w:r w:rsidR="00F93F7D" w:rsidRPr="00F8610D">
        <w:t xml:space="preserve">It has some location. </w:t>
      </w:r>
      <w:r w:rsidR="00E278B4" w:rsidRPr="00F8610D">
        <w:t xml:space="preserve">It may have some owner and is accessed by some Node. In the future, it may be useful to extend this class and relate it to </w:t>
      </w:r>
      <w:r w:rsidR="00B40EBD">
        <w:t xml:space="preserve">certain aspects of the </w:t>
      </w:r>
      <w:r w:rsidR="00E278B4" w:rsidRPr="00F8610D">
        <w:t>physical infrastructure such as signs, signals, etc.</w:t>
      </w:r>
    </w:p>
    <w:p w14:paraId="40ED5F6E" w14:textId="4DFA5069" w:rsidR="00806DFE" w:rsidRDefault="004E2B7F" w:rsidP="005D1F18">
      <w:r>
        <w:t xml:space="preserve">Classes may be defined for footpaths, bicycle lanes/trails, and so on. </w:t>
      </w:r>
      <w:r w:rsidR="002A21B1">
        <w:t xml:space="preserve">Should it be useful, this representation could be extended to </w:t>
      </w:r>
      <w:r>
        <w:t>define individual traffic lanes, (e.g. the transportation complex that is accessed by a single arc).</w:t>
      </w:r>
      <w:r w:rsidR="005D1F18">
        <w:t xml:space="preserve"> The key classes are summarized in </w:t>
      </w:r>
      <w:r w:rsidR="005D1F18">
        <w:fldChar w:fldCharType="begin"/>
      </w:r>
      <w:r w:rsidR="005D1F18">
        <w:instrText xml:space="preserve"> REF _Ref41043895 \h </w:instrText>
      </w:r>
      <w:r w:rsidR="005D1F18">
        <w:fldChar w:fldCharType="separate"/>
      </w:r>
      <w:r w:rsidR="005D1F18">
        <w:t xml:space="preserve">Table </w:t>
      </w:r>
      <w:r w:rsidR="005D1F18">
        <w:rPr>
          <w:noProof/>
        </w:rPr>
        <w:t>21</w:t>
      </w:r>
      <w:r w:rsidR="005D1F18">
        <w:fldChar w:fldCharType="end"/>
      </w:r>
      <w:r w:rsidR="005D1F18">
        <w:t xml:space="preserve"> and relationshisp between the classes are depicted in </w:t>
      </w:r>
      <w:r w:rsidR="005D1F18">
        <w:fldChar w:fldCharType="begin"/>
      </w:r>
      <w:r w:rsidR="005D1F18">
        <w:instrText xml:space="preserve"> REF _Ref41043923 \h </w:instrText>
      </w:r>
      <w:r w:rsidR="005D1F18">
        <w:fldChar w:fldCharType="separate"/>
      </w:r>
      <w:r w:rsidR="005D1F18">
        <w:t xml:space="preserve">Figure </w:t>
      </w:r>
      <w:r w:rsidR="005D1F18">
        <w:rPr>
          <w:noProof/>
        </w:rPr>
        <w:t>18</w:t>
      </w:r>
      <w:r w:rsidR="005D1F18">
        <w:fldChar w:fldCharType="end"/>
      </w:r>
    </w:p>
    <w:p w14:paraId="4D40325F" w14:textId="1E7B6D12" w:rsidR="0045302A" w:rsidRDefault="0045302A" w:rsidP="004E2B7F">
      <w:pPr>
        <w:ind w:left="360"/>
      </w:pPr>
    </w:p>
    <w:p w14:paraId="0290DF6D" w14:textId="3417079D" w:rsidR="004E2B7F" w:rsidRDefault="003E48AB" w:rsidP="004E2B7F">
      <w:pPr>
        <w:keepNext/>
      </w:pPr>
      <w:r w:rsidRPr="003E48AB">
        <w:rPr>
          <w:noProof/>
        </w:rPr>
        <w:lastRenderedPageBreak/>
        <w:drawing>
          <wp:inline distT="0" distB="0" distL="0" distR="0" wp14:anchorId="728BD34C" wp14:editId="3AF2C332">
            <wp:extent cx="5943600" cy="20199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19935"/>
                    </a:xfrm>
                    <a:prstGeom prst="rect">
                      <a:avLst/>
                    </a:prstGeom>
                  </pic:spPr>
                </pic:pic>
              </a:graphicData>
            </a:graphic>
          </wp:inline>
        </w:drawing>
      </w:r>
    </w:p>
    <w:p w14:paraId="40E9D59D" w14:textId="52D13DD0" w:rsidR="008C5A7E" w:rsidRDefault="004E2B7F">
      <w:pPr>
        <w:pStyle w:val="Caption"/>
      </w:pPr>
      <w:bookmarkStart w:id="137" w:name="_Ref41043923"/>
      <w:r>
        <w:t xml:space="preserve">Figure </w:t>
      </w:r>
      <w:r w:rsidR="00FB5BA5">
        <w:rPr>
          <w:noProof/>
        </w:rPr>
        <w:fldChar w:fldCharType="begin"/>
      </w:r>
      <w:r w:rsidR="00FB5BA5">
        <w:rPr>
          <w:noProof/>
        </w:rPr>
        <w:instrText xml:space="preserve"> SEQ Figure \* ARABIC </w:instrText>
      </w:r>
      <w:r w:rsidR="00FB5BA5">
        <w:rPr>
          <w:noProof/>
        </w:rPr>
        <w:fldChar w:fldCharType="separate"/>
      </w:r>
      <w:r w:rsidR="000F4793">
        <w:rPr>
          <w:noProof/>
        </w:rPr>
        <w:t>18</w:t>
      </w:r>
      <w:r w:rsidR="00FB5BA5">
        <w:rPr>
          <w:noProof/>
        </w:rPr>
        <w:fldChar w:fldCharType="end"/>
      </w:r>
      <w:bookmarkEnd w:id="137"/>
      <w:r>
        <w:t xml:space="preserve">: </w:t>
      </w:r>
      <w:r w:rsidR="005D1F18">
        <w:t>Relationships between key concepts in</w:t>
      </w:r>
      <w:r>
        <w:t xml:space="preserve"> the Transportation Network (some </w:t>
      </w:r>
      <w:r w:rsidR="00E61C21">
        <w:t>omissions</w:t>
      </w:r>
      <w:r>
        <w:t>).</w:t>
      </w:r>
    </w:p>
    <w:p w14:paraId="65B4AF84" w14:textId="77777777" w:rsidR="008C5A7E" w:rsidRPr="00BB01BB" w:rsidRDefault="008C5A7E" w:rsidP="00E80D3C"/>
    <w:p w14:paraId="5C9CD1DB" w14:textId="17E7A815" w:rsidR="005D1F18" w:rsidRDefault="005D1F18" w:rsidP="005D1F18">
      <w:pPr>
        <w:pStyle w:val="Caption"/>
        <w:keepNext/>
      </w:pPr>
      <w:bookmarkStart w:id="138" w:name="_Ref41043895"/>
      <w:r>
        <w:t xml:space="preserve">Table </w:t>
      </w:r>
      <w:fldSimple w:instr=" SEQ Table \* ARABIC ">
        <w:r w:rsidR="0096166B">
          <w:rPr>
            <w:noProof/>
          </w:rPr>
          <w:t>21</w:t>
        </w:r>
      </w:fldSimple>
      <w:bookmarkEnd w:id="138"/>
      <w:r>
        <w:t>: Key classes in the Transportation System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3166"/>
        <w:gridCol w:w="2883"/>
        <w:gridCol w:w="3301"/>
      </w:tblGrid>
      <w:tr w:rsidR="001754B8" w:rsidRPr="005D1F18" w14:paraId="7213CBCD" w14:textId="77777777" w:rsidTr="00900668">
        <w:trPr>
          <w:cantSplit/>
          <w:tblHeader/>
        </w:trPr>
        <w:tc>
          <w:tcPr>
            <w:tcW w:w="3166" w:type="dxa"/>
            <w:shd w:val="clear" w:color="auto" w:fill="00FFFF"/>
          </w:tcPr>
          <w:p w14:paraId="2FB5110B" w14:textId="77777777" w:rsidR="001754B8" w:rsidRPr="005D1F18" w:rsidRDefault="001754B8" w:rsidP="005D1F18">
            <w:pPr>
              <w:pStyle w:val="NoSpacing"/>
              <w:framePr w:hSpace="0" w:wrap="auto" w:vAnchor="margin" w:hAnchor="text" w:yAlign="inline"/>
            </w:pPr>
            <w:r w:rsidRPr="005D1F18">
              <w:t>Object</w:t>
            </w:r>
          </w:p>
        </w:tc>
        <w:tc>
          <w:tcPr>
            <w:tcW w:w="2883" w:type="dxa"/>
            <w:shd w:val="clear" w:color="auto" w:fill="00FFFF"/>
          </w:tcPr>
          <w:p w14:paraId="505B8CB1" w14:textId="77777777" w:rsidR="001754B8" w:rsidRPr="005D1F18" w:rsidRDefault="001754B8" w:rsidP="005D1F18">
            <w:pPr>
              <w:pStyle w:val="NoSpacing"/>
              <w:framePr w:hSpace="0" w:wrap="auto" w:vAnchor="margin" w:hAnchor="text" w:yAlign="inline"/>
            </w:pPr>
            <w:r w:rsidRPr="005D1F18">
              <w:t>Property</w:t>
            </w:r>
          </w:p>
        </w:tc>
        <w:tc>
          <w:tcPr>
            <w:tcW w:w="3301" w:type="dxa"/>
            <w:shd w:val="clear" w:color="auto" w:fill="00FFFF"/>
          </w:tcPr>
          <w:p w14:paraId="633136E5" w14:textId="77777777" w:rsidR="001754B8" w:rsidRPr="005D1F18" w:rsidRDefault="001754B8" w:rsidP="005D1F18">
            <w:pPr>
              <w:pStyle w:val="NoSpacing"/>
              <w:framePr w:hSpace="0" w:wrap="auto" w:vAnchor="margin" w:hAnchor="text" w:yAlign="inline"/>
            </w:pPr>
            <w:r w:rsidRPr="005D1F18">
              <w:t>Value</w:t>
            </w:r>
          </w:p>
        </w:tc>
      </w:tr>
      <w:tr w:rsidR="00C24DEA" w:rsidRPr="005D1F18" w14:paraId="00E610A6" w14:textId="77777777" w:rsidTr="00900668">
        <w:trPr>
          <w:cantSplit/>
        </w:trPr>
        <w:tc>
          <w:tcPr>
            <w:tcW w:w="3166" w:type="dxa"/>
            <w:vMerge w:val="restart"/>
          </w:tcPr>
          <w:p w14:paraId="7C7E64CA" w14:textId="77777777" w:rsidR="00C24DEA" w:rsidRPr="005D1F18" w:rsidRDefault="00C24DEA" w:rsidP="005D1F18">
            <w:pPr>
              <w:pStyle w:val="NoSpacing"/>
              <w:framePr w:hSpace="0" w:wrap="auto" w:vAnchor="margin" w:hAnchor="text" w:yAlign="inline"/>
            </w:pPr>
            <w:r w:rsidRPr="005D1F18">
              <w:t>NetworkPD</w:t>
            </w:r>
          </w:p>
        </w:tc>
        <w:tc>
          <w:tcPr>
            <w:tcW w:w="2883" w:type="dxa"/>
          </w:tcPr>
          <w:p w14:paraId="17ED9A30" w14:textId="77777777" w:rsidR="00C24DEA" w:rsidRPr="005D1F18" w:rsidRDefault="00C24DEA" w:rsidP="005D1F18">
            <w:pPr>
              <w:pStyle w:val="NoSpacing"/>
              <w:framePr w:hSpace="0" w:wrap="auto" w:vAnchor="margin" w:hAnchor="text" w:yAlign="inline"/>
            </w:pPr>
            <w:r w:rsidRPr="005D1F18">
              <w:t>subclassOf</w:t>
            </w:r>
          </w:p>
        </w:tc>
        <w:tc>
          <w:tcPr>
            <w:tcW w:w="3301" w:type="dxa"/>
          </w:tcPr>
          <w:p w14:paraId="1140E035" w14:textId="77777777" w:rsidR="00C24DEA" w:rsidRPr="005D1F18" w:rsidRDefault="00C24DEA" w:rsidP="005D1F18">
            <w:pPr>
              <w:pStyle w:val="NoSpacing"/>
              <w:framePr w:hSpace="0" w:wrap="auto" w:vAnchor="margin" w:hAnchor="text" w:yAlign="inline"/>
            </w:pPr>
            <w:r w:rsidRPr="005D1F18">
              <w:t>change:TimeVarying</w:t>
            </w:r>
            <w:r w:rsidR="00D67E4A" w:rsidRPr="005D1F18">
              <w:t>Concept</w:t>
            </w:r>
          </w:p>
        </w:tc>
      </w:tr>
      <w:tr w:rsidR="00C24DEA" w:rsidRPr="005D1F18" w14:paraId="04846830" w14:textId="77777777" w:rsidTr="00900668">
        <w:trPr>
          <w:cantSplit/>
        </w:trPr>
        <w:tc>
          <w:tcPr>
            <w:tcW w:w="3166" w:type="dxa"/>
            <w:vMerge/>
          </w:tcPr>
          <w:p w14:paraId="1519570C" w14:textId="77777777" w:rsidR="00C24DEA" w:rsidRPr="005D1F18" w:rsidRDefault="00C24DEA" w:rsidP="005D1F18">
            <w:pPr>
              <w:pStyle w:val="NoSpacing"/>
              <w:framePr w:hSpace="0" w:wrap="auto" w:vAnchor="margin" w:hAnchor="text" w:yAlign="inline"/>
            </w:pPr>
          </w:p>
        </w:tc>
        <w:tc>
          <w:tcPr>
            <w:tcW w:w="2883" w:type="dxa"/>
          </w:tcPr>
          <w:p w14:paraId="082D1752" w14:textId="77777777" w:rsidR="00C24DEA" w:rsidRPr="005D1F18" w:rsidRDefault="00C24DEA" w:rsidP="005D1F18">
            <w:pPr>
              <w:pStyle w:val="NoSpacing"/>
              <w:framePr w:hSpace="0" w:wrap="auto" w:vAnchor="margin" w:hAnchor="text" w:yAlign="inline"/>
            </w:pPr>
            <w:r w:rsidRPr="005D1F18">
              <w:t>equivalentClass</w:t>
            </w:r>
          </w:p>
        </w:tc>
        <w:tc>
          <w:tcPr>
            <w:tcW w:w="3301" w:type="dxa"/>
          </w:tcPr>
          <w:p w14:paraId="44E446FE" w14:textId="77777777" w:rsidR="00C24DEA" w:rsidRPr="005D1F18" w:rsidRDefault="00C24DEA" w:rsidP="005D1F18">
            <w:pPr>
              <w:pStyle w:val="NoSpacing"/>
              <w:framePr w:hSpace="0" w:wrap="auto" w:vAnchor="margin" w:hAnchor="text" w:yAlign="inline"/>
            </w:pPr>
            <w:r w:rsidRPr="005D1F18">
              <w:t>change:hasManifestation some  Network and  change:hasManifestation only  Network</w:t>
            </w:r>
          </w:p>
        </w:tc>
      </w:tr>
      <w:tr w:rsidR="00C24DEA" w:rsidRPr="005D1F18" w14:paraId="261235EC" w14:textId="77777777" w:rsidTr="00900668">
        <w:trPr>
          <w:cantSplit/>
        </w:trPr>
        <w:tc>
          <w:tcPr>
            <w:tcW w:w="3166" w:type="dxa"/>
            <w:vMerge/>
          </w:tcPr>
          <w:p w14:paraId="669DB66D" w14:textId="77777777" w:rsidR="00C24DEA" w:rsidRPr="005D1F18" w:rsidRDefault="00C24DEA" w:rsidP="005D1F18">
            <w:pPr>
              <w:pStyle w:val="NoSpacing"/>
              <w:framePr w:hSpace="0" w:wrap="auto" w:vAnchor="margin" w:hAnchor="text" w:yAlign="inline"/>
            </w:pPr>
          </w:p>
        </w:tc>
        <w:tc>
          <w:tcPr>
            <w:tcW w:w="2883" w:type="dxa"/>
          </w:tcPr>
          <w:p w14:paraId="4B6C6E41" w14:textId="77777777" w:rsidR="00C24DEA" w:rsidRPr="005D1F18" w:rsidRDefault="00C24DEA" w:rsidP="005D1F18">
            <w:pPr>
              <w:pStyle w:val="NoSpacing"/>
              <w:framePr w:hSpace="0" w:wrap="auto" w:vAnchor="margin" w:hAnchor="text" w:yAlign="inline"/>
            </w:pPr>
            <w:r w:rsidRPr="005D1F18">
              <w:t>change:existsAt</w:t>
            </w:r>
          </w:p>
        </w:tc>
        <w:tc>
          <w:tcPr>
            <w:tcW w:w="3301" w:type="dxa"/>
          </w:tcPr>
          <w:p w14:paraId="19CE9AB8" w14:textId="77777777" w:rsidR="00C24DEA" w:rsidRPr="005D1F18" w:rsidRDefault="00C24DEA" w:rsidP="005D1F18">
            <w:pPr>
              <w:pStyle w:val="NoSpacing"/>
              <w:framePr w:hSpace="0" w:wrap="auto" w:vAnchor="margin" w:hAnchor="text" w:yAlign="inline"/>
            </w:pPr>
            <w:r w:rsidRPr="005D1F18">
              <w:t>exactly 1 time:Interval</w:t>
            </w:r>
          </w:p>
        </w:tc>
      </w:tr>
      <w:tr w:rsidR="00E63F34" w:rsidRPr="005D1F18" w14:paraId="19025BD7" w14:textId="77777777" w:rsidTr="00900668">
        <w:trPr>
          <w:cantSplit/>
        </w:trPr>
        <w:tc>
          <w:tcPr>
            <w:tcW w:w="3166" w:type="dxa"/>
            <w:vMerge w:val="restart"/>
          </w:tcPr>
          <w:p w14:paraId="23AB779A" w14:textId="77777777" w:rsidR="00E63F34" w:rsidRPr="005D1F18" w:rsidRDefault="00E63F34" w:rsidP="005D1F18">
            <w:pPr>
              <w:pStyle w:val="NoSpacing"/>
              <w:framePr w:hSpace="0" w:wrap="auto" w:vAnchor="margin" w:hAnchor="text" w:yAlign="inline"/>
            </w:pPr>
            <w:r w:rsidRPr="005D1F18">
              <w:t>Network</w:t>
            </w:r>
          </w:p>
        </w:tc>
        <w:tc>
          <w:tcPr>
            <w:tcW w:w="2883" w:type="dxa"/>
          </w:tcPr>
          <w:p w14:paraId="041812C2" w14:textId="77777777" w:rsidR="00E63F34" w:rsidRPr="005D1F18" w:rsidRDefault="00E63F34" w:rsidP="005D1F18">
            <w:pPr>
              <w:pStyle w:val="NoSpacing"/>
              <w:framePr w:hSpace="0" w:wrap="auto" w:vAnchor="margin" w:hAnchor="text" w:yAlign="inline"/>
            </w:pPr>
            <w:r w:rsidRPr="005D1F18">
              <w:t>subclassOf</w:t>
            </w:r>
          </w:p>
        </w:tc>
        <w:tc>
          <w:tcPr>
            <w:tcW w:w="3301" w:type="dxa"/>
          </w:tcPr>
          <w:p w14:paraId="2A945EB7" w14:textId="77777777" w:rsidR="00E63F34" w:rsidRPr="005D1F18" w:rsidRDefault="00C24DEA" w:rsidP="005D1F18">
            <w:pPr>
              <w:pStyle w:val="NoSpacing"/>
              <w:framePr w:hSpace="0" w:wrap="auto" w:vAnchor="margin" w:hAnchor="text" w:yAlign="inline"/>
            </w:pPr>
            <w:r w:rsidRPr="005D1F18">
              <w:t>change:</w:t>
            </w:r>
            <w:r w:rsidR="00E63F34" w:rsidRPr="005D1F18">
              <w:t>Manifestation</w:t>
            </w:r>
          </w:p>
        </w:tc>
      </w:tr>
      <w:tr w:rsidR="00E63F34" w:rsidRPr="005D1F18" w14:paraId="35EAA677" w14:textId="77777777" w:rsidTr="00900668">
        <w:trPr>
          <w:cantSplit/>
        </w:trPr>
        <w:tc>
          <w:tcPr>
            <w:tcW w:w="3166" w:type="dxa"/>
            <w:vMerge/>
          </w:tcPr>
          <w:p w14:paraId="0A89F3EB" w14:textId="77777777" w:rsidR="00E63F34" w:rsidRPr="005D1F18" w:rsidRDefault="00E63F34" w:rsidP="005D1F18">
            <w:pPr>
              <w:pStyle w:val="NoSpacing"/>
              <w:framePr w:hSpace="0" w:wrap="auto" w:vAnchor="margin" w:hAnchor="text" w:yAlign="inline"/>
            </w:pPr>
          </w:p>
        </w:tc>
        <w:tc>
          <w:tcPr>
            <w:tcW w:w="2883" w:type="dxa"/>
          </w:tcPr>
          <w:p w14:paraId="695F234F" w14:textId="77777777" w:rsidR="00E63F34" w:rsidRPr="005D1F18" w:rsidRDefault="00E63F34" w:rsidP="005D1F18">
            <w:pPr>
              <w:pStyle w:val="NoSpacing"/>
              <w:framePr w:hSpace="0" w:wrap="auto" w:vAnchor="margin" w:hAnchor="text" w:yAlign="inline"/>
            </w:pPr>
            <w:r w:rsidRPr="005D1F18">
              <w:t>equivalentClass</w:t>
            </w:r>
          </w:p>
        </w:tc>
        <w:tc>
          <w:tcPr>
            <w:tcW w:w="3301" w:type="dxa"/>
          </w:tcPr>
          <w:p w14:paraId="01DA7C99" w14:textId="77777777" w:rsidR="00E63F34" w:rsidRPr="005D1F18" w:rsidRDefault="00C24DEA" w:rsidP="005D1F18">
            <w:pPr>
              <w:pStyle w:val="NoSpacing"/>
              <w:framePr w:hSpace="0" w:wrap="auto" w:vAnchor="margin" w:hAnchor="text" w:yAlign="inline"/>
            </w:pPr>
            <w:r w:rsidRPr="005D1F18">
              <w:t>change:</w:t>
            </w:r>
            <w:r w:rsidR="00E63F34" w:rsidRPr="005D1F18">
              <w:t>manifestationOf some  Network</w:t>
            </w:r>
            <w:r w:rsidR="00FC2BAF" w:rsidRPr="005D1F18">
              <w:t>PD</w:t>
            </w:r>
            <w:r w:rsidR="00E63F34" w:rsidRPr="005D1F18">
              <w:t xml:space="preserve"> and </w:t>
            </w:r>
            <w:r w:rsidRPr="005D1F18">
              <w:t xml:space="preserve"> change:</w:t>
            </w:r>
            <w:r w:rsidR="00E63F34" w:rsidRPr="005D1F18">
              <w:t>manifestationOf only  Network</w:t>
            </w:r>
            <w:r w:rsidR="00FC2BAF" w:rsidRPr="005D1F18">
              <w:t>PD</w:t>
            </w:r>
          </w:p>
        </w:tc>
      </w:tr>
      <w:tr w:rsidR="00C24DEA" w:rsidRPr="005D1F18" w14:paraId="191394FC" w14:textId="77777777" w:rsidTr="00900668">
        <w:trPr>
          <w:cantSplit/>
        </w:trPr>
        <w:tc>
          <w:tcPr>
            <w:tcW w:w="3166" w:type="dxa"/>
            <w:vMerge/>
          </w:tcPr>
          <w:p w14:paraId="0600F582" w14:textId="77777777" w:rsidR="00C24DEA" w:rsidRPr="005D1F18" w:rsidRDefault="00C24DEA" w:rsidP="005D1F18">
            <w:pPr>
              <w:pStyle w:val="NoSpacing"/>
              <w:framePr w:hSpace="0" w:wrap="auto" w:vAnchor="margin" w:hAnchor="text" w:yAlign="inline"/>
            </w:pPr>
          </w:p>
        </w:tc>
        <w:tc>
          <w:tcPr>
            <w:tcW w:w="2883" w:type="dxa"/>
          </w:tcPr>
          <w:p w14:paraId="6DD73146" w14:textId="77777777" w:rsidR="00C24DEA" w:rsidRPr="005D1F18" w:rsidRDefault="00C24DEA" w:rsidP="005D1F18">
            <w:pPr>
              <w:pStyle w:val="NoSpacing"/>
              <w:framePr w:hSpace="0" w:wrap="auto" w:vAnchor="margin" w:hAnchor="text" w:yAlign="inline"/>
            </w:pPr>
            <w:r w:rsidRPr="005D1F18">
              <w:t>change:existsAt</w:t>
            </w:r>
          </w:p>
        </w:tc>
        <w:tc>
          <w:tcPr>
            <w:tcW w:w="3301" w:type="dxa"/>
          </w:tcPr>
          <w:p w14:paraId="738A3B58" w14:textId="77777777" w:rsidR="00C24DEA" w:rsidRPr="005D1F18" w:rsidRDefault="00C24DEA" w:rsidP="005D1F18">
            <w:pPr>
              <w:pStyle w:val="NoSpacing"/>
              <w:framePr w:hSpace="0" w:wrap="auto" w:vAnchor="margin" w:hAnchor="text" w:yAlign="inline"/>
            </w:pPr>
            <w:r w:rsidRPr="005D1F18">
              <w:t>exactly 1 time:TemporalEntity</w:t>
            </w:r>
          </w:p>
        </w:tc>
      </w:tr>
      <w:tr w:rsidR="00E63F34" w:rsidRPr="005D1F18" w14:paraId="17BDDBA4" w14:textId="77777777" w:rsidTr="00900668">
        <w:trPr>
          <w:cantSplit/>
        </w:trPr>
        <w:tc>
          <w:tcPr>
            <w:tcW w:w="3166" w:type="dxa"/>
            <w:vMerge/>
          </w:tcPr>
          <w:p w14:paraId="1F473E52" w14:textId="77777777" w:rsidR="00E63F34" w:rsidRPr="005D1F18" w:rsidRDefault="00E63F34" w:rsidP="005D1F18">
            <w:pPr>
              <w:pStyle w:val="NoSpacing"/>
              <w:framePr w:hSpace="0" w:wrap="auto" w:vAnchor="margin" w:hAnchor="text" w:yAlign="inline"/>
            </w:pPr>
          </w:p>
        </w:tc>
        <w:tc>
          <w:tcPr>
            <w:tcW w:w="2883" w:type="dxa"/>
          </w:tcPr>
          <w:p w14:paraId="0B2EA12A" w14:textId="6C0DF935" w:rsidR="00E63F34" w:rsidRPr="005D1F18" w:rsidRDefault="001F2F92" w:rsidP="005D1F18">
            <w:pPr>
              <w:pStyle w:val="NoSpacing"/>
              <w:framePr w:hSpace="0" w:wrap="auto" w:vAnchor="margin" w:hAnchor="text" w:yAlign="inline"/>
            </w:pPr>
            <w:r w:rsidRPr="005D1F18">
              <w:t>has</w:t>
            </w:r>
            <w:r w:rsidR="00F92DE6" w:rsidRPr="005D1F18">
              <w:t>Network</w:t>
            </w:r>
            <w:r w:rsidRPr="005D1F18">
              <w:t>Component</w:t>
            </w:r>
          </w:p>
        </w:tc>
        <w:tc>
          <w:tcPr>
            <w:tcW w:w="3301" w:type="dxa"/>
          </w:tcPr>
          <w:p w14:paraId="16E985C7" w14:textId="77777777" w:rsidR="00E63F34" w:rsidRPr="005D1F18" w:rsidRDefault="00E63F34" w:rsidP="005D1F18">
            <w:pPr>
              <w:pStyle w:val="NoSpacing"/>
              <w:framePr w:hSpace="0" w:wrap="auto" w:vAnchor="margin" w:hAnchor="text" w:yAlign="inline"/>
            </w:pPr>
            <w:r w:rsidRPr="005D1F18">
              <w:t>only Arc or Node</w:t>
            </w:r>
          </w:p>
        </w:tc>
      </w:tr>
      <w:tr w:rsidR="00D67E4A" w:rsidRPr="005D1F18" w14:paraId="45B09784" w14:textId="77777777" w:rsidTr="00900668">
        <w:trPr>
          <w:cantSplit/>
        </w:trPr>
        <w:tc>
          <w:tcPr>
            <w:tcW w:w="3166" w:type="dxa"/>
            <w:vMerge w:val="restart"/>
          </w:tcPr>
          <w:p w14:paraId="699FECD4" w14:textId="77777777" w:rsidR="00D67E4A" w:rsidRPr="005D1F18" w:rsidRDefault="00D67E4A" w:rsidP="005D1F18">
            <w:pPr>
              <w:pStyle w:val="NoSpacing"/>
              <w:framePr w:hSpace="0" w:wrap="auto" w:vAnchor="margin" w:hAnchor="text" w:yAlign="inline"/>
            </w:pPr>
            <w:r w:rsidRPr="005D1F18">
              <w:t>NodePD</w:t>
            </w:r>
          </w:p>
        </w:tc>
        <w:tc>
          <w:tcPr>
            <w:tcW w:w="2883" w:type="dxa"/>
          </w:tcPr>
          <w:p w14:paraId="374D8172" w14:textId="77777777" w:rsidR="00D67E4A" w:rsidRPr="005D1F18" w:rsidRDefault="00D67E4A" w:rsidP="005D1F18">
            <w:pPr>
              <w:pStyle w:val="NoSpacing"/>
              <w:framePr w:hSpace="0" w:wrap="auto" w:vAnchor="margin" w:hAnchor="text" w:yAlign="inline"/>
            </w:pPr>
            <w:r w:rsidRPr="005D1F18">
              <w:t>subclassOf</w:t>
            </w:r>
          </w:p>
        </w:tc>
        <w:tc>
          <w:tcPr>
            <w:tcW w:w="3301" w:type="dxa"/>
          </w:tcPr>
          <w:p w14:paraId="336BB2A1" w14:textId="77777777" w:rsidR="00D67E4A" w:rsidRPr="005D1F18" w:rsidRDefault="00D67E4A" w:rsidP="005D1F18">
            <w:pPr>
              <w:pStyle w:val="NoSpacing"/>
              <w:framePr w:hSpace="0" w:wrap="auto" w:vAnchor="margin" w:hAnchor="text" w:yAlign="inline"/>
            </w:pPr>
            <w:r w:rsidRPr="005D1F18">
              <w:t>change:TimeVaryingConcept</w:t>
            </w:r>
          </w:p>
        </w:tc>
      </w:tr>
      <w:tr w:rsidR="001754B8" w:rsidRPr="005D1F18" w14:paraId="3EB8672E" w14:textId="77777777" w:rsidTr="00900668">
        <w:trPr>
          <w:cantSplit/>
        </w:trPr>
        <w:tc>
          <w:tcPr>
            <w:tcW w:w="3166" w:type="dxa"/>
            <w:vMerge/>
          </w:tcPr>
          <w:p w14:paraId="22B1724E" w14:textId="77777777" w:rsidR="001754B8" w:rsidRPr="005D1F18" w:rsidRDefault="001754B8" w:rsidP="005D1F18">
            <w:pPr>
              <w:pStyle w:val="NoSpacing"/>
              <w:framePr w:hSpace="0" w:wrap="auto" w:vAnchor="margin" w:hAnchor="text" w:yAlign="inline"/>
            </w:pPr>
          </w:p>
        </w:tc>
        <w:tc>
          <w:tcPr>
            <w:tcW w:w="2883" w:type="dxa"/>
          </w:tcPr>
          <w:p w14:paraId="0C7ADB87" w14:textId="77777777" w:rsidR="001754B8" w:rsidRPr="005D1F18" w:rsidRDefault="001754B8" w:rsidP="005D1F18">
            <w:pPr>
              <w:pStyle w:val="NoSpacing"/>
              <w:framePr w:hSpace="0" w:wrap="auto" w:vAnchor="margin" w:hAnchor="text" w:yAlign="inline"/>
            </w:pPr>
            <w:r w:rsidRPr="005D1F18">
              <w:t>equivalentClass</w:t>
            </w:r>
          </w:p>
        </w:tc>
        <w:tc>
          <w:tcPr>
            <w:tcW w:w="3301" w:type="dxa"/>
          </w:tcPr>
          <w:p w14:paraId="60447E91" w14:textId="77777777" w:rsidR="001754B8" w:rsidRPr="005D1F18" w:rsidRDefault="00A9653B" w:rsidP="005D1F18">
            <w:pPr>
              <w:pStyle w:val="NoSpacing"/>
              <w:framePr w:hSpace="0" w:wrap="auto" w:vAnchor="margin" w:hAnchor="text" w:yAlign="inline"/>
            </w:pPr>
            <w:r w:rsidRPr="005D1F18">
              <w:t>change:</w:t>
            </w:r>
            <w:r w:rsidR="00FC2BAF" w:rsidRPr="005D1F18">
              <w:t>hasManifestation some Node</w:t>
            </w:r>
            <w:r w:rsidR="001754B8" w:rsidRPr="005D1F18">
              <w:t xml:space="preserve"> and </w:t>
            </w:r>
            <w:r w:rsidRPr="005D1F18">
              <w:t xml:space="preserve"> change:</w:t>
            </w:r>
            <w:r w:rsidR="001754B8" w:rsidRPr="005D1F18">
              <w:t>hasManifestation only Node</w:t>
            </w:r>
          </w:p>
        </w:tc>
      </w:tr>
      <w:tr w:rsidR="00A9653B" w:rsidRPr="005D1F18" w14:paraId="53EF7DD3" w14:textId="77777777" w:rsidTr="00900668">
        <w:trPr>
          <w:cantSplit/>
        </w:trPr>
        <w:tc>
          <w:tcPr>
            <w:tcW w:w="3166" w:type="dxa"/>
            <w:vMerge/>
          </w:tcPr>
          <w:p w14:paraId="435B15C5" w14:textId="77777777" w:rsidR="00A9653B" w:rsidRPr="005D1F18" w:rsidRDefault="00A9653B" w:rsidP="005D1F18">
            <w:pPr>
              <w:pStyle w:val="NoSpacing"/>
              <w:framePr w:hSpace="0" w:wrap="auto" w:vAnchor="margin" w:hAnchor="text" w:yAlign="inline"/>
            </w:pPr>
          </w:p>
        </w:tc>
        <w:tc>
          <w:tcPr>
            <w:tcW w:w="2883" w:type="dxa"/>
          </w:tcPr>
          <w:p w14:paraId="185EFA0A" w14:textId="77777777" w:rsidR="00A9653B" w:rsidRPr="005D1F18" w:rsidRDefault="00A9653B" w:rsidP="005D1F18">
            <w:pPr>
              <w:pStyle w:val="NoSpacing"/>
              <w:framePr w:hSpace="0" w:wrap="auto" w:vAnchor="margin" w:hAnchor="text" w:yAlign="inline"/>
            </w:pPr>
            <w:r w:rsidRPr="005D1F18">
              <w:t>change:existsAt</w:t>
            </w:r>
          </w:p>
        </w:tc>
        <w:tc>
          <w:tcPr>
            <w:tcW w:w="3301" w:type="dxa"/>
          </w:tcPr>
          <w:p w14:paraId="0EAB1273" w14:textId="77777777" w:rsidR="00A9653B" w:rsidRPr="005D1F18" w:rsidRDefault="00A9653B" w:rsidP="005D1F18">
            <w:pPr>
              <w:pStyle w:val="NoSpacing"/>
              <w:framePr w:hSpace="0" w:wrap="auto" w:vAnchor="margin" w:hAnchor="text" w:yAlign="inline"/>
            </w:pPr>
            <w:r w:rsidRPr="005D1F18">
              <w:t>exactly 1 time:Interval</w:t>
            </w:r>
          </w:p>
        </w:tc>
      </w:tr>
      <w:tr w:rsidR="00112423" w:rsidRPr="005D1F18" w14:paraId="2B590B7A" w14:textId="77777777" w:rsidTr="00900668">
        <w:trPr>
          <w:cantSplit/>
          <w:trHeight w:val="267"/>
        </w:trPr>
        <w:tc>
          <w:tcPr>
            <w:tcW w:w="3166" w:type="dxa"/>
            <w:vMerge/>
          </w:tcPr>
          <w:p w14:paraId="05B3299A" w14:textId="77777777" w:rsidR="00112423" w:rsidRPr="005D1F18" w:rsidRDefault="00112423" w:rsidP="005D1F18">
            <w:pPr>
              <w:pStyle w:val="NoSpacing"/>
              <w:framePr w:hSpace="0" w:wrap="auto" w:vAnchor="margin" w:hAnchor="text" w:yAlign="inline"/>
            </w:pPr>
          </w:p>
        </w:tc>
        <w:tc>
          <w:tcPr>
            <w:tcW w:w="2883" w:type="dxa"/>
          </w:tcPr>
          <w:p w14:paraId="454F9ABD" w14:textId="121A09DC" w:rsidR="00112423" w:rsidRPr="005D1F18" w:rsidRDefault="00112423" w:rsidP="005D1F18">
            <w:pPr>
              <w:pStyle w:val="NoSpacing"/>
              <w:framePr w:hSpace="0" w:wrap="auto" w:vAnchor="margin" w:hAnchor="text" w:yAlign="inline"/>
            </w:pPr>
            <w:r w:rsidRPr="005D1F18">
              <w:t>hasNodeID</w:t>
            </w:r>
          </w:p>
        </w:tc>
        <w:tc>
          <w:tcPr>
            <w:tcW w:w="3301" w:type="dxa"/>
          </w:tcPr>
          <w:p w14:paraId="19F01B6E" w14:textId="080D8C8F" w:rsidR="00112423" w:rsidRPr="005D1F18" w:rsidRDefault="005C310A" w:rsidP="005D1F18">
            <w:pPr>
              <w:pStyle w:val="NoSpacing"/>
              <w:framePr w:hSpace="0" w:wrap="auto" w:vAnchor="margin" w:hAnchor="text" w:yAlign="inline"/>
            </w:pPr>
            <w:r w:rsidRPr="005D1F18">
              <w:t>max 1 NodeId</w:t>
            </w:r>
          </w:p>
        </w:tc>
      </w:tr>
      <w:tr w:rsidR="001754B8" w:rsidRPr="005D1F18" w14:paraId="08F709DD" w14:textId="77777777" w:rsidTr="00900668">
        <w:trPr>
          <w:cantSplit/>
        </w:trPr>
        <w:tc>
          <w:tcPr>
            <w:tcW w:w="3166" w:type="dxa"/>
            <w:vMerge w:val="restart"/>
          </w:tcPr>
          <w:p w14:paraId="1AA6E37A" w14:textId="77777777" w:rsidR="001754B8" w:rsidRPr="005D1F18" w:rsidRDefault="001754B8" w:rsidP="005D1F18">
            <w:pPr>
              <w:pStyle w:val="NoSpacing"/>
              <w:framePr w:hSpace="0" w:wrap="auto" w:vAnchor="margin" w:hAnchor="text" w:yAlign="inline"/>
            </w:pPr>
            <w:r w:rsidRPr="005D1F18">
              <w:t>Node</w:t>
            </w:r>
          </w:p>
        </w:tc>
        <w:tc>
          <w:tcPr>
            <w:tcW w:w="2883" w:type="dxa"/>
          </w:tcPr>
          <w:p w14:paraId="0F717918" w14:textId="77777777" w:rsidR="001754B8" w:rsidRPr="005D1F18" w:rsidRDefault="001754B8" w:rsidP="005D1F18">
            <w:pPr>
              <w:pStyle w:val="NoSpacing"/>
              <w:framePr w:hSpace="0" w:wrap="auto" w:vAnchor="margin" w:hAnchor="text" w:yAlign="inline"/>
            </w:pPr>
            <w:r w:rsidRPr="005D1F18">
              <w:t>subclassOf</w:t>
            </w:r>
          </w:p>
        </w:tc>
        <w:tc>
          <w:tcPr>
            <w:tcW w:w="3301" w:type="dxa"/>
          </w:tcPr>
          <w:p w14:paraId="0F3F42EC" w14:textId="77777777" w:rsidR="001754B8" w:rsidRPr="005D1F18" w:rsidRDefault="00A9653B" w:rsidP="005D1F18">
            <w:pPr>
              <w:pStyle w:val="NoSpacing"/>
              <w:framePr w:hSpace="0" w:wrap="auto" w:vAnchor="margin" w:hAnchor="text" w:yAlign="inline"/>
            </w:pPr>
            <w:r w:rsidRPr="005D1F18">
              <w:t>change:</w:t>
            </w:r>
            <w:r w:rsidR="001754B8" w:rsidRPr="005D1F18">
              <w:t>Manifestation</w:t>
            </w:r>
          </w:p>
        </w:tc>
      </w:tr>
      <w:tr w:rsidR="001754B8" w:rsidRPr="005D1F18" w14:paraId="71F80B4A" w14:textId="77777777" w:rsidTr="00900668">
        <w:trPr>
          <w:cantSplit/>
        </w:trPr>
        <w:tc>
          <w:tcPr>
            <w:tcW w:w="3166" w:type="dxa"/>
            <w:vMerge/>
          </w:tcPr>
          <w:p w14:paraId="08422A9F" w14:textId="77777777" w:rsidR="001754B8" w:rsidRPr="005D1F18" w:rsidRDefault="001754B8" w:rsidP="005D1F18">
            <w:pPr>
              <w:pStyle w:val="NoSpacing"/>
              <w:framePr w:hSpace="0" w:wrap="auto" w:vAnchor="margin" w:hAnchor="text" w:yAlign="inline"/>
            </w:pPr>
          </w:p>
        </w:tc>
        <w:tc>
          <w:tcPr>
            <w:tcW w:w="2883" w:type="dxa"/>
          </w:tcPr>
          <w:p w14:paraId="6D69C63D" w14:textId="77777777" w:rsidR="001754B8" w:rsidRPr="005D1F18" w:rsidRDefault="001754B8" w:rsidP="005D1F18">
            <w:pPr>
              <w:pStyle w:val="NoSpacing"/>
              <w:framePr w:hSpace="0" w:wrap="auto" w:vAnchor="margin" w:hAnchor="text" w:yAlign="inline"/>
            </w:pPr>
            <w:r w:rsidRPr="005D1F18">
              <w:t>equivalentClass</w:t>
            </w:r>
          </w:p>
        </w:tc>
        <w:tc>
          <w:tcPr>
            <w:tcW w:w="3301" w:type="dxa"/>
          </w:tcPr>
          <w:p w14:paraId="0DE70002" w14:textId="77777777" w:rsidR="001754B8" w:rsidRPr="005D1F18" w:rsidRDefault="00A9653B" w:rsidP="005D1F18">
            <w:pPr>
              <w:pStyle w:val="NoSpacing"/>
              <w:framePr w:hSpace="0" w:wrap="auto" w:vAnchor="margin" w:hAnchor="text" w:yAlign="inline"/>
            </w:pPr>
            <w:r w:rsidRPr="005D1F18">
              <w:t>change:</w:t>
            </w:r>
            <w:r w:rsidR="001754B8" w:rsidRPr="005D1F18">
              <w:t>manifestationOf some Node</w:t>
            </w:r>
            <w:r w:rsidR="00FC2BAF" w:rsidRPr="005D1F18">
              <w:t>PD</w:t>
            </w:r>
            <w:r w:rsidR="001754B8" w:rsidRPr="005D1F18">
              <w:t xml:space="preserve"> and </w:t>
            </w:r>
            <w:r w:rsidRPr="005D1F18">
              <w:t xml:space="preserve"> change:</w:t>
            </w:r>
            <w:r w:rsidR="001754B8" w:rsidRPr="005D1F18">
              <w:t>manifestationOf only Nod</w:t>
            </w:r>
            <w:r w:rsidR="00FC2BAF" w:rsidRPr="005D1F18">
              <w:t>ePD</w:t>
            </w:r>
          </w:p>
        </w:tc>
      </w:tr>
      <w:tr w:rsidR="001754B8" w:rsidRPr="005D1F18" w14:paraId="25EABB8C" w14:textId="77777777" w:rsidTr="00900668">
        <w:trPr>
          <w:cantSplit/>
        </w:trPr>
        <w:tc>
          <w:tcPr>
            <w:tcW w:w="3166" w:type="dxa"/>
            <w:vMerge/>
          </w:tcPr>
          <w:p w14:paraId="53D6096C" w14:textId="77777777" w:rsidR="001754B8" w:rsidRPr="005D1F18" w:rsidRDefault="001754B8" w:rsidP="005D1F18">
            <w:pPr>
              <w:pStyle w:val="NoSpacing"/>
              <w:framePr w:hSpace="0" w:wrap="auto" w:vAnchor="margin" w:hAnchor="text" w:yAlign="inline"/>
            </w:pPr>
          </w:p>
        </w:tc>
        <w:tc>
          <w:tcPr>
            <w:tcW w:w="2883" w:type="dxa"/>
          </w:tcPr>
          <w:p w14:paraId="553451AB" w14:textId="77777777" w:rsidR="001754B8" w:rsidRPr="005D1F18" w:rsidRDefault="00A9653B" w:rsidP="005D1F18">
            <w:pPr>
              <w:pStyle w:val="NoSpacing"/>
              <w:framePr w:hSpace="0" w:wrap="auto" w:vAnchor="margin" w:hAnchor="text" w:yAlign="inline"/>
            </w:pPr>
            <w:r w:rsidRPr="005D1F18">
              <w:t>change:</w:t>
            </w:r>
            <w:r w:rsidR="006D5597" w:rsidRPr="005D1F18">
              <w:t>existsAt</w:t>
            </w:r>
          </w:p>
        </w:tc>
        <w:tc>
          <w:tcPr>
            <w:tcW w:w="3301" w:type="dxa"/>
          </w:tcPr>
          <w:p w14:paraId="532DFA5E" w14:textId="77777777" w:rsidR="001754B8" w:rsidRPr="005D1F18" w:rsidRDefault="001754B8" w:rsidP="005D1F18">
            <w:pPr>
              <w:pStyle w:val="NoSpacing"/>
              <w:framePr w:hSpace="0" w:wrap="auto" w:vAnchor="margin" w:hAnchor="text" w:yAlign="inline"/>
            </w:pPr>
            <w:r w:rsidRPr="005D1F18">
              <w:t>exactly 1 TemporalEntity</w:t>
            </w:r>
          </w:p>
        </w:tc>
      </w:tr>
      <w:tr w:rsidR="00CF1208" w:rsidRPr="005D1F18" w14:paraId="558A35A7" w14:textId="77777777" w:rsidTr="00900668">
        <w:trPr>
          <w:cantSplit/>
        </w:trPr>
        <w:tc>
          <w:tcPr>
            <w:tcW w:w="3166" w:type="dxa"/>
            <w:vMerge/>
          </w:tcPr>
          <w:p w14:paraId="45BDDF97" w14:textId="77777777" w:rsidR="00CF1208" w:rsidRPr="005D1F18" w:rsidRDefault="00CF1208" w:rsidP="005D1F18">
            <w:pPr>
              <w:pStyle w:val="NoSpacing"/>
              <w:framePr w:hSpace="0" w:wrap="auto" w:vAnchor="margin" w:hAnchor="text" w:yAlign="inline"/>
            </w:pPr>
          </w:p>
        </w:tc>
        <w:tc>
          <w:tcPr>
            <w:tcW w:w="2883" w:type="dxa"/>
          </w:tcPr>
          <w:p w14:paraId="20376BDD" w14:textId="62AC3110" w:rsidR="00CF1208" w:rsidRPr="005D1F18" w:rsidRDefault="00F92DE6" w:rsidP="005D1F18">
            <w:pPr>
              <w:pStyle w:val="NoSpacing"/>
              <w:framePr w:hSpace="0" w:wrap="auto" w:vAnchor="margin" w:hAnchor="text" w:yAlign="inline"/>
            </w:pPr>
            <w:r w:rsidRPr="005D1F18">
              <w:t>inverse (hasNetworkComponent)</w:t>
            </w:r>
          </w:p>
        </w:tc>
        <w:tc>
          <w:tcPr>
            <w:tcW w:w="3301" w:type="dxa"/>
          </w:tcPr>
          <w:p w14:paraId="0931C61E" w14:textId="435E2C50" w:rsidR="00CF1208" w:rsidRPr="005D1F18" w:rsidRDefault="00CF1208" w:rsidP="005D1F18">
            <w:pPr>
              <w:pStyle w:val="NoSpacing"/>
              <w:framePr w:hSpace="0" w:wrap="auto" w:vAnchor="margin" w:hAnchor="text" w:yAlign="inline"/>
            </w:pPr>
            <w:r w:rsidRPr="005D1F18">
              <w:t>only Network</w:t>
            </w:r>
          </w:p>
        </w:tc>
      </w:tr>
      <w:tr w:rsidR="00CF1208" w:rsidRPr="005D1F18" w14:paraId="45211F84" w14:textId="77777777" w:rsidTr="00900668">
        <w:trPr>
          <w:cantSplit/>
        </w:trPr>
        <w:tc>
          <w:tcPr>
            <w:tcW w:w="3166" w:type="dxa"/>
            <w:vMerge/>
          </w:tcPr>
          <w:p w14:paraId="3929A3B4" w14:textId="77777777" w:rsidR="00CF1208" w:rsidRPr="005D1F18" w:rsidRDefault="00CF1208" w:rsidP="005D1F18">
            <w:pPr>
              <w:pStyle w:val="NoSpacing"/>
              <w:framePr w:hSpace="0" w:wrap="auto" w:vAnchor="margin" w:hAnchor="text" w:yAlign="inline"/>
            </w:pPr>
          </w:p>
        </w:tc>
        <w:tc>
          <w:tcPr>
            <w:tcW w:w="2883" w:type="dxa"/>
          </w:tcPr>
          <w:p w14:paraId="0D7A12ED" w14:textId="77777777" w:rsidR="00CF1208" w:rsidRPr="005D1F18" w:rsidRDefault="00CF1208" w:rsidP="005D1F18">
            <w:pPr>
              <w:pStyle w:val="NoSpacing"/>
              <w:framePr w:hSpace="0" w:wrap="auto" w:vAnchor="margin" w:hAnchor="text" w:yAlign="inline"/>
            </w:pPr>
            <w:r w:rsidRPr="005D1F18">
              <w:t>connectedTo</w:t>
            </w:r>
          </w:p>
        </w:tc>
        <w:tc>
          <w:tcPr>
            <w:tcW w:w="3301" w:type="dxa"/>
          </w:tcPr>
          <w:p w14:paraId="1F34BC1B" w14:textId="77777777" w:rsidR="00CF1208" w:rsidRPr="005D1F18" w:rsidRDefault="00CF1208" w:rsidP="005D1F18">
            <w:pPr>
              <w:pStyle w:val="NoSpacing"/>
              <w:framePr w:hSpace="0" w:wrap="auto" w:vAnchor="margin" w:hAnchor="text" w:yAlign="inline"/>
            </w:pPr>
            <w:r w:rsidRPr="005D1F18">
              <w:t>min 1 Arc</w:t>
            </w:r>
          </w:p>
        </w:tc>
      </w:tr>
      <w:tr w:rsidR="00CF1208" w:rsidRPr="005D1F18" w14:paraId="3F416338" w14:textId="77777777" w:rsidTr="00900668">
        <w:trPr>
          <w:cantSplit/>
        </w:trPr>
        <w:tc>
          <w:tcPr>
            <w:tcW w:w="3166" w:type="dxa"/>
            <w:vMerge/>
          </w:tcPr>
          <w:p w14:paraId="73A5C875" w14:textId="77777777" w:rsidR="00CF1208" w:rsidRPr="005D1F18" w:rsidRDefault="00CF1208" w:rsidP="005D1F18">
            <w:pPr>
              <w:pStyle w:val="NoSpacing"/>
              <w:framePr w:hSpace="0" w:wrap="auto" w:vAnchor="margin" w:hAnchor="text" w:yAlign="inline"/>
            </w:pPr>
          </w:p>
        </w:tc>
        <w:tc>
          <w:tcPr>
            <w:tcW w:w="2883" w:type="dxa"/>
          </w:tcPr>
          <w:p w14:paraId="3A0815BC" w14:textId="7FFCD123" w:rsidR="00CF1208" w:rsidRPr="005D1F18" w:rsidRDefault="00CF1208" w:rsidP="005D1F18">
            <w:pPr>
              <w:pStyle w:val="NoSpacing"/>
              <w:framePr w:hSpace="0" w:wrap="auto" w:vAnchor="margin" w:hAnchor="text" w:yAlign="inline"/>
            </w:pPr>
            <w:r w:rsidRPr="005D1F18">
              <w:t>hasControl</w:t>
            </w:r>
          </w:p>
        </w:tc>
        <w:tc>
          <w:tcPr>
            <w:tcW w:w="3301" w:type="dxa"/>
          </w:tcPr>
          <w:p w14:paraId="6336900E" w14:textId="20F0319D" w:rsidR="00CF1208" w:rsidRPr="005D1F18" w:rsidRDefault="00CF1208" w:rsidP="005D1F18">
            <w:pPr>
              <w:pStyle w:val="NoSpacing"/>
              <w:framePr w:hSpace="0" w:wrap="auto" w:vAnchor="margin" w:hAnchor="text" w:yAlign="inline"/>
            </w:pPr>
            <w:r w:rsidRPr="005D1F18">
              <w:t>only (NetworkTransfer or SignalControl or FlowControl)</w:t>
            </w:r>
          </w:p>
        </w:tc>
      </w:tr>
      <w:tr w:rsidR="00357841" w:rsidRPr="005D1F18" w14:paraId="262BD19D" w14:textId="77777777" w:rsidTr="00900668">
        <w:trPr>
          <w:cantSplit/>
        </w:trPr>
        <w:tc>
          <w:tcPr>
            <w:tcW w:w="3166" w:type="dxa"/>
            <w:vMerge/>
          </w:tcPr>
          <w:p w14:paraId="78A22DC3" w14:textId="77777777" w:rsidR="00357841" w:rsidRPr="005D1F18" w:rsidRDefault="00357841" w:rsidP="005D1F18">
            <w:pPr>
              <w:pStyle w:val="NoSpacing"/>
              <w:framePr w:hSpace="0" w:wrap="auto" w:vAnchor="margin" w:hAnchor="text" w:yAlign="inline"/>
            </w:pPr>
          </w:p>
        </w:tc>
        <w:tc>
          <w:tcPr>
            <w:tcW w:w="2883" w:type="dxa"/>
          </w:tcPr>
          <w:p w14:paraId="00C28E60" w14:textId="12F07CD8" w:rsidR="00357841" w:rsidRPr="005D1F18" w:rsidRDefault="00357841" w:rsidP="005D1F18">
            <w:pPr>
              <w:pStyle w:val="NoSpacing"/>
              <w:framePr w:hSpace="0" w:wrap="auto" w:vAnchor="margin" w:hAnchor="text" w:yAlign="inline"/>
            </w:pPr>
            <w:r w:rsidRPr="005D1F18">
              <w:t>associatedLocation</w:t>
            </w:r>
          </w:p>
        </w:tc>
        <w:tc>
          <w:tcPr>
            <w:tcW w:w="3301" w:type="dxa"/>
          </w:tcPr>
          <w:p w14:paraId="42DCA828" w14:textId="1F8250AE" w:rsidR="00357841" w:rsidRPr="005D1F18" w:rsidRDefault="00357841" w:rsidP="005D1F18">
            <w:pPr>
              <w:pStyle w:val="NoSpacing"/>
              <w:framePr w:hSpace="0" w:wrap="auto" w:vAnchor="margin" w:hAnchor="text" w:yAlign="inline"/>
            </w:pPr>
            <w:r w:rsidRPr="005D1F18">
              <w:t xml:space="preserve">only   </w:t>
            </w:r>
            <w:r w:rsidR="00E66689" w:rsidRPr="005D1F18">
              <w:t>spatial:</w:t>
            </w:r>
            <w:r w:rsidRPr="005D1F18">
              <w:t>Feature</w:t>
            </w:r>
          </w:p>
        </w:tc>
      </w:tr>
      <w:tr w:rsidR="00357841" w:rsidRPr="005D1F18" w14:paraId="2D2A96BF" w14:textId="77777777" w:rsidTr="00900668">
        <w:trPr>
          <w:cantSplit/>
        </w:trPr>
        <w:tc>
          <w:tcPr>
            <w:tcW w:w="3166" w:type="dxa"/>
            <w:vMerge w:val="restart"/>
          </w:tcPr>
          <w:p w14:paraId="145F754E" w14:textId="44D3F0FB" w:rsidR="00357841" w:rsidRPr="005D1F18" w:rsidRDefault="00357841" w:rsidP="005D1F18">
            <w:pPr>
              <w:pStyle w:val="NoSpacing"/>
              <w:framePr w:hSpace="0" w:wrap="auto" w:vAnchor="margin" w:hAnchor="text" w:yAlign="inline"/>
            </w:pPr>
            <w:r w:rsidRPr="005D1F18">
              <w:t>LinkPD</w:t>
            </w:r>
          </w:p>
        </w:tc>
        <w:tc>
          <w:tcPr>
            <w:tcW w:w="2883" w:type="dxa"/>
          </w:tcPr>
          <w:p w14:paraId="2D23F79F" w14:textId="0F6087CD" w:rsidR="00357841" w:rsidRPr="005D1F18" w:rsidRDefault="00357841" w:rsidP="005D1F18">
            <w:pPr>
              <w:pStyle w:val="NoSpacing"/>
              <w:framePr w:hSpace="0" w:wrap="auto" w:vAnchor="margin" w:hAnchor="text" w:yAlign="inline"/>
            </w:pPr>
            <w:r w:rsidRPr="005D1F18">
              <w:t>subclassOf</w:t>
            </w:r>
          </w:p>
        </w:tc>
        <w:tc>
          <w:tcPr>
            <w:tcW w:w="3301" w:type="dxa"/>
          </w:tcPr>
          <w:p w14:paraId="57DF50C6" w14:textId="05467036" w:rsidR="00357841" w:rsidRPr="005D1F18" w:rsidRDefault="00357841" w:rsidP="005D1F18">
            <w:pPr>
              <w:pStyle w:val="NoSpacing"/>
              <w:framePr w:hSpace="0" w:wrap="auto" w:vAnchor="margin" w:hAnchor="text" w:yAlign="inline"/>
            </w:pPr>
            <w:r w:rsidRPr="005D1F18">
              <w:t>change:TimeVaryingConcept</w:t>
            </w:r>
          </w:p>
        </w:tc>
      </w:tr>
      <w:tr w:rsidR="00357841" w:rsidRPr="005D1F18" w14:paraId="2E16F723" w14:textId="77777777" w:rsidTr="00900668">
        <w:trPr>
          <w:cantSplit/>
        </w:trPr>
        <w:tc>
          <w:tcPr>
            <w:tcW w:w="3166" w:type="dxa"/>
            <w:vMerge/>
          </w:tcPr>
          <w:p w14:paraId="55BCC62A" w14:textId="77777777" w:rsidR="00357841" w:rsidRPr="005D1F18" w:rsidRDefault="00357841" w:rsidP="005D1F18">
            <w:pPr>
              <w:pStyle w:val="NoSpacing"/>
              <w:framePr w:hSpace="0" w:wrap="auto" w:vAnchor="margin" w:hAnchor="text" w:yAlign="inline"/>
            </w:pPr>
          </w:p>
        </w:tc>
        <w:tc>
          <w:tcPr>
            <w:tcW w:w="2883" w:type="dxa"/>
          </w:tcPr>
          <w:p w14:paraId="460B247B" w14:textId="7A4B7116" w:rsidR="00357841" w:rsidRPr="005D1F18" w:rsidRDefault="00357841" w:rsidP="005D1F18">
            <w:pPr>
              <w:pStyle w:val="NoSpacing"/>
              <w:framePr w:hSpace="0" w:wrap="auto" w:vAnchor="margin" w:hAnchor="text" w:yAlign="inline"/>
            </w:pPr>
            <w:r w:rsidRPr="005D1F18">
              <w:t>equivalentClass</w:t>
            </w:r>
          </w:p>
        </w:tc>
        <w:tc>
          <w:tcPr>
            <w:tcW w:w="3301" w:type="dxa"/>
          </w:tcPr>
          <w:p w14:paraId="348359C0" w14:textId="1CF4FE0F" w:rsidR="00357841" w:rsidRPr="005D1F18" w:rsidRDefault="00357841" w:rsidP="005D1F18">
            <w:pPr>
              <w:pStyle w:val="NoSpacing"/>
              <w:framePr w:hSpace="0" w:wrap="auto" w:vAnchor="margin" w:hAnchor="text" w:yAlign="inline"/>
            </w:pPr>
            <w:r w:rsidRPr="005D1F18">
              <w:t>change:hasManifestation some Link and  change:hasManifestation only Link</w:t>
            </w:r>
          </w:p>
        </w:tc>
      </w:tr>
      <w:tr w:rsidR="00357841" w:rsidRPr="005D1F18" w14:paraId="45B50B78" w14:textId="77777777" w:rsidTr="00900668">
        <w:trPr>
          <w:cantSplit/>
        </w:trPr>
        <w:tc>
          <w:tcPr>
            <w:tcW w:w="3166" w:type="dxa"/>
            <w:vMerge/>
          </w:tcPr>
          <w:p w14:paraId="41349652" w14:textId="77777777" w:rsidR="00357841" w:rsidRPr="005D1F18" w:rsidRDefault="00357841" w:rsidP="005D1F18">
            <w:pPr>
              <w:pStyle w:val="NoSpacing"/>
              <w:framePr w:hSpace="0" w:wrap="auto" w:vAnchor="margin" w:hAnchor="text" w:yAlign="inline"/>
            </w:pPr>
          </w:p>
        </w:tc>
        <w:tc>
          <w:tcPr>
            <w:tcW w:w="2883" w:type="dxa"/>
          </w:tcPr>
          <w:p w14:paraId="1977A022" w14:textId="6228B26D" w:rsidR="00357841" w:rsidRPr="005D1F18" w:rsidRDefault="00357841" w:rsidP="005D1F18">
            <w:pPr>
              <w:pStyle w:val="NoSpacing"/>
              <w:framePr w:hSpace="0" w:wrap="auto" w:vAnchor="margin" w:hAnchor="text" w:yAlign="inline"/>
            </w:pPr>
            <w:r w:rsidRPr="005D1F18">
              <w:t>change:existsAt</w:t>
            </w:r>
          </w:p>
        </w:tc>
        <w:tc>
          <w:tcPr>
            <w:tcW w:w="3301" w:type="dxa"/>
          </w:tcPr>
          <w:p w14:paraId="1D46F1C0" w14:textId="4E51DFCE" w:rsidR="00357841" w:rsidRPr="005D1F18" w:rsidRDefault="00357841" w:rsidP="005D1F18">
            <w:pPr>
              <w:pStyle w:val="NoSpacing"/>
              <w:framePr w:hSpace="0" w:wrap="auto" w:vAnchor="margin" w:hAnchor="text" w:yAlign="inline"/>
            </w:pPr>
            <w:r w:rsidRPr="005D1F18">
              <w:t>exactly 1 time:Interval</w:t>
            </w:r>
          </w:p>
        </w:tc>
      </w:tr>
      <w:tr w:rsidR="00357841" w:rsidRPr="005D1F18" w14:paraId="02DA9DE2" w14:textId="77777777" w:rsidTr="00900668">
        <w:trPr>
          <w:cantSplit/>
        </w:trPr>
        <w:tc>
          <w:tcPr>
            <w:tcW w:w="3166" w:type="dxa"/>
            <w:vMerge/>
          </w:tcPr>
          <w:p w14:paraId="4D85E7B0" w14:textId="77777777" w:rsidR="00357841" w:rsidRPr="005D1F18" w:rsidRDefault="00357841" w:rsidP="005D1F18">
            <w:pPr>
              <w:pStyle w:val="NoSpacing"/>
              <w:framePr w:hSpace="0" w:wrap="auto" w:vAnchor="margin" w:hAnchor="text" w:yAlign="inline"/>
            </w:pPr>
          </w:p>
        </w:tc>
        <w:tc>
          <w:tcPr>
            <w:tcW w:w="2883" w:type="dxa"/>
          </w:tcPr>
          <w:p w14:paraId="251636C3" w14:textId="69EC6715" w:rsidR="00357841" w:rsidRPr="005D1F18" w:rsidRDefault="00357841" w:rsidP="005D1F18">
            <w:pPr>
              <w:pStyle w:val="NoSpacing"/>
              <w:framePr w:hSpace="0" w:wrap="auto" w:vAnchor="margin" w:hAnchor="text" w:yAlign="inline"/>
            </w:pPr>
          </w:p>
        </w:tc>
        <w:tc>
          <w:tcPr>
            <w:tcW w:w="3301" w:type="dxa"/>
          </w:tcPr>
          <w:p w14:paraId="603F98ED" w14:textId="5617CBA5" w:rsidR="00357841" w:rsidRPr="005D1F18" w:rsidRDefault="00357841" w:rsidP="005D1F18">
            <w:pPr>
              <w:pStyle w:val="NoSpacing"/>
              <w:framePr w:hSpace="0" w:wrap="auto" w:vAnchor="margin" w:hAnchor="text" w:yAlign="inline"/>
            </w:pPr>
          </w:p>
        </w:tc>
      </w:tr>
      <w:tr w:rsidR="00357841" w:rsidRPr="005D1F18" w14:paraId="79836A39" w14:textId="77777777" w:rsidTr="00900668">
        <w:trPr>
          <w:cantSplit/>
        </w:trPr>
        <w:tc>
          <w:tcPr>
            <w:tcW w:w="3166" w:type="dxa"/>
            <w:vMerge/>
          </w:tcPr>
          <w:p w14:paraId="5F27ED0B" w14:textId="77777777" w:rsidR="00357841" w:rsidRPr="005D1F18" w:rsidRDefault="00357841" w:rsidP="005D1F18">
            <w:pPr>
              <w:pStyle w:val="NoSpacing"/>
              <w:framePr w:hSpace="0" w:wrap="auto" w:vAnchor="margin" w:hAnchor="text" w:yAlign="inline"/>
            </w:pPr>
          </w:p>
        </w:tc>
        <w:tc>
          <w:tcPr>
            <w:tcW w:w="2883" w:type="dxa"/>
          </w:tcPr>
          <w:p w14:paraId="19BDB4B6" w14:textId="07EEA89D" w:rsidR="00357841" w:rsidRPr="005D1F18" w:rsidRDefault="00357841" w:rsidP="005D1F18">
            <w:pPr>
              <w:pStyle w:val="NoSpacing"/>
              <w:framePr w:hSpace="0" w:wrap="auto" w:vAnchor="margin" w:hAnchor="text" w:yAlign="inline"/>
            </w:pPr>
            <w:r w:rsidRPr="005D1F18">
              <w:t>startNode</w:t>
            </w:r>
          </w:p>
        </w:tc>
        <w:tc>
          <w:tcPr>
            <w:tcW w:w="3301" w:type="dxa"/>
          </w:tcPr>
          <w:p w14:paraId="1DCA6B4F" w14:textId="1F5D4A16" w:rsidR="00357841" w:rsidRPr="005D1F18" w:rsidRDefault="00357841" w:rsidP="005D1F18">
            <w:pPr>
              <w:pStyle w:val="NoSpacing"/>
              <w:framePr w:hSpace="0" w:wrap="auto" w:vAnchor="margin" w:hAnchor="text" w:yAlign="inline"/>
            </w:pPr>
            <w:r w:rsidRPr="005D1F18">
              <w:t>exactly 1 NodePD</w:t>
            </w:r>
          </w:p>
        </w:tc>
      </w:tr>
      <w:tr w:rsidR="00357841" w:rsidRPr="005D1F18" w14:paraId="04DA0E9B" w14:textId="77777777" w:rsidTr="00900668">
        <w:trPr>
          <w:cantSplit/>
        </w:trPr>
        <w:tc>
          <w:tcPr>
            <w:tcW w:w="3166" w:type="dxa"/>
            <w:vMerge/>
          </w:tcPr>
          <w:p w14:paraId="418EF336" w14:textId="77777777" w:rsidR="00357841" w:rsidRPr="005D1F18" w:rsidRDefault="00357841" w:rsidP="005D1F18">
            <w:pPr>
              <w:pStyle w:val="NoSpacing"/>
              <w:framePr w:hSpace="0" w:wrap="auto" w:vAnchor="margin" w:hAnchor="text" w:yAlign="inline"/>
            </w:pPr>
          </w:p>
        </w:tc>
        <w:tc>
          <w:tcPr>
            <w:tcW w:w="2883" w:type="dxa"/>
          </w:tcPr>
          <w:p w14:paraId="241524AD" w14:textId="58EFFEFD" w:rsidR="00357841" w:rsidRPr="005D1F18" w:rsidRDefault="00357841" w:rsidP="005D1F18">
            <w:pPr>
              <w:pStyle w:val="NoSpacing"/>
              <w:framePr w:hSpace="0" w:wrap="auto" w:vAnchor="margin" w:hAnchor="text" w:yAlign="inline"/>
            </w:pPr>
            <w:r w:rsidRPr="005D1F18">
              <w:t>endNode</w:t>
            </w:r>
          </w:p>
        </w:tc>
        <w:tc>
          <w:tcPr>
            <w:tcW w:w="3301" w:type="dxa"/>
          </w:tcPr>
          <w:p w14:paraId="5A2CD451" w14:textId="0A161751" w:rsidR="00357841" w:rsidRPr="005D1F18" w:rsidRDefault="00357841" w:rsidP="005D1F18">
            <w:pPr>
              <w:pStyle w:val="NoSpacing"/>
              <w:framePr w:hSpace="0" w:wrap="auto" w:vAnchor="margin" w:hAnchor="text" w:yAlign="inline"/>
            </w:pPr>
            <w:r w:rsidRPr="005D1F18">
              <w:t>exactly 1 NodePD</w:t>
            </w:r>
          </w:p>
        </w:tc>
      </w:tr>
      <w:tr w:rsidR="00357841" w:rsidRPr="005D1F18" w14:paraId="3D1C805F" w14:textId="77777777" w:rsidTr="00900668">
        <w:trPr>
          <w:cantSplit/>
        </w:trPr>
        <w:tc>
          <w:tcPr>
            <w:tcW w:w="3166" w:type="dxa"/>
            <w:vMerge/>
          </w:tcPr>
          <w:p w14:paraId="132772E6" w14:textId="77777777" w:rsidR="00357841" w:rsidRPr="005D1F18" w:rsidRDefault="00357841" w:rsidP="005D1F18">
            <w:pPr>
              <w:pStyle w:val="NoSpacing"/>
              <w:framePr w:hSpace="0" w:wrap="auto" w:vAnchor="margin" w:hAnchor="text" w:yAlign="inline"/>
            </w:pPr>
          </w:p>
        </w:tc>
        <w:tc>
          <w:tcPr>
            <w:tcW w:w="2883" w:type="dxa"/>
          </w:tcPr>
          <w:p w14:paraId="6B6F964D" w14:textId="6832AE34" w:rsidR="00357841" w:rsidRPr="005D1F18" w:rsidRDefault="00357841" w:rsidP="005D1F18">
            <w:pPr>
              <w:pStyle w:val="NoSpacing"/>
              <w:framePr w:hSpace="0" w:wrap="auto" w:vAnchor="margin" w:hAnchor="text" w:yAlign="inline"/>
            </w:pPr>
            <w:r w:rsidRPr="005D1F18">
              <w:t>accessesComplex</w:t>
            </w:r>
          </w:p>
        </w:tc>
        <w:tc>
          <w:tcPr>
            <w:tcW w:w="3301" w:type="dxa"/>
          </w:tcPr>
          <w:p w14:paraId="32E60361" w14:textId="7B51FE9E" w:rsidR="00357841" w:rsidRPr="005D1F18" w:rsidRDefault="00357841" w:rsidP="005D1F18">
            <w:pPr>
              <w:pStyle w:val="NoSpacing"/>
              <w:framePr w:hSpace="0" w:wrap="auto" w:vAnchor="margin" w:hAnchor="text" w:yAlign="inline"/>
            </w:pPr>
            <w:r w:rsidRPr="005D1F18">
              <w:t>only TransportationComplexPD</w:t>
            </w:r>
          </w:p>
        </w:tc>
      </w:tr>
      <w:tr w:rsidR="00357841" w:rsidRPr="005D1F18" w14:paraId="52F8B005" w14:textId="77777777" w:rsidTr="00900668">
        <w:trPr>
          <w:cantSplit/>
        </w:trPr>
        <w:tc>
          <w:tcPr>
            <w:tcW w:w="3166" w:type="dxa"/>
            <w:vMerge w:val="restart"/>
          </w:tcPr>
          <w:p w14:paraId="09759814" w14:textId="754F8B0E" w:rsidR="00357841" w:rsidRPr="005D1F18" w:rsidRDefault="00357841" w:rsidP="005D1F18">
            <w:pPr>
              <w:pStyle w:val="NoSpacing"/>
              <w:framePr w:hSpace="0" w:wrap="auto" w:vAnchor="margin" w:hAnchor="text" w:yAlign="inline"/>
            </w:pPr>
            <w:r w:rsidRPr="005D1F18">
              <w:t>Link</w:t>
            </w:r>
          </w:p>
        </w:tc>
        <w:tc>
          <w:tcPr>
            <w:tcW w:w="2883" w:type="dxa"/>
          </w:tcPr>
          <w:p w14:paraId="7F57E964" w14:textId="5D287DC5" w:rsidR="00357841" w:rsidRPr="005D1F18" w:rsidRDefault="00357841" w:rsidP="005D1F18">
            <w:pPr>
              <w:pStyle w:val="NoSpacing"/>
              <w:framePr w:hSpace="0" w:wrap="auto" w:vAnchor="margin" w:hAnchor="text" w:yAlign="inline"/>
            </w:pPr>
            <w:r w:rsidRPr="005D1F18">
              <w:t>subclassOf</w:t>
            </w:r>
          </w:p>
        </w:tc>
        <w:tc>
          <w:tcPr>
            <w:tcW w:w="3301" w:type="dxa"/>
          </w:tcPr>
          <w:p w14:paraId="6AA18F05" w14:textId="756DC69B" w:rsidR="00357841" w:rsidRPr="005D1F18" w:rsidRDefault="00357841" w:rsidP="005D1F18">
            <w:pPr>
              <w:pStyle w:val="NoSpacing"/>
              <w:framePr w:hSpace="0" w:wrap="auto" w:vAnchor="margin" w:hAnchor="text" w:yAlign="inline"/>
            </w:pPr>
            <w:r w:rsidRPr="005D1F18">
              <w:t>change:Manifestation</w:t>
            </w:r>
          </w:p>
        </w:tc>
      </w:tr>
      <w:tr w:rsidR="00357841" w:rsidRPr="005D1F18" w14:paraId="1C0CA2DD" w14:textId="77777777" w:rsidTr="00900668">
        <w:trPr>
          <w:cantSplit/>
        </w:trPr>
        <w:tc>
          <w:tcPr>
            <w:tcW w:w="3166" w:type="dxa"/>
            <w:vMerge/>
          </w:tcPr>
          <w:p w14:paraId="5CD71A40" w14:textId="77777777" w:rsidR="00357841" w:rsidRPr="005D1F18" w:rsidRDefault="00357841" w:rsidP="005D1F18">
            <w:pPr>
              <w:pStyle w:val="NoSpacing"/>
              <w:framePr w:hSpace="0" w:wrap="auto" w:vAnchor="margin" w:hAnchor="text" w:yAlign="inline"/>
            </w:pPr>
          </w:p>
        </w:tc>
        <w:tc>
          <w:tcPr>
            <w:tcW w:w="2883" w:type="dxa"/>
          </w:tcPr>
          <w:p w14:paraId="4316EE1B" w14:textId="0F69128F" w:rsidR="00357841" w:rsidRPr="005D1F18" w:rsidRDefault="00357841" w:rsidP="005D1F18">
            <w:pPr>
              <w:pStyle w:val="NoSpacing"/>
              <w:framePr w:hSpace="0" w:wrap="auto" w:vAnchor="margin" w:hAnchor="text" w:yAlign="inline"/>
            </w:pPr>
            <w:r w:rsidRPr="005D1F18">
              <w:t>equivalentClass</w:t>
            </w:r>
          </w:p>
        </w:tc>
        <w:tc>
          <w:tcPr>
            <w:tcW w:w="3301" w:type="dxa"/>
          </w:tcPr>
          <w:p w14:paraId="61B94804" w14:textId="5AC982FE" w:rsidR="00357841" w:rsidRPr="005D1F18" w:rsidRDefault="00357841" w:rsidP="005D1F18">
            <w:pPr>
              <w:pStyle w:val="NoSpacing"/>
              <w:framePr w:hSpace="0" w:wrap="auto" w:vAnchor="margin" w:hAnchor="text" w:yAlign="inline"/>
            </w:pPr>
            <w:r w:rsidRPr="005D1F18">
              <w:t>change:manifestationOf some LinkPD and  change:manifestationOf only LinkPD</w:t>
            </w:r>
          </w:p>
        </w:tc>
      </w:tr>
      <w:tr w:rsidR="00357841" w:rsidRPr="005D1F18" w14:paraId="7799D29C" w14:textId="77777777" w:rsidTr="00900668">
        <w:trPr>
          <w:cantSplit/>
        </w:trPr>
        <w:tc>
          <w:tcPr>
            <w:tcW w:w="3166" w:type="dxa"/>
            <w:vMerge/>
          </w:tcPr>
          <w:p w14:paraId="4D6F3C33" w14:textId="77777777" w:rsidR="00357841" w:rsidRPr="005D1F18" w:rsidRDefault="00357841" w:rsidP="005D1F18">
            <w:pPr>
              <w:pStyle w:val="NoSpacing"/>
              <w:framePr w:hSpace="0" w:wrap="auto" w:vAnchor="margin" w:hAnchor="text" w:yAlign="inline"/>
            </w:pPr>
          </w:p>
        </w:tc>
        <w:tc>
          <w:tcPr>
            <w:tcW w:w="2883" w:type="dxa"/>
          </w:tcPr>
          <w:p w14:paraId="3F65415E" w14:textId="2479A082" w:rsidR="00357841" w:rsidRPr="005D1F18" w:rsidRDefault="00357841" w:rsidP="005D1F18">
            <w:pPr>
              <w:pStyle w:val="NoSpacing"/>
              <w:framePr w:hSpace="0" w:wrap="auto" w:vAnchor="margin" w:hAnchor="text" w:yAlign="inline"/>
            </w:pPr>
            <w:r w:rsidRPr="005D1F18">
              <w:t>change:existsAt</w:t>
            </w:r>
          </w:p>
        </w:tc>
        <w:tc>
          <w:tcPr>
            <w:tcW w:w="3301" w:type="dxa"/>
          </w:tcPr>
          <w:p w14:paraId="2A897D54" w14:textId="690F6687" w:rsidR="00357841" w:rsidRPr="005D1F18" w:rsidRDefault="00357841" w:rsidP="005D1F18">
            <w:pPr>
              <w:pStyle w:val="NoSpacing"/>
              <w:framePr w:hSpace="0" w:wrap="auto" w:vAnchor="margin" w:hAnchor="text" w:yAlign="inline"/>
            </w:pPr>
            <w:r w:rsidRPr="005D1F18">
              <w:t>exactly 1  time:TemporalEntity</w:t>
            </w:r>
          </w:p>
        </w:tc>
      </w:tr>
      <w:tr w:rsidR="00357841" w:rsidRPr="005D1F18" w14:paraId="3F63D205" w14:textId="77777777" w:rsidTr="00900668">
        <w:trPr>
          <w:cantSplit/>
        </w:trPr>
        <w:tc>
          <w:tcPr>
            <w:tcW w:w="3166" w:type="dxa"/>
            <w:vMerge/>
          </w:tcPr>
          <w:p w14:paraId="29859DAA" w14:textId="77777777" w:rsidR="00357841" w:rsidRPr="005D1F18" w:rsidRDefault="00357841" w:rsidP="005D1F18">
            <w:pPr>
              <w:pStyle w:val="NoSpacing"/>
              <w:framePr w:hSpace="0" w:wrap="auto" w:vAnchor="margin" w:hAnchor="text" w:yAlign="inline"/>
            </w:pPr>
          </w:p>
        </w:tc>
        <w:tc>
          <w:tcPr>
            <w:tcW w:w="2883" w:type="dxa"/>
          </w:tcPr>
          <w:p w14:paraId="05FE412D" w14:textId="74F6D6D0" w:rsidR="00357841" w:rsidRPr="005D1F18" w:rsidRDefault="00357841" w:rsidP="005D1F18">
            <w:pPr>
              <w:pStyle w:val="NoSpacing"/>
              <w:framePr w:hSpace="0" w:wrap="auto" w:vAnchor="margin" w:hAnchor="text" w:yAlign="inline"/>
            </w:pPr>
            <w:r w:rsidRPr="005D1F18">
              <w:t>containsArc</w:t>
            </w:r>
          </w:p>
        </w:tc>
        <w:tc>
          <w:tcPr>
            <w:tcW w:w="3301" w:type="dxa"/>
          </w:tcPr>
          <w:p w14:paraId="06171A97" w14:textId="7AAD5BF7" w:rsidR="00357841" w:rsidRPr="005D1F18" w:rsidRDefault="00357841" w:rsidP="005D1F18">
            <w:pPr>
              <w:pStyle w:val="NoSpacing"/>
              <w:framePr w:hSpace="0" w:wrap="auto" w:vAnchor="margin" w:hAnchor="text" w:yAlign="inline"/>
            </w:pPr>
            <w:r w:rsidRPr="005D1F18">
              <w:t>min 1 ArcPD</w:t>
            </w:r>
          </w:p>
        </w:tc>
      </w:tr>
      <w:tr w:rsidR="00F92DE6" w:rsidRPr="005D1F18" w14:paraId="59EEF52B" w14:textId="77777777" w:rsidTr="00900668">
        <w:trPr>
          <w:cantSplit/>
        </w:trPr>
        <w:tc>
          <w:tcPr>
            <w:tcW w:w="3166" w:type="dxa"/>
            <w:vMerge/>
          </w:tcPr>
          <w:p w14:paraId="340907A3" w14:textId="77777777" w:rsidR="00F92DE6" w:rsidRPr="005D1F18" w:rsidRDefault="00F92DE6" w:rsidP="005D1F18">
            <w:pPr>
              <w:pStyle w:val="NoSpacing"/>
              <w:framePr w:hSpace="0" w:wrap="auto" w:vAnchor="margin" w:hAnchor="text" w:yAlign="inline"/>
            </w:pPr>
          </w:p>
        </w:tc>
        <w:tc>
          <w:tcPr>
            <w:tcW w:w="2883" w:type="dxa"/>
          </w:tcPr>
          <w:p w14:paraId="5976BDF9" w14:textId="6E972C21" w:rsidR="00F92DE6" w:rsidRPr="005D1F18" w:rsidRDefault="00F92DE6" w:rsidP="005D1F18">
            <w:pPr>
              <w:pStyle w:val="NoSpacing"/>
              <w:framePr w:hSpace="0" w:wrap="auto" w:vAnchor="margin" w:hAnchor="text" w:yAlign="inline"/>
            </w:pPr>
            <w:r w:rsidRPr="005D1F18">
              <w:t>inverse (hasNetworkComponent)</w:t>
            </w:r>
          </w:p>
        </w:tc>
        <w:tc>
          <w:tcPr>
            <w:tcW w:w="3301" w:type="dxa"/>
          </w:tcPr>
          <w:p w14:paraId="3B62D76B" w14:textId="3884DA09" w:rsidR="00F92DE6" w:rsidRPr="005D1F18" w:rsidRDefault="00F92DE6" w:rsidP="005D1F18">
            <w:pPr>
              <w:pStyle w:val="NoSpacing"/>
              <w:framePr w:hSpace="0" w:wrap="auto" w:vAnchor="margin" w:hAnchor="text" w:yAlign="inline"/>
            </w:pPr>
            <w:r w:rsidRPr="005D1F18">
              <w:t>only Network (variant or invariant?)</w:t>
            </w:r>
          </w:p>
        </w:tc>
      </w:tr>
      <w:tr w:rsidR="00F92DE6" w:rsidRPr="005D1F18" w14:paraId="7CBB8A86" w14:textId="77777777" w:rsidTr="00900668">
        <w:trPr>
          <w:cantSplit/>
        </w:trPr>
        <w:tc>
          <w:tcPr>
            <w:tcW w:w="3166" w:type="dxa"/>
            <w:vMerge/>
          </w:tcPr>
          <w:p w14:paraId="737CE860" w14:textId="77777777" w:rsidR="00F92DE6" w:rsidRPr="005D1F18" w:rsidRDefault="00F92DE6" w:rsidP="005D1F18">
            <w:pPr>
              <w:pStyle w:val="NoSpacing"/>
              <w:framePr w:hSpace="0" w:wrap="auto" w:vAnchor="margin" w:hAnchor="text" w:yAlign="inline"/>
            </w:pPr>
          </w:p>
        </w:tc>
        <w:tc>
          <w:tcPr>
            <w:tcW w:w="2883" w:type="dxa"/>
          </w:tcPr>
          <w:p w14:paraId="19EB8D8F" w14:textId="1C5FF72C" w:rsidR="00F92DE6" w:rsidRPr="005D1F18" w:rsidRDefault="00F92DE6" w:rsidP="005D1F18">
            <w:pPr>
              <w:pStyle w:val="NoSpacing"/>
              <w:framePr w:hSpace="0" w:wrap="auto" w:vAnchor="margin" w:hAnchor="text" w:yAlign="inline"/>
            </w:pPr>
            <w:r w:rsidRPr="005D1F18">
              <w:t>associatedLinkLength</w:t>
            </w:r>
          </w:p>
        </w:tc>
        <w:tc>
          <w:tcPr>
            <w:tcW w:w="3301" w:type="dxa"/>
          </w:tcPr>
          <w:p w14:paraId="7CA262F7" w14:textId="289A1CDE" w:rsidR="00F92DE6" w:rsidRPr="005D1F18" w:rsidRDefault="00F92DE6" w:rsidP="005D1F18">
            <w:pPr>
              <w:pStyle w:val="NoSpacing"/>
              <w:framePr w:hSpace="0" w:wrap="auto" w:vAnchor="margin" w:hAnchor="text" w:yAlign="inline"/>
            </w:pPr>
            <w:r w:rsidRPr="005D1F18">
              <w:t>exactly 1 om:length</w:t>
            </w:r>
          </w:p>
        </w:tc>
      </w:tr>
      <w:tr w:rsidR="00F92DE6" w:rsidRPr="005D1F18" w14:paraId="48F7ED24" w14:textId="77777777" w:rsidTr="00900668">
        <w:trPr>
          <w:cantSplit/>
        </w:trPr>
        <w:tc>
          <w:tcPr>
            <w:tcW w:w="3166" w:type="dxa"/>
            <w:vMerge/>
          </w:tcPr>
          <w:p w14:paraId="41BE2CFE" w14:textId="77777777" w:rsidR="00F92DE6" w:rsidRPr="005D1F18" w:rsidRDefault="00F92DE6" w:rsidP="005D1F18">
            <w:pPr>
              <w:pStyle w:val="NoSpacing"/>
              <w:framePr w:hSpace="0" w:wrap="auto" w:vAnchor="margin" w:hAnchor="text" w:yAlign="inline"/>
            </w:pPr>
          </w:p>
        </w:tc>
        <w:tc>
          <w:tcPr>
            <w:tcW w:w="2883" w:type="dxa"/>
          </w:tcPr>
          <w:p w14:paraId="37D0DEEC" w14:textId="3625D42E" w:rsidR="00F92DE6" w:rsidRPr="005D1F18" w:rsidRDefault="00F92DE6" w:rsidP="005D1F18">
            <w:pPr>
              <w:pStyle w:val="NoSpacing"/>
              <w:framePr w:hSpace="0" w:wrap="auto" w:vAnchor="margin" w:hAnchor="text" w:yAlign="inline"/>
            </w:pPr>
            <w:r w:rsidRPr="005D1F18">
              <w:t>supportsMode</w:t>
            </w:r>
          </w:p>
        </w:tc>
        <w:tc>
          <w:tcPr>
            <w:tcW w:w="3301" w:type="dxa"/>
          </w:tcPr>
          <w:p w14:paraId="6304C49F" w14:textId="6417407E" w:rsidR="00F92DE6" w:rsidRPr="005D1F18" w:rsidRDefault="00F92DE6" w:rsidP="005D1F18">
            <w:pPr>
              <w:pStyle w:val="NoSpacing"/>
              <w:framePr w:hSpace="0" w:wrap="auto" w:vAnchor="margin" w:hAnchor="text" w:yAlign="inline"/>
            </w:pPr>
            <w:r w:rsidRPr="005D1F18">
              <w:t>min 1 Mode</w:t>
            </w:r>
          </w:p>
        </w:tc>
      </w:tr>
      <w:tr w:rsidR="00F92DE6" w:rsidRPr="005D1F18" w14:paraId="5B7A0240" w14:textId="77777777" w:rsidTr="00900668">
        <w:trPr>
          <w:cantSplit/>
        </w:trPr>
        <w:tc>
          <w:tcPr>
            <w:tcW w:w="3166" w:type="dxa"/>
            <w:vMerge/>
          </w:tcPr>
          <w:p w14:paraId="6A514EB3" w14:textId="77777777" w:rsidR="00F92DE6" w:rsidRPr="005D1F18" w:rsidRDefault="00F92DE6" w:rsidP="005D1F18">
            <w:pPr>
              <w:pStyle w:val="NoSpacing"/>
              <w:framePr w:hSpace="0" w:wrap="auto" w:vAnchor="margin" w:hAnchor="text" w:yAlign="inline"/>
            </w:pPr>
          </w:p>
        </w:tc>
        <w:tc>
          <w:tcPr>
            <w:tcW w:w="2883" w:type="dxa"/>
          </w:tcPr>
          <w:p w14:paraId="4C4513F3" w14:textId="3C69628E" w:rsidR="00F92DE6" w:rsidRPr="005D1F18" w:rsidRDefault="00F92DE6" w:rsidP="005D1F18">
            <w:pPr>
              <w:pStyle w:val="NoSpacing"/>
              <w:framePr w:hSpace="0" w:wrap="auto" w:vAnchor="margin" w:hAnchor="text" w:yAlign="inline"/>
            </w:pPr>
            <w:r w:rsidRPr="005D1F18">
              <w:t>hasNumLanes</w:t>
            </w:r>
          </w:p>
        </w:tc>
        <w:tc>
          <w:tcPr>
            <w:tcW w:w="3301" w:type="dxa"/>
          </w:tcPr>
          <w:p w14:paraId="111B32D6" w14:textId="3F270A0D" w:rsidR="00F92DE6" w:rsidRPr="005D1F18" w:rsidRDefault="00F92DE6" w:rsidP="005D1F18">
            <w:pPr>
              <w:pStyle w:val="NoSpacing"/>
              <w:framePr w:hSpace="0" w:wrap="auto" w:vAnchor="margin" w:hAnchor="text" w:yAlign="inline"/>
            </w:pPr>
            <w:r w:rsidRPr="005D1F18">
              <w:t>exactly 1 xsd:integer</w:t>
            </w:r>
          </w:p>
        </w:tc>
      </w:tr>
      <w:tr w:rsidR="00F92DE6" w:rsidRPr="005D1F18" w14:paraId="30DA7BC4" w14:textId="77777777" w:rsidTr="00900668">
        <w:trPr>
          <w:cantSplit/>
        </w:trPr>
        <w:tc>
          <w:tcPr>
            <w:tcW w:w="3166" w:type="dxa"/>
            <w:vMerge/>
          </w:tcPr>
          <w:p w14:paraId="1F4D07CB" w14:textId="77777777" w:rsidR="00F92DE6" w:rsidRPr="005D1F18" w:rsidRDefault="00F92DE6" w:rsidP="005D1F18">
            <w:pPr>
              <w:pStyle w:val="NoSpacing"/>
              <w:framePr w:hSpace="0" w:wrap="auto" w:vAnchor="margin" w:hAnchor="text" w:yAlign="inline"/>
            </w:pPr>
          </w:p>
        </w:tc>
        <w:tc>
          <w:tcPr>
            <w:tcW w:w="2883" w:type="dxa"/>
          </w:tcPr>
          <w:p w14:paraId="6930BE00" w14:textId="0D2C8390" w:rsidR="00F92DE6" w:rsidRPr="005D1F18" w:rsidRDefault="00F92DE6" w:rsidP="005D1F18">
            <w:pPr>
              <w:pStyle w:val="NoSpacing"/>
              <w:framePr w:hSpace="0" w:wrap="auto" w:vAnchor="margin" w:hAnchor="text" w:yAlign="inline"/>
            </w:pPr>
            <w:r w:rsidRPr="005D1F18">
              <w:t>hasVDF</w:t>
            </w:r>
          </w:p>
        </w:tc>
        <w:tc>
          <w:tcPr>
            <w:tcW w:w="3301" w:type="dxa"/>
          </w:tcPr>
          <w:p w14:paraId="0DF5FC3D" w14:textId="50105798" w:rsidR="00F92DE6" w:rsidRPr="005D1F18" w:rsidRDefault="00F92DE6" w:rsidP="005D1F18">
            <w:pPr>
              <w:pStyle w:val="NoSpacing"/>
              <w:framePr w:hSpace="0" w:wrap="auto" w:vAnchor="margin" w:hAnchor="text" w:yAlign="inline"/>
            </w:pPr>
            <w:r w:rsidRPr="005D1F18">
              <w:t>max 1 om: Quantity</w:t>
            </w:r>
          </w:p>
        </w:tc>
      </w:tr>
      <w:tr w:rsidR="00F92DE6" w:rsidRPr="005D1F18" w14:paraId="2A7C2037" w14:textId="77777777" w:rsidTr="00900668">
        <w:trPr>
          <w:cantSplit/>
        </w:trPr>
        <w:tc>
          <w:tcPr>
            <w:tcW w:w="3166" w:type="dxa"/>
            <w:vMerge/>
          </w:tcPr>
          <w:p w14:paraId="53E93515" w14:textId="77777777" w:rsidR="00F92DE6" w:rsidRPr="005D1F18" w:rsidRDefault="00F92DE6" w:rsidP="005D1F18">
            <w:pPr>
              <w:pStyle w:val="NoSpacing"/>
              <w:framePr w:hSpace="0" w:wrap="auto" w:vAnchor="margin" w:hAnchor="text" w:yAlign="inline"/>
            </w:pPr>
          </w:p>
        </w:tc>
        <w:tc>
          <w:tcPr>
            <w:tcW w:w="2883" w:type="dxa"/>
          </w:tcPr>
          <w:p w14:paraId="34A6377A" w14:textId="76ECA59C" w:rsidR="00F92DE6" w:rsidRPr="005D1F18" w:rsidRDefault="00F92DE6" w:rsidP="005D1F18">
            <w:pPr>
              <w:pStyle w:val="NoSpacing"/>
              <w:framePr w:hSpace="0" w:wrap="auto" w:vAnchor="margin" w:hAnchor="text" w:yAlign="inline"/>
            </w:pPr>
            <w:r w:rsidRPr="005D1F18">
              <w:t>hasLinkCapacity</w:t>
            </w:r>
          </w:p>
        </w:tc>
        <w:tc>
          <w:tcPr>
            <w:tcW w:w="3301" w:type="dxa"/>
          </w:tcPr>
          <w:p w14:paraId="67AB1CC8" w14:textId="17623B47" w:rsidR="00F92DE6" w:rsidRPr="005D1F18" w:rsidRDefault="00F92DE6" w:rsidP="005D1F18">
            <w:pPr>
              <w:pStyle w:val="NoSpacing"/>
              <w:framePr w:hSpace="0" w:wrap="auto" w:vAnchor="margin" w:hAnchor="text" w:yAlign="inline"/>
            </w:pPr>
            <w:r w:rsidRPr="005D1F18">
              <w:t>max 1 (om:Quantity and om:'has value' only (om:'has unit' only (om:'has numerator' only om:CardinalityUnitPerTime) and (om:'has denominator' only (om:'Cardinality Unit' and inverse(om:'has unit') only (inverse(om:'has value') only (gci:cardinality_of only (gci:defined_by only Arc)))))))</w:t>
            </w:r>
          </w:p>
        </w:tc>
      </w:tr>
      <w:tr w:rsidR="00F92DE6" w:rsidRPr="005D1F18" w14:paraId="16D12805" w14:textId="77777777" w:rsidTr="00900668">
        <w:trPr>
          <w:cantSplit/>
        </w:trPr>
        <w:tc>
          <w:tcPr>
            <w:tcW w:w="3166" w:type="dxa"/>
            <w:vMerge/>
          </w:tcPr>
          <w:p w14:paraId="44E52097" w14:textId="77777777" w:rsidR="00F92DE6" w:rsidRPr="005D1F18" w:rsidRDefault="00F92DE6" w:rsidP="005D1F18">
            <w:pPr>
              <w:pStyle w:val="NoSpacing"/>
              <w:framePr w:hSpace="0" w:wrap="auto" w:vAnchor="margin" w:hAnchor="text" w:yAlign="inline"/>
            </w:pPr>
          </w:p>
        </w:tc>
        <w:tc>
          <w:tcPr>
            <w:tcW w:w="2883" w:type="dxa"/>
          </w:tcPr>
          <w:p w14:paraId="25200EC8" w14:textId="32A3CA49" w:rsidR="00F92DE6" w:rsidRPr="005D1F18" w:rsidRDefault="00F92DE6" w:rsidP="005D1F18">
            <w:pPr>
              <w:pStyle w:val="NoSpacing"/>
              <w:framePr w:hSpace="0" w:wrap="auto" w:vAnchor="margin" w:hAnchor="text" w:yAlign="inline"/>
            </w:pPr>
            <w:r w:rsidRPr="005D1F18">
              <w:t>hasFreeFlowSpeed</w:t>
            </w:r>
          </w:p>
        </w:tc>
        <w:tc>
          <w:tcPr>
            <w:tcW w:w="3301" w:type="dxa"/>
          </w:tcPr>
          <w:p w14:paraId="59E3E4E6" w14:textId="3B5227DF" w:rsidR="00F92DE6" w:rsidRPr="005D1F18" w:rsidRDefault="00F92DE6" w:rsidP="005D1F18">
            <w:pPr>
              <w:pStyle w:val="NoSpacing"/>
              <w:framePr w:hSpace="0" w:wrap="auto" w:vAnchor="margin" w:hAnchor="text" w:yAlign="inline"/>
            </w:pPr>
            <w:r w:rsidRPr="005D1F18">
              <w:t>max 1 om:speed</w:t>
            </w:r>
          </w:p>
        </w:tc>
      </w:tr>
      <w:tr w:rsidR="00F92DE6" w:rsidRPr="005D1F18" w14:paraId="66470DFF" w14:textId="77777777" w:rsidTr="00900668">
        <w:trPr>
          <w:cantSplit/>
        </w:trPr>
        <w:tc>
          <w:tcPr>
            <w:tcW w:w="3166" w:type="dxa"/>
            <w:vMerge/>
          </w:tcPr>
          <w:p w14:paraId="263CEB12" w14:textId="77777777" w:rsidR="00F92DE6" w:rsidRPr="005D1F18" w:rsidRDefault="00F92DE6" w:rsidP="005D1F18">
            <w:pPr>
              <w:pStyle w:val="NoSpacing"/>
              <w:framePr w:hSpace="0" w:wrap="auto" w:vAnchor="margin" w:hAnchor="text" w:yAlign="inline"/>
            </w:pPr>
          </w:p>
        </w:tc>
        <w:tc>
          <w:tcPr>
            <w:tcW w:w="2883" w:type="dxa"/>
          </w:tcPr>
          <w:p w14:paraId="0A12E53D" w14:textId="36070DC9" w:rsidR="00F92DE6" w:rsidRPr="005D1F18" w:rsidRDefault="00F92DE6" w:rsidP="005D1F18">
            <w:pPr>
              <w:pStyle w:val="NoSpacing"/>
              <w:framePr w:hSpace="0" w:wrap="auto" w:vAnchor="margin" w:hAnchor="text" w:yAlign="inline"/>
            </w:pPr>
            <w:r w:rsidRPr="005D1F18">
              <w:t>hasPostedSpeed</w:t>
            </w:r>
          </w:p>
        </w:tc>
        <w:tc>
          <w:tcPr>
            <w:tcW w:w="3301" w:type="dxa"/>
          </w:tcPr>
          <w:p w14:paraId="11F10485" w14:textId="59D06AD4" w:rsidR="00F92DE6" w:rsidRPr="005D1F18" w:rsidRDefault="00F92DE6" w:rsidP="005D1F18">
            <w:pPr>
              <w:pStyle w:val="NoSpacing"/>
              <w:framePr w:hSpace="0" w:wrap="auto" w:vAnchor="margin" w:hAnchor="text" w:yAlign="inline"/>
            </w:pPr>
            <w:r w:rsidRPr="005D1F18">
              <w:t>max 1 om:speed</w:t>
            </w:r>
          </w:p>
        </w:tc>
      </w:tr>
      <w:tr w:rsidR="00F92DE6" w:rsidRPr="005D1F18" w14:paraId="1B12D45B" w14:textId="77777777" w:rsidTr="00900668">
        <w:trPr>
          <w:cantSplit/>
        </w:trPr>
        <w:tc>
          <w:tcPr>
            <w:tcW w:w="3166" w:type="dxa"/>
            <w:vMerge/>
          </w:tcPr>
          <w:p w14:paraId="2FAA480E" w14:textId="77777777" w:rsidR="00F92DE6" w:rsidRPr="005D1F18" w:rsidRDefault="00F92DE6" w:rsidP="005D1F18">
            <w:pPr>
              <w:pStyle w:val="NoSpacing"/>
              <w:framePr w:hSpace="0" w:wrap="auto" w:vAnchor="margin" w:hAnchor="text" w:yAlign="inline"/>
            </w:pPr>
          </w:p>
        </w:tc>
        <w:tc>
          <w:tcPr>
            <w:tcW w:w="2883" w:type="dxa"/>
          </w:tcPr>
          <w:p w14:paraId="329B07AC" w14:textId="47A8A8A5" w:rsidR="00F92DE6" w:rsidRPr="005D1F18" w:rsidRDefault="00F92DE6" w:rsidP="005D1F18">
            <w:pPr>
              <w:pStyle w:val="NoSpacing"/>
              <w:framePr w:hSpace="0" w:wrap="auto" w:vAnchor="margin" w:hAnchor="text" w:yAlign="inline"/>
            </w:pPr>
            <w:r w:rsidRPr="005D1F18">
              <w:t>hasToll</w:t>
            </w:r>
          </w:p>
        </w:tc>
        <w:tc>
          <w:tcPr>
            <w:tcW w:w="3301" w:type="dxa"/>
          </w:tcPr>
          <w:p w14:paraId="00822003" w14:textId="5A0A9008" w:rsidR="00F92DE6" w:rsidRPr="005D1F18" w:rsidRDefault="00F92DE6" w:rsidP="005D1F18">
            <w:pPr>
              <w:pStyle w:val="NoSpacing"/>
              <w:framePr w:hSpace="0" w:wrap="auto" w:vAnchor="margin" w:hAnchor="text" w:yAlign="inline"/>
            </w:pPr>
            <w:r w:rsidRPr="005D1F18">
              <w:t>only MonetaryValue</w:t>
            </w:r>
          </w:p>
        </w:tc>
      </w:tr>
      <w:tr w:rsidR="00F92DE6" w:rsidRPr="005D1F18" w14:paraId="6BA0FF5A" w14:textId="77777777" w:rsidTr="00900668">
        <w:trPr>
          <w:cantSplit/>
        </w:trPr>
        <w:tc>
          <w:tcPr>
            <w:tcW w:w="3166" w:type="dxa"/>
            <w:vMerge/>
          </w:tcPr>
          <w:p w14:paraId="4BDDE9E6" w14:textId="77777777" w:rsidR="00F92DE6" w:rsidRPr="005D1F18" w:rsidRDefault="00F92DE6" w:rsidP="005D1F18">
            <w:pPr>
              <w:pStyle w:val="NoSpacing"/>
              <w:framePr w:hSpace="0" w:wrap="auto" w:vAnchor="margin" w:hAnchor="text" w:yAlign="inline"/>
            </w:pPr>
          </w:p>
        </w:tc>
        <w:tc>
          <w:tcPr>
            <w:tcW w:w="2883" w:type="dxa"/>
          </w:tcPr>
          <w:p w14:paraId="1B63029C" w14:textId="5D8C7814" w:rsidR="00F92DE6" w:rsidRPr="005D1F18" w:rsidRDefault="00F92DE6" w:rsidP="005D1F18">
            <w:pPr>
              <w:pStyle w:val="NoSpacing"/>
              <w:framePr w:hSpace="0" w:wrap="auto" w:vAnchor="margin" w:hAnchor="text" w:yAlign="inline"/>
            </w:pPr>
            <w:r w:rsidRPr="005D1F18">
              <w:t>inMunicipality</w:t>
            </w:r>
          </w:p>
        </w:tc>
        <w:tc>
          <w:tcPr>
            <w:tcW w:w="3301" w:type="dxa"/>
          </w:tcPr>
          <w:p w14:paraId="4067DD49" w14:textId="16489A5E" w:rsidR="00F92DE6" w:rsidRPr="005D1F18" w:rsidRDefault="00F92DE6" w:rsidP="005D1F18">
            <w:pPr>
              <w:pStyle w:val="NoSpacing"/>
              <w:framePr w:hSpace="0" w:wrap="auto" w:vAnchor="margin" w:hAnchor="text" w:yAlign="inline"/>
            </w:pPr>
            <w:r w:rsidRPr="005D1F18">
              <w:t xml:space="preserve">exactly 1 Municipality </w:t>
            </w:r>
          </w:p>
        </w:tc>
      </w:tr>
      <w:tr w:rsidR="00F92DE6" w:rsidRPr="005D1F18" w14:paraId="163EA040" w14:textId="77777777" w:rsidTr="00900668">
        <w:trPr>
          <w:cantSplit/>
        </w:trPr>
        <w:tc>
          <w:tcPr>
            <w:tcW w:w="3166" w:type="dxa"/>
            <w:vMerge/>
          </w:tcPr>
          <w:p w14:paraId="6543F894" w14:textId="77777777" w:rsidR="00F92DE6" w:rsidRPr="005D1F18" w:rsidRDefault="00F92DE6" w:rsidP="005D1F18">
            <w:pPr>
              <w:pStyle w:val="NoSpacing"/>
              <w:framePr w:hSpace="0" w:wrap="auto" w:vAnchor="margin" w:hAnchor="text" w:yAlign="inline"/>
            </w:pPr>
          </w:p>
        </w:tc>
        <w:tc>
          <w:tcPr>
            <w:tcW w:w="2883" w:type="dxa"/>
          </w:tcPr>
          <w:p w14:paraId="7BA440B8" w14:textId="7B966B3F" w:rsidR="00F92DE6" w:rsidRPr="005D1F18" w:rsidRDefault="00F92DE6" w:rsidP="005D1F18">
            <w:pPr>
              <w:pStyle w:val="NoSpacing"/>
              <w:framePr w:hSpace="0" w:wrap="auto" w:vAnchor="margin" w:hAnchor="text" w:yAlign="inline"/>
            </w:pPr>
            <w:r w:rsidRPr="005D1F18">
              <w:t>inPlanningDistrict</w:t>
            </w:r>
          </w:p>
        </w:tc>
        <w:tc>
          <w:tcPr>
            <w:tcW w:w="3301" w:type="dxa"/>
          </w:tcPr>
          <w:p w14:paraId="6753D5D1" w14:textId="343565BB" w:rsidR="00F92DE6" w:rsidRPr="005D1F18" w:rsidRDefault="00F92DE6" w:rsidP="005D1F18">
            <w:pPr>
              <w:pStyle w:val="NoSpacing"/>
              <w:framePr w:hSpace="0" w:wrap="auto" w:vAnchor="margin" w:hAnchor="text" w:yAlign="inline"/>
            </w:pPr>
            <w:r w:rsidRPr="005D1F18">
              <w:t>exactly 1 PlanningDistrict</w:t>
            </w:r>
          </w:p>
        </w:tc>
      </w:tr>
      <w:tr w:rsidR="00F92DE6" w:rsidRPr="005D1F18" w14:paraId="3EB3D2C0" w14:textId="77777777" w:rsidTr="00900668">
        <w:trPr>
          <w:cantSplit/>
        </w:trPr>
        <w:tc>
          <w:tcPr>
            <w:tcW w:w="3166" w:type="dxa"/>
            <w:vMerge w:val="restart"/>
          </w:tcPr>
          <w:p w14:paraId="31B59454" w14:textId="77777777" w:rsidR="00F92DE6" w:rsidRPr="005D1F18" w:rsidRDefault="00F92DE6" w:rsidP="005D1F18">
            <w:pPr>
              <w:pStyle w:val="NoSpacing"/>
              <w:framePr w:hSpace="0" w:wrap="auto" w:vAnchor="margin" w:hAnchor="text" w:yAlign="inline"/>
            </w:pPr>
            <w:r w:rsidRPr="005D1F18">
              <w:t>ArcPD</w:t>
            </w:r>
          </w:p>
        </w:tc>
        <w:tc>
          <w:tcPr>
            <w:tcW w:w="2883" w:type="dxa"/>
          </w:tcPr>
          <w:p w14:paraId="1E081C15" w14:textId="77777777" w:rsidR="00F92DE6" w:rsidRPr="005D1F18" w:rsidRDefault="00F92DE6" w:rsidP="005D1F18">
            <w:pPr>
              <w:pStyle w:val="NoSpacing"/>
              <w:framePr w:hSpace="0" w:wrap="auto" w:vAnchor="margin" w:hAnchor="text" w:yAlign="inline"/>
            </w:pPr>
            <w:r w:rsidRPr="005D1F18">
              <w:t>subclassOf</w:t>
            </w:r>
          </w:p>
        </w:tc>
        <w:tc>
          <w:tcPr>
            <w:tcW w:w="3301" w:type="dxa"/>
          </w:tcPr>
          <w:p w14:paraId="382A02A2" w14:textId="77777777" w:rsidR="00F92DE6" w:rsidRPr="005D1F18" w:rsidRDefault="00F92DE6" w:rsidP="005D1F18">
            <w:pPr>
              <w:pStyle w:val="NoSpacing"/>
              <w:framePr w:hSpace="0" w:wrap="auto" w:vAnchor="margin" w:hAnchor="text" w:yAlign="inline"/>
            </w:pPr>
            <w:r w:rsidRPr="005D1F18">
              <w:t>change:TimeVaryingConcept</w:t>
            </w:r>
          </w:p>
        </w:tc>
      </w:tr>
      <w:tr w:rsidR="00F92DE6" w:rsidRPr="005D1F18" w14:paraId="362DE317" w14:textId="77777777" w:rsidTr="00900668">
        <w:trPr>
          <w:cantSplit/>
        </w:trPr>
        <w:tc>
          <w:tcPr>
            <w:tcW w:w="3166" w:type="dxa"/>
            <w:vMerge/>
          </w:tcPr>
          <w:p w14:paraId="13A8D7AF" w14:textId="77777777" w:rsidR="00F92DE6" w:rsidRPr="005D1F18" w:rsidRDefault="00F92DE6" w:rsidP="005D1F18">
            <w:pPr>
              <w:pStyle w:val="NoSpacing"/>
              <w:framePr w:hSpace="0" w:wrap="auto" w:vAnchor="margin" w:hAnchor="text" w:yAlign="inline"/>
            </w:pPr>
          </w:p>
        </w:tc>
        <w:tc>
          <w:tcPr>
            <w:tcW w:w="2883" w:type="dxa"/>
          </w:tcPr>
          <w:p w14:paraId="4F671670" w14:textId="77777777" w:rsidR="00F92DE6" w:rsidRPr="005D1F18" w:rsidRDefault="00F92DE6" w:rsidP="005D1F18">
            <w:pPr>
              <w:pStyle w:val="NoSpacing"/>
              <w:framePr w:hSpace="0" w:wrap="auto" w:vAnchor="margin" w:hAnchor="text" w:yAlign="inline"/>
            </w:pPr>
            <w:r w:rsidRPr="005D1F18">
              <w:t>equivalentClass</w:t>
            </w:r>
          </w:p>
        </w:tc>
        <w:tc>
          <w:tcPr>
            <w:tcW w:w="3301" w:type="dxa"/>
          </w:tcPr>
          <w:p w14:paraId="40D49390" w14:textId="77777777" w:rsidR="00F92DE6" w:rsidRPr="005D1F18" w:rsidRDefault="00F92DE6" w:rsidP="005D1F18">
            <w:pPr>
              <w:pStyle w:val="NoSpacing"/>
              <w:framePr w:hSpace="0" w:wrap="auto" w:vAnchor="margin" w:hAnchor="text" w:yAlign="inline"/>
            </w:pPr>
            <w:r w:rsidRPr="005D1F18">
              <w:t>change:hasManifestation some Arc and  change:hasManifestation only Arc</w:t>
            </w:r>
          </w:p>
        </w:tc>
      </w:tr>
      <w:tr w:rsidR="00F92DE6" w:rsidRPr="005D1F18" w14:paraId="7DBE7F2B" w14:textId="77777777" w:rsidTr="00900668">
        <w:trPr>
          <w:cantSplit/>
        </w:trPr>
        <w:tc>
          <w:tcPr>
            <w:tcW w:w="3166" w:type="dxa"/>
            <w:vMerge/>
          </w:tcPr>
          <w:p w14:paraId="196DB2CA" w14:textId="77777777" w:rsidR="00F92DE6" w:rsidRPr="005D1F18" w:rsidRDefault="00F92DE6" w:rsidP="005D1F18">
            <w:pPr>
              <w:pStyle w:val="NoSpacing"/>
              <w:framePr w:hSpace="0" w:wrap="auto" w:vAnchor="margin" w:hAnchor="text" w:yAlign="inline"/>
            </w:pPr>
          </w:p>
        </w:tc>
        <w:tc>
          <w:tcPr>
            <w:tcW w:w="2883" w:type="dxa"/>
          </w:tcPr>
          <w:p w14:paraId="2070A329" w14:textId="77777777" w:rsidR="00F92DE6" w:rsidRPr="005D1F18" w:rsidRDefault="00F92DE6" w:rsidP="005D1F18">
            <w:pPr>
              <w:pStyle w:val="NoSpacing"/>
              <w:framePr w:hSpace="0" w:wrap="auto" w:vAnchor="margin" w:hAnchor="text" w:yAlign="inline"/>
            </w:pPr>
            <w:r w:rsidRPr="005D1F18">
              <w:t>startNode</w:t>
            </w:r>
          </w:p>
        </w:tc>
        <w:tc>
          <w:tcPr>
            <w:tcW w:w="3301" w:type="dxa"/>
          </w:tcPr>
          <w:p w14:paraId="1C302314" w14:textId="77777777" w:rsidR="00F92DE6" w:rsidRPr="005D1F18" w:rsidRDefault="00F92DE6" w:rsidP="005D1F18">
            <w:pPr>
              <w:pStyle w:val="NoSpacing"/>
              <w:framePr w:hSpace="0" w:wrap="auto" w:vAnchor="margin" w:hAnchor="text" w:yAlign="inline"/>
            </w:pPr>
            <w:r w:rsidRPr="005D1F18">
              <w:t>exactly 1 NodePD</w:t>
            </w:r>
          </w:p>
        </w:tc>
      </w:tr>
      <w:tr w:rsidR="00F92DE6" w:rsidRPr="005D1F18" w14:paraId="33C4B080" w14:textId="77777777" w:rsidTr="00900668">
        <w:trPr>
          <w:cantSplit/>
        </w:trPr>
        <w:tc>
          <w:tcPr>
            <w:tcW w:w="3166" w:type="dxa"/>
            <w:vMerge/>
          </w:tcPr>
          <w:p w14:paraId="10218AB6" w14:textId="77777777" w:rsidR="00F92DE6" w:rsidRPr="005D1F18" w:rsidRDefault="00F92DE6" w:rsidP="005D1F18">
            <w:pPr>
              <w:pStyle w:val="NoSpacing"/>
              <w:framePr w:hSpace="0" w:wrap="auto" w:vAnchor="margin" w:hAnchor="text" w:yAlign="inline"/>
            </w:pPr>
          </w:p>
        </w:tc>
        <w:tc>
          <w:tcPr>
            <w:tcW w:w="2883" w:type="dxa"/>
          </w:tcPr>
          <w:p w14:paraId="71D325C8" w14:textId="77777777" w:rsidR="00F92DE6" w:rsidRPr="005D1F18" w:rsidRDefault="00F92DE6" w:rsidP="005D1F18">
            <w:pPr>
              <w:pStyle w:val="NoSpacing"/>
              <w:framePr w:hSpace="0" w:wrap="auto" w:vAnchor="margin" w:hAnchor="text" w:yAlign="inline"/>
            </w:pPr>
            <w:r w:rsidRPr="005D1F18">
              <w:t>endNode</w:t>
            </w:r>
          </w:p>
        </w:tc>
        <w:tc>
          <w:tcPr>
            <w:tcW w:w="3301" w:type="dxa"/>
          </w:tcPr>
          <w:p w14:paraId="4C5D564D" w14:textId="77777777" w:rsidR="00F92DE6" w:rsidRPr="005D1F18" w:rsidRDefault="00F92DE6" w:rsidP="005D1F18">
            <w:pPr>
              <w:pStyle w:val="NoSpacing"/>
              <w:framePr w:hSpace="0" w:wrap="auto" w:vAnchor="margin" w:hAnchor="text" w:yAlign="inline"/>
            </w:pPr>
            <w:r w:rsidRPr="005D1F18">
              <w:t>exactly 1 NodePD</w:t>
            </w:r>
          </w:p>
        </w:tc>
      </w:tr>
      <w:tr w:rsidR="00F92DE6" w:rsidRPr="005D1F18" w14:paraId="361BFDD6" w14:textId="77777777" w:rsidTr="00900668">
        <w:trPr>
          <w:cantSplit/>
        </w:trPr>
        <w:tc>
          <w:tcPr>
            <w:tcW w:w="3166" w:type="dxa"/>
            <w:vMerge/>
          </w:tcPr>
          <w:p w14:paraId="1BB3E0E4" w14:textId="77777777" w:rsidR="00F92DE6" w:rsidRPr="005D1F18" w:rsidRDefault="00F92DE6" w:rsidP="005D1F18">
            <w:pPr>
              <w:pStyle w:val="NoSpacing"/>
              <w:framePr w:hSpace="0" w:wrap="auto" w:vAnchor="margin" w:hAnchor="text" w:yAlign="inline"/>
            </w:pPr>
          </w:p>
        </w:tc>
        <w:tc>
          <w:tcPr>
            <w:tcW w:w="2883" w:type="dxa"/>
          </w:tcPr>
          <w:p w14:paraId="5EC73BC1" w14:textId="77777777" w:rsidR="00F92DE6" w:rsidRPr="005D1F18" w:rsidRDefault="00F92DE6" w:rsidP="005D1F18">
            <w:pPr>
              <w:pStyle w:val="NoSpacing"/>
              <w:framePr w:hSpace="0" w:wrap="auto" w:vAnchor="margin" w:hAnchor="text" w:yAlign="inline"/>
            </w:pPr>
            <w:r w:rsidRPr="005D1F18">
              <w:t>change:existsAt</w:t>
            </w:r>
          </w:p>
        </w:tc>
        <w:tc>
          <w:tcPr>
            <w:tcW w:w="3301" w:type="dxa"/>
          </w:tcPr>
          <w:p w14:paraId="1C4C4C68" w14:textId="77777777" w:rsidR="00F92DE6" w:rsidRPr="005D1F18" w:rsidRDefault="00F92DE6" w:rsidP="005D1F18">
            <w:pPr>
              <w:pStyle w:val="NoSpacing"/>
              <w:framePr w:hSpace="0" w:wrap="auto" w:vAnchor="margin" w:hAnchor="text" w:yAlign="inline"/>
            </w:pPr>
            <w:r w:rsidRPr="005D1F18">
              <w:t>exactly 1  time:Interval</w:t>
            </w:r>
          </w:p>
        </w:tc>
      </w:tr>
      <w:tr w:rsidR="00F92DE6" w:rsidRPr="005D1F18" w14:paraId="7E477E9A" w14:textId="77777777" w:rsidTr="00900668">
        <w:trPr>
          <w:cantSplit/>
        </w:trPr>
        <w:tc>
          <w:tcPr>
            <w:tcW w:w="3166" w:type="dxa"/>
            <w:vMerge/>
          </w:tcPr>
          <w:p w14:paraId="09FE21D8" w14:textId="77777777" w:rsidR="00F92DE6" w:rsidRPr="005D1F18" w:rsidRDefault="00F92DE6" w:rsidP="005D1F18">
            <w:pPr>
              <w:pStyle w:val="NoSpacing"/>
              <w:framePr w:hSpace="0" w:wrap="auto" w:vAnchor="margin" w:hAnchor="text" w:yAlign="inline"/>
            </w:pPr>
          </w:p>
        </w:tc>
        <w:tc>
          <w:tcPr>
            <w:tcW w:w="2883" w:type="dxa"/>
          </w:tcPr>
          <w:p w14:paraId="7565226C" w14:textId="17D0CACA" w:rsidR="00F92DE6" w:rsidRPr="005D1F18" w:rsidRDefault="00F92DE6" w:rsidP="005D1F18">
            <w:pPr>
              <w:pStyle w:val="NoSpacing"/>
              <w:framePr w:hSpace="0" w:wrap="auto" w:vAnchor="margin" w:hAnchor="text" w:yAlign="inline"/>
            </w:pPr>
            <w:r w:rsidRPr="005D1F18">
              <w:t>accessesComplex</w:t>
            </w:r>
          </w:p>
        </w:tc>
        <w:tc>
          <w:tcPr>
            <w:tcW w:w="3301" w:type="dxa"/>
          </w:tcPr>
          <w:p w14:paraId="43E689F6" w14:textId="4571C88E" w:rsidR="00F92DE6" w:rsidRPr="005D1F18" w:rsidRDefault="00F92DE6" w:rsidP="005D1F18">
            <w:pPr>
              <w:pStyle w:val="NoSpacing"/>
              <w:framePr w:hSpace="0" w:wrap="auto" w:vAnchor="margin" w:hAnchor="text" w:yAlign="inline"/>
            </w:pPr>
            <w:r w:rsidRPr="005D1F18">
              <w:t>only TransportationComplexPD</w:t>
            </w:r>
          </w:p>
        </w:tc>
      </w:tr>
      <w:tr w:rsidR="00F92DE6" w:rsidRPr="005D1F18" w14:paraId="0FE8DA32" w14:textId="77777777" w:rsidTr="00900668">
        <w:trPr>
          <w:cantSplit/>
        </w:trPr>
        <w:tc>
          <w:tcPr>
            <w:tcW w:w="3166" w:type="dxa"/>
            <w:vMerge/>
          </w:tcPr>
          <w:p w14:paraId="17353640" w14:textId="77777777" w:rsidR="00F92DE6" w:rsidRPr="005D1F18" w:rsidRDefault="00F92DE6" w:rsidP="005D1F18">
            <w:pPr>
              <w:pStyle w:val="NoSpacing"/>
              <w:framePr w:hSpace="0" w:wrap="auto" w:vAnchor="margin" w:hAnchor="text" w:yAlign="inline"/>
            </w:pPr>
          </w:p>
        </w:tc>
        <w:tc>
          <w:tcPr>
            <w:tcW w:w="2883" w:type="dxa"/>
          </w:tcPr>
          <w:p w14:paraId="6F6EF2EA" w14:textId="7307728C" w:rsidR="00F92DE6" w:rsidRPr="005D1F18" w:rsidRDefault="00F92DE6" w:rsidP="005D1F18">
            <w:pPr>
              <w:pStyle w:val="NoSpacing"/>
              <w:framePr w:hSpace="0" w:wrap="auto" w:vAnchor="margin" w:hAnchor="text" w:yAlign="inline"/>
            </w:pPr>
            <w:r w:rsidRPr="005D1F18">
              <w:t>containedInLink</w:t>
            </w:r>
          </w:p>
        </w:tc>
        <w:tc>
          <w:tcPr>
            <w:tcW w:w="3301" w:type="dxa"/>
          </w:tcPr>
          <w:p w14:paraId="0E69E7A8" w14:textId="13C38993" w:rsidR="00F92DE6" w:rsidRPr="005D1F18" w:rsidRDefault="00F92DE6" w:rsidP="005D1F18">
            <w:pPr>
              <w:pStyle w:val="NoSpacing"/>
              <w:framePr w:hSpace="0" w:wrap="auto" w:vAnchor="margin" w:hAnchor="text" w:yAlign="inline"/>
            </w:pPr>
            <w:r w:rsidRPr="005D1F18">
              <w:t>exactly 1 LinkPD</w:t>
            </w:r>
          </w:p>
        </w:tc>
      </w:tr>
      <w:tr w:rsidR="00F92DE6" w:rsidRPr="005D1F18" w14:paraId="7DAED87A" w14:textId="77777777" w:rsidTr="00900668">
        <w:trPr>
          <w:cantSplit/>
        </w:trPr>
        <w:tc>
          <w:tcPr>
            <w:tcW w:w="3166" w:type="dxa"/>
            <w:vMerge w:val="restart"/>
          </w:tcPr>
          <w:p w14:paraId="6AE5BC3A" w14:textId="77777777" w:rsidR="00F92DE6" w:rsidRPr="005D1F18" w:rsidRDefault="00F92DE6" w:rsidP="005D1F18">
            <w:pPr>
              <w:pStyle w:val="NoSpacing"/>
              <w:framePr w:hSpace="0" w:wrap="auto" w:vAnchor="margin" w:hAnchor="text" w:yAlign="inline"/>
            </w:pPr>
            <w:r w:rsidRPr="005D1F18">
              <w:t>Arc</w:t>
            </w:r>
          </w:p>
        </w:tc>
        <w:tc>
          <w:tcPr>
            <w:tcW w:w="2883" w:type="dxa"/>
          </w:tcPr>
          <w:p w14:paraId="0A72F3D6" w14:textId="77777777" w:rsidR="00F92DE6" w:rsidRPr="005D1F18" w:rsidRDefault="00F92DE6" w:rsidP="005D1F18">
            <w:pPr>
              <w:pStyle w:val="NoSpacing"/>
              <w:framePr w:hSpace="0" w:wrap="auto" w:vAnchor="margin" w:hAnchor="text" w:yAlign="inline"/>
            </w:pPr>
            <w:r w:rsidRPr="005D1F18">
              <w:t>subclassOf</w:t>
            </w:r>
          </w:p>
        </w:tc>
        <w:tc>
          <w:tcPr>
            <w:tcW w:w="3301" w:type="dxa"/>
          </w:tcPr>
          <w:p w14:paraId="77010878" w14:textId="77777777" w:rsidR="00F92DE6" w:rsidRPr="005D1F18" w:rsidRDefault="00F92DE6" w:rsidP="005D1F18">
            <w:pPr>
              <w:pStyle w:val="NoSpacing"/>
              <w:framePr w:hSpace="0" w:wrap="auto" w:vAnchor="margin" w:hAnchor="text" w:yAlign="inline"/>
            </w:pPr>
            <w:r w:rsidRPr="005D1F18">
              <w:t>change:Manifestation</w:t>
            </w:r>
          </w:p>
        </w:tc>
      </w:tr>
      <w:tr w:rsidR="00F92DE6" w:rsidRPr="005D1F18" w14:paraId="1EAABD6B" w14:textId="77777777" w:rsidTr="00900668">
        <w:trPr>
          <w:cantSplit/>
        </w:trPr>
        <w:tc>
          <w:tcPr>
            <w:tcW w:w="3166" w:type="dxa"/>
            <w:vMerge/>
          </w:tcPr>
          <w:p w14:paraId="37B3CE4F" w14:textId="77777777" w:rsidR="00F92DE6" w:rsidRPr="005D1F18" w:rsidRDefault="00F92DE6" w:rsidP="005D1F18">
            <w:pPr>
              <w:pStyle w:val="NoSpacing"/>
              <w:framePr w:hSpace="0" w:wrap="auto" w:vAnchor="margin" w:hAnchor="text" w:yAlign="inline"/>
            </w:pPr>
          </w:p>
        </w:tc>
        <w:tc>
          <w:tcPr>
            <w:tcW w:w="2883" w:type="dxa"/>
          </w:tcPr>
          <w:p w14:paraId="07FE8EA2" w14:textId="77777777" w:rsidR="00F92DE6" w:rsidRPr="005D1F18" w:rsidRDefault="00F92DE6" w:rsidP="005D1F18">
            <w:pPr>
              <w:pStyle w:val="NoSpacing"/>
              <w:framePr w:hSpace="0" w:wrap="auto" w:vAnchor="margin" w:hAnchor="text" w:yAlign="inline"/>
            </w:pPr>
            <w:r w:rsidRPr="005D1F18">
              <w:t>equivalentClass</w:t>
            </w:r>
          </w:p>
        </w:tc>
        <w:tc>
          <w:tcPr>
            <w:tcW w:w="3301" w:type="dxa"/>
          </w:tcPr>
          <w:p w14:paraId="4BB29FD6" w14:textId="77777777" w:rsidR="00F92DE6" w:rsidRPr="005D1F18" w:rsidRDefault="00F92DE6" w:rsidP="005D1F18">
            <w:pPr>
              <w:pStyle w:val="NoSpacing"/>
              <w:framePr w:hSpace="0" w:wrap="auto" w:vAnchor="margin" w:hAnchor="text" w:yAlign="inline"/>
            </w:pPr>
            <w:r w:rsidRPr="005D1F18">
              <w:t>change:manifestationOf some ArcPD and  change:manifestationOf only ArcPD</w:t>
            </w:r>
          </w:p>
        </w:tc>
      </w:tr>
      <w:tr w:rsidR="00F92DE6" w:rsidRPr="005D1F18" w14:paraId="0B715C68" w14:textId="77777777" w:rsidTr="00900668">
        <w:trPr>
          <w:cantSplit/>
        </w:trPr>
        <w:tc>
          <w:tcPr>
            <w:tcW w:w="3166" w:type="dxa"/>
            <w:vMerge/>
          </w:tcPr>
          <w:p w14:paraId="17318232" w14:textId="77777777" w:rsidR="00F92DE6" w:rsidRPr="005D1F18" w:rsidRDefault="00F92DE6" w:rsidP="005D1F18">
            <w:pPr>
              <w:pStyle w:val="NoSpacing"/>
              <w:framePr w:hSpace="0" w:wrap="auto" w:vAnchor="margin" w:hAnchor="text" w:yAlign="inline"/>
            </w:pPr>
          </w:p>
        </w:tc>
        <w:tc>
          <w:tcPr>
            <w:tcW w:w="2883" w:type="dxa"/>
          </w:tcPr>
          <w:p w14:paraId="615C8736" w14:textId="77777777" w:rsidR="00F92DE6" w:rsidRPr="005D1F18" w:rsidRDefault="00F92DE6" w:rsidP="005D1F18">
            <w:pPr>
              <w:pStyle w:val="NoSpacing"/>
              <w:framePr w:hSpace="0" w:wrap="auto" w:vAnchor="margin" w:hAnchor="text" w:yAlign="inline"/>
            </w:pPr>
            <w:r w:rsidRPr="005D1F18">
              <w:t>change:existsAt</w:t>
            </w:r>
          </w:p>
        </w:tc>
        <w:tc>
          <w:tcPr>
            <w:tcW w:w="3301" w:type="dxa"/>
          </w:tcPr>
          <w:p w14:paraId="35BC14A9" w14:textId="77777777" w:rsidR="00F92DE6" w:rsidRPr="005D1F18" w:rsidRDefault="00F92DE6" w:rsidP="005D1F18">
            <w:pPr>
              <w:pStyle w:val="NoSpacing"/>
              <w:framePr w:hSpace="0" w:wrap="auto" w:vAnchor="margin" w:hAnchor="text" w:yAlign="inline"/>
            </w:pPr>
            <w:r w:rsidRPr="005D1F18">
              <w:t>exactly 1  time:TemporalEntity</w:t>
            </w:r>
          </w:p>
        </w:tc>
      </w:tr>
      <w:tr w:rsidR="00F92DE6" w:rsidRPr="005D1F18" w14:paraId="4F570440" w14:textId="77777777" w:rsidTr="00900668">
        <w:trPr>
          <w:cantSplit/>
        </w:trPr>
        <w:tc>
          <w:tcPr>
            <w:tcW w:w="3166" w:type="dxa"/>
            <w:vMerge/>
          </w:tcPr>
          <w:p w14:paraId="16F2C06D" w14:textId="77777777" w:rsidR="00F92DE6" w:rsidRPr="005D1F18" w:rsidRDefault="00F92DE6" w:rsidP="005D1F18">
            <w:pPr>
              <w:pStyle w:val="NoSpacing"/>
              <w:framePr w:hSpace="0" w:wrap="auto" w:vAnchor="margin" w:hAnchor="text" w:yAlign="inline"/>
            </w:pPr>
          </w:p>
        </w:tc>
        <w:tc>
          <w:tcPr>
            <w:tcW w:w="2883" w:type="dxa"/>
          </w:tcPr>
          <w:p w14:paraId="79CCC360" w14:textId="77777777" w:rsidR="00F92DE6" w:rsidRPr="005D1F18" w:rsidRDefault="00F92DE6" w:rsidP="005D1F18">
            <w:pPr>
              <w:pStyle w:val="NoSpacing"/>
              <w:framePr w:hSpace="0" w:wrap="auto" w:vAnchor="margin" w:hAnchor="text" w:yAlign="inline"/>
            </w:pPr>
            <w:r w:rsidRPr="005D1F18">
              <w:t>accessesComplex</w:t>
            </w:r>
          </w:p>
        </w:tc>
        <w:tc>
          <w:tcPr>
            <w:tcW w:w="3301" w:type="dxa"/>
          </w:tcPr>
          <w:p w14:paraId="3F703967" w14:textId="77777777" w:rsidR="00F92DE6" w:rsidRPr="005D1F18" w:rsidRDefault="00F92DE6" w:rsidP="005D1F18">
            <w:pPr>
              <w:pStyle w:val="NoSpacing"/>
              <w:framePr w:hSpace="0" w:wrap="auto" w:vAnchor="margin" w:hAnchor="text" w:yAlign="inline"/>
            </w:pPr>
            <w:r w:rsidRPr="005D1F18">
              <w:t>only TransportationComplex</w:t>
            </w:r>
          </w:p>
        </w:tc>
      </w:tr>
      <w:tr w:rsidR="00F92DE6" w:rsidRPr="005D1F18" w14:paraId="1229BE1A" w14:textId="77777777" w:rsidTr="00900668">
        <w:trPr>
          <w:cantSplit/>
        </w:trPr>
        <w:tc>
          <w:tcPr>
            <w:tcW w:w="3166" w:type="dxa"/>
            <w:vMerge/>
          </w:tcPr>
          <w:p w14:paraId="584AF14D" w14:textId="77777777" w:rsidR="00F92DE6" w:rsidRPr="005D1F18" w:rsidRDefault="00F92DE6" w:rsidP="005D1F18">
            <w:pPr>
              <w:pStyle w:val="NoSpacing"/>
              <w:framePr w:hSpace="0" w:wrap="auto" w:vAnchor="margin" w:hAnchor="text" w:yAlign="inline"/>
            </w:pPr>
          </w:p>
        </w:tc>
        <w:tc>
          <w:tcPr>
            <w:tcW w:w="2883" w:type="dxa"/>
          </w:tcPr>
          <w:p w14:paraId="4E17FFF2" w14:textId="14932342" w:rsidR="00F92DE6" w:rsidRPr="005D1F18" w:rsidRDefault="00F92DE6" w:rsidP="005D1F18">
            <w:pPr>
              <w:pStyle w:val="NoSpacing"/>
              <w:framePr w:hSpace="0" w:wrap="auto" w:vAnchor="margin" w:hAnchor="text" w:yAlign="inline"/>
            </w:pPr>
            <w:r w:rsidRPr="005D1F18">
              <w:t>inverse (hasNetworkComponent)</w:t>
            </w:r>
          </w:p>
        </w:tc>
        <w:tc>
          <w:tcPr>
            <w:tcW w:w="3301" w:type="dxa"/>
          </w:tcPr>
          <w:p w14:paraId="09C2D31D" w14:textId="77777777" w:rsidR="00F92DE6" w:rsidRPr="005D1F18" w:rsidRDefault="00F92DE6" w:rsidP="005D1F18">
            <w:pPr>
              <w:pStyle w:val="NoSpacing"/>
              <w:framePr w:hSpace="0" w:wrap="auto" w:vAnchor="margin" w:hAnchor="text" w:yAlign="inline"/>
            </w:pPr>
            <w:r w:rsidRPr="005D1F18">
              <w:t>only Network</w:t>
            </w:r>
          </w:p>
        </w:tc>
      </w:tr>
      <w:tr w:rsidR="00F92DE6" w:rsidRPr="005D1F18" w14:paraId="3A422BC2" w14:textId="77777777" w:rsidTr="00900668">
        <w:trPr>
          <w:cantSplit/>
        </w:trPr>
        <w:tc>
          <w:tcPr>
            <w:tcW w:w="3166" w:type="dxa"/>
            <w:vMerge/>
          </w:tcPr>
          <w:p w14:paraId="666EB89F" w14:textId="77777777" w:rsidR="00F92DE6" w:rsidRPr="005D1F18" w:rsidRDefault="00F92DE6" w:rsidP="005D1F18">
            <w:pPr>
              <w:pStyle w:val="NoSpacing"/>
              <w:framePr w:hSpace="0" w:wrap="auto" w:vAnchor="margin" w:hAnchor="text" w:yAlign="inline"/>
            </w:pPr>
          </w:p>
        </w:tc>
        <w:tc>
          <w:tcPr>
            <w:tcW w:w="2883" w:type="dxa"/>
          </w:tcPr>
          <w:p w14:paraId="40AD890C" w14:textId="77777777" w:rsidR="00F92DE6" w:rsidRPr="005D1F18" w:rsidRDefault="00F92DE6" w:rsidP="005D1F18">
            <w:pPr>
              <w:pStyle w:val="NoSpacing"/>
              <w:framePr w:hSpace="0" w:wrap="auto" w:vAnchor="margin" w:hAnchor="text" w:yAlign="inline"/>
            </w:pPr>
            <w:r w:rsidRPr="005D1F18">
              <w:t>hasControl</w:t>
            </w:r>
          </w:p>
        </w:tc>
        <w:tc>
          <w:tcPr>
            <w:tcW w:w="3301" w:type="dxa"/>
          </w:tcPr>
          <w:p w14:paraId="5C6F70AB" w14:textId="77777777" w:rsidR="00F92DE6" w:rsidRPr="005D1F18" w:rsidRDefault="00F92DE6" w:rsidP="005D1F18">
            <w:pPr>
              <w:pStyle w:val="NoSpacing"/>
              <w:framePr w:hSpace="0" w:wrap="auto" w:vAnchor="margin" w:hAnchor="text" w:yAlign="inline"/>
            </w:pPr>
            <w:r w:rsidRPr="005D1F18">
              <w:t>only AccessRestriction</w:t>
            </w:r>
          </w:p>
        </w:tc>
      </w:tr>
      <w:tr w:rsidR="00F92DE6" w:rsidRPr="005D1F18" w14:paraId="6CE3CCE0" w14:textId="77777777" w:rsidTr="00900668">
        <w:trPr>
          <w:cantSplit/>
        </w:trPr>
        <w:tc>
          <w:tcPr>
            <w:tcW w:w="3166" w:type="dxa"/>
            <w:vMerge/>
          </w:tcPr>
          <w:p w14:paraId="4FF6980B" w14:textId="77777777" w:rsidR="00F92DE6" w:rsidRPr="005D1F18" w:rsidRDefault="00F92DE6" w:rsidP="005D1F18">
            <w:pPr>
              <w:pStyle w:val="NoSpacing"/>
              <w:framePr w:hSpace="0" w:wrap="auto" w:vAnchor="margin" w:hAnchor="text" w:yAlign="inline"/>
            </w:pPr>
          </w:p>
        </w:tc>
        <w:tc>
          <w:tcPr>
            <w:tcW w:w="2883" w:type="dxa"/>
          </w:tcPr>
          <w:p w14:paraId="4233CE77" w14:textId="1400AE33" w:rsidR="00F92DE6" w:rsidRPr="005D1F18" w:rsidRDefault="00F92DE6" w:rsidP="005D1F18">
            <w:pPr>
              <w:pStyle w:val="NoSpacing"/>
              <w:framePr w:hSpace="0" w:wrap="auto" w:vAnchor="margin" w:hAnchor="text" w:yAlign="inline"/>
            </w:pPr>
            <w:r w:rsidRPr="005D1F18">
              <w:t>supportsMode</w:t>
            </w:r>
          </w:p>
        </w:tc>
        <w:tc>
          <w:tcPr>
            <w:tcW w:w="3301" w:type="dxa"/>
          </w:tcPr>
          <w:p w14:paraId="5884775B" w14:textId="7CF6A110" w:rsidR="00F92DE6" w:rsidRPr="005D1F18" w:rsidRDefault="00F92DE6" w:rsidP="005D1F18">
            <w:pPr>
              <w:pStyle w:val="NoSpacing"/>
              <w:framePr w:hSpace="0" w:wrap="auto" w:vAnchor="margin" w:hAnchor="text" w:yAlign="inline"/>
            </w:pPr>
            <w:r w:rsidRPr="005D1F18">
              <w:t>min 1 Mode</w:t>
            </w:r>
          </w:p>
        </w:tc>
      </w:tr>
      <w:tr w:rsidR="00F92DE6" w:rsidRPr="005D1F18" w14:paraId="431265CE" w14:textId="77777777" w:rsidTr="00900668">
        <w:trPr>
          <w:cantSplit/>
        </w:trPr>
        <w:tc>
          <w:tcPr>
            <w:tcW w:w="3166" w:type="dxa"/>
            <w:vMerge/>
          </w:tcPr>
          <w:p w14:paraId="617D6F18" w14:textId="77777777" w:rsidR="00F92DE6" w:rsidRPr="005D1F18" w:rsidRDefault="00F92DE6" w:rsidP="005D1F18">
            <w:pPr>
              <w:pStyle w:val="NoSpacing"/>
              <w:framePr w:hSpace="0" w:wrap="auto" w:vAnchor="margin" w:hAnchor="text" w:yAlign="inline"/>
            </w:pPr>
          </w:p>
        </w:tc>
        <w:tc>
          <w:tcPr>
            <w:tcW w:w="2883" w:type="dxa"/>
          </w:tcPr>
          <w:p w14:paraId="241BDC6A" w14:textId="33D85D3D" w:rsidR="00F92DE6" w:rsidRPr="005D1F18" w:rsidRDefault="00F92DE6" w:rsidP="005D1F18">
            <w:pPr>
              <w:pStyle w:val="NoSpacing"/>
              <w:framePr w:hSpace="0" w:wrap="auto" w:vAnchor="margin" w:hAnchor="text" w:yAlign="inline"/>
            </w:pPr>
            <w:r w:rsidRPr="005D1F18">
              <w:t>hasLaneCapacity</w:t>
            </w:r>
          </w:p>
        </w:tc>
        <w:tc>
          <w:tcPr>
            <w:tcW w:w="3301" w:type="dxa"/>
          </w:tcPr>
          <w:p w14:paraId="5BE3892D" w14:textId="638A9BDA" w:rsidR="00F92DE6" w:rsidRPr="005D1F18" w:rsidRDefault="00F92DE6" w:rsidP="005D1F18">
            <w:pPr>
              <w:pStyle w:val="NoSpacing"/>
              <w:framePr w:hSpace="0" w:wrap="auto" w:vAnchor="margin" w:hAnchor="text" w:yAlign="inline"/>
            </w:pPr>
            <w:r w:rsidRPr="005D1F18">
              <w:t>exactly 1 om:CapacityRate</w:t>
            </w:r>
          </w:p>
        </w:tc>
      </w:tr>
      <w:tr w:rsidR="00F92DE6" w:rsidRPr="005D1F18" w14:paraId="30EC6420" w14:textId="77777777" w:rsidTr="00900668">
        <w:trPr>
          <w:cantSplit/>
        </w:trPr>
        <w:tc>
          <w:tcPr>
            <w:tcW w:w="3166" w:type="dxa"/>
            <w:vMerge/>
          </w:tcPr>
          <w:p w14:paraId="7E5B88AE" w14:textId="77777777" w:rsidR="00F92DE6" w:rsidRPr="005D1F18" w:rsidRDefault="00F92DE6" w:rsidP="005D1F18">
            <w:pPr>
              <w:pStyle w:val="NoSpacing"/>
              <w:framePr w:hSpace="0" w:wrap="auto" w:vAnchor="margin" w:hAnchor="text" w:yAlign="inline"/>
            </w:pPr>
          </w:p>
        </w:tc>
        <w:tc>
          <w:tcPr>
            <w:tcW w:w="2883" w:type="dxa"/>
          </w:tcPr>
          <w:p w14:paraId="189773C6" w14:textId="5711210E" w:rsidR="00F92DE6" w:rsidRPr="005D1F18" w:rsidRDefault="00F92DE6" w:rsidP="005D1F18">
            <w:pPr>
              <w:pStyle w:val="NoSpacing"/>
              <w:framePr w:hSpace="0" w:wrap="auto" w:vAnchor="margin" w:hAnchor="text" w:yAlign="inline"/>
            </w:pPr>
            <w:r w:rsidRPr="005D1F18">
              <w:t>hasVDF</w:t>
            </w:r>
          </w:p>
        </w:tc>
        <w:tc>
          <w:tcPr>
            <w:tcW w:w="3301" w:type="dxa"/>
          </w:tcPr>
          <w:p w14:paraId="05413073" w14:textId="7A56BD45" w:rsidR="00F92DE6" w:rsidRPr="005D1F18" w:rsidRDefault="00F92DE6" w:rsidP="005D1F18">
            <w:pPr>
              <w:pStyle w:val="NoSpacing"/>
              <w:framePr w:hSpace="0" w:wrap="auto" w:vAnchor="margin" w:hAnchor="text" w:yAlign="inline"/>
            </w:pPr>
            <w:r w:rsidRPr="005D1F18">
              <w:t>max 1 om:quantity</w:t>
            </w:r>
          </w:p>
        </w:tc>
      </w:tr>
      <w:tr w:rsidR="00F92DE6" w:rsidRPr="005D1F18" w14:paraId="41545F54" w14:textId="77777777" w:rsidTr="00900668">
        <w:trPr>
          <w:cantSplit/>
        </w:trPr>
        <w:tc>
          <w:tcPr>
            <w:tcW w:w="3166" w:type="dxa"/>
            <w:vMerge/>
          </w:tcPr>
          <w:p w14:paraId="564377A2" w14:textId="77777777" w:rsidR="00F92DE6" w:rsidRPr="005D1F18" w:rsidRDefault="00F92DE6" w:rsidP="005D1F18">
            <w:pPr>
              <w:pStyle w:val="NoSpacing"/>
              <w:framePr w:hSpace="0" w:wrap="auto" w:vAnchor="margin" w:hAnchor="text" w:yAlign="inline"/>
            </w:pPr>
          </w:p>
        </w:tc>
        <w:tc>
          <w:tcPr>
            <w:tcW w:w="2883" w:type="dxa"/>
          </w:tcPr>
          <w:p w14:paraId="755174B7" w14:textId="49D87792" w:rsidR="00F92DE6" w:rsidRPr="005D1F18" w:rsidRDefault="00F92DE6" w:rsidP="005D1F18">
            <w:pPr>
              <w:pStyle w:val="NoSpacing"/>
              <w:framePr w:hSpace="0" w:wrap="auto" w:vAnchor="margin" w:hAnchor="text" w:yAlign="inline"/>
            </w:pPr>
            <w:r w:rsidRPr="005D1F18">
              <w:t>hasFreeFlowSpeed</w:t>
            </w:r>
          </w:p>
        </w:tc>
        <w:tc>
          <w:tcPr>
            <w:tcW w:w="3301" w:type="dxa"/>
          </w:tcPr>
          <w:p w14:paraId="50F77BC7" w14:textId="6CA7F7F3" w:rsidR="00F92DE6" w:rsidRPr="005D1F18" w:rsidRDefault="00F92DE6" w:rsidP="005D1F18">
            <w:pPr>
              <w:pStyle w:val="NoSpacing"/>
              <w:framePr w:hSpace="0" w:wrap="auto" w:vAnchor="margin" w:hAnchor="text" w:yAlign="inline"/>
            </w:pPr>
            <w:r w:rsidRPr="005D1F18">
              <w:t>max 1 om:speed</w:t>
            </w:r>
          </w:p>
        </w:tc>
      </w:tr>
      <w:tr w:rsidR="00F92DE6" w:rsidRPr="005D1F18" w14:paraId="1F6D81B6" w14:textId="77777777" w:rsidTr="00900668">
        <w:trPr>
          <w:cantSplit/>
        </w:trPr>
        <w:tc>
          <w:tcPr>
            <w:tcW w:w="3166" w:type="dxa"/>
            <w:vMerge/>
          </w:tcPr>
          <w:p w14:paraId="63913F1F" w14:textId="77777777" w:rsidR="00F92DE6" w:rsidRPr="005D1F18" w:rsidRDefault="00F92DE6" w:rsidP="005D1F18">
            <w:pPr>
              <w:pStyle w:val="NoSpacing"/>
              <w:framePr w:hSpace="0" w:wrap="auto" w:vAnchor="margin" w:hAnchor="text" w:yAlign="inline"/>
            </w:pPr>
          </w:p>
        </w:tc>
        <w:tc>
          <w:tcPr>
            <w:tcW w:w="2883" w:type="dxa"/>
          </w:tcPr>
          <w:p w14:paraId="562F7D39" w14:textId="3080BE33" w:rsidR="00F92DE6" w:rsidRPr="005D1F18" w:rsidRDefault="00F92DE6" w:rsidP="005D1F18">
            <w:pPr>
              <w:pStyle w:val="NoSpacing"/>
              <w:framePr w:hSpace="0" w:wrap="auto" w:vAnchor="margin" w:hAnchor="text" w:yAlign="inline"/>
            </w:pPr>
            <w:r w:rsidRPr="005D1F18">
              <w:t>hasPostedSpeed</w:t>
            </w:r>
          </w:p>
        </w:tc>
        <w:tc>
          <w:tcPr>
            <w:tcW w:w="3301" w:type="dxa"/>
          </w:tcPr>
          <w:p w14:paraId="76E3E24C" w14:textId="02E01719" w:rsidR="00F92DE6" w:rsidRPr="005D1F18" w:rsidRDefault="00F92DE6" w:rsidP="005D1F18">
            <w:pPr>
              <w:pStyle w:val="NoSpacing"/>
              <w:framePr w:hSpace="0" w:wrap="auto" w:vAnchor="margin" w:hAnchor="text" w:yAlign="inline"/>
            </w:pPr>
            <w:r w:rsidRPr="005D1F18">
              <w:t>max 1 om:speed</w:t>
            </w:r>
          </w:p>
        </w:tc>
      </w:tr>
      <w:tr w:rsidR="00F92DE6" w:rsidRPr="005D1F18" w14:paraId="2A028FC7" w14:textId="77777777" w:rsidTr="00900668">
        <w:trPr>
          <w:cantSplit/>
        </w:trPr>
        <w:tc>
          <w:tcPr>
            <w:tcW w:w="3166" w:type="dxa"/>
            <w:vMerge/>
          </w:tcPr>
          <w:p w14:paraId="544EC4E6" w14:textId="77777777" w:rsidR="00F92DE6" w:rsidRPr="005D1F18" w:rsidRDefault="00F92DE6" w:rsidP="005D1F18">
            <w:pPr>
              <w:pStyle w:val="NoSpacing"/>
              <w:framePr w:hSpace="0" w:wrap="auto" w:vAnchor="margin" w:hAnchor="text" w:yAlign="inline"/>
            </w:pPr>
          </w:p>
        </w:tc>
        <w:tc>
          <w:tcPr>
            <w:tcW w:w="2883" w:type="dxa"/>
          </w:tcPr>
          <w:p w14:paraId="6CE49D12" w14:textId="5C4BE1F8" w:rsidR="00F92DE6" w:rsidRPr="005D1F18" w:rsidRDefault="00F92DE6" w:rsidP="005D1F18">
            <w:pPr>
              <w:pStyle w:val="NoSpacing"/>
              <w:framePr w:hSpace="0" w:wrap="auto" w:vAnchor="margin" w:hAnchor="text" w:yAlign="inline"/>
            </w:pPr>
            <w:r w:rsidRPr="005D1F18">
              <w:t>hasToll</w:t>
            </w:r>
          </w:p>
        </w:tc>
        <w:tc>
          <w:tcPr>
            <w:tcW w:w="3301" w:type="dxa"/>
          </w:tcPr>
          <w:p w14:paraId="196A9C80" w14:textId="6628DAEE" w:rsidR="00F92DE6" w:rsidRPr="005D1F18" w:rsidRDefault="00F92DE6" w:rsidP="005D1F18">
            <w:pPr>
              <w:pStyle w:val="NoSpacing"/>
              <w:framePr w:hSpace="0" w:wrap="auto" w:vAnchor="margin" w:hAnchor="text" w:yAlign="inline"/>
            </w:pPr>
            <w:r w:rsidRPr="005D1F18">
              <w:t>only MonetaryValue</w:t>
            </w:r>
          </w:p>
        </w:tc>
      </w:tr>
      <w:tr w:rsidR="00F92DE6" w:rsidRPr="005D1F18" w14:paraId="56DDE10F" w14:textId="77777777" w:rsidTr="00900668">
        <w:trPr>
          <w:cantSplit/>
        </w:trPr>
        <w:tc>
          <w:tcPr>
            <w:tcW w:w="3166" w:type="dxa"/>
            <w:vMerge/>
          </w:tcPr>
          <w:p w14:paraId="62E42E16" w14:textId="77777777" w:rsidR="00F92DE6" w:rsidRPr="005D1F18" w:rsidRDefault="00F92DE6" w:rsidP="005D1F18">
            <w:pPr>
              <w:pStyle w:val="NoSpacing"/>
              <w:framePr w:hSpace="0" w:wrap="auto" w:vAnchor="margin" w:hAnchor="text" w:yAlign="inline"/>
            </w:pPr>
          </w:p>
        </w:tc>
        <w:tc>
          <w:tcPr>
            <w:tcW w:w="2883" w:type="dxa"/>
          </w:tcPr>
          <w:p w14:paraId="66C8F11C" w14:textId="40C6DA93" w:rsidR="00F92DE6" w:rsidRPr="005D1F18" w:rsidRDefault="00F92DE6" w:rsidP="005D1F18">
            <w:pPr>
              <w:pStyle w:val="NoSpacing"/>
              <w:framePr w:hSpace="0" w:wrap="auto" w:vAnchor="margin" w:hAnchor="text" w:yAlign="inline"/>
            </w:pPr>
            <w:r w:rsidRPr="005D1F18">
              <w:t>inMunicipality</w:t>
            </w:r>
          </w:p>
        </w:tc>
        <w:tc>
          <w:tcPr>
            <w:tcW w:w="3301" w:type="dxa"/>
          </w:tcPr>
          <w:p w14:paraId="45D6A752" w14:textId="33CDE1D8" w:rsidR="00F92DE6" w:rsidRPr="005D1F18" w:rsidRDefault="00605B08" w:rsidP="005D1F18">
            <w:pPr>
              <w:pStyle w:val="NoSpacing"/>
              <w:framePr w:hSpace="0" w:wrap="auto" w:vAnchor="margin" w:hAnchor="text" w:yAlign="inline"/>
            </w:pPr>
            <w:r w:rsidRPr="005D1F18">
              <w:t>only</w:t>
            </w:r>
            <w:r w:rsidR="00F92DE6" w:rsidRPr="005D1F18">
              <w:t xml:space="preserve"> Municipality </w:t>
            </w:r>
          </w:p>
        </w:tc>
      </w:tr>
      <w:tr w:rsidR="00F92DE6" w:rsidRPr="005D1F18" w14:paraId="3EDDFEA8" w14:textId="77777777" w:rsidTr="00900668">
        <w:trPr>
          <w:cantSplit/>
        </w:trPr>
        <w:tc>
          <w:tcPr>
            <w:tcW w:w="3166" w:type="dxa"/>
            <w:vMerge/>
          </w:tcPr>
          <w:p w14:paraId="3F527E64" w14:textId="77777777" w:rsidR="00F92DE6" w:rsidRPr="005D1F18" w:rsidRDefault="00F92DE6" w:rsidP="005D1F18">
            <w:pPr>
              <w:pStyle w:val="NoSpacing"/>
              <w:framePr w:hSpace="0" w:wrap="auto" w:vAnchor="margin" w:hAnchor="text" w:yAlign="inline"/>
            </w:pPr>
          </w:p>
        </w:tc>
        <w:tc>
          <w:tcPr>
            <w:tcW w:w="2883" w:type="dxa"/>
          </w:tcPr>
          <w:p w14:paraId="5AC7858A" w14:textId="59D43CD7" w:rsidR="00F92DE6" w:rsidRPr="005D1F18" w:rsidRDefault="00F92DE6" w:rsidP="005D1F18">
            <w:pPr>
              <w:pStyle w:val="NoSpacing"/>
              <w:framePr w:hSpace="0" w:wrap="auto" w:vAnchor="margin" w:hAnchor="text" w:yAlign="inline"/>
            </w:pPr>
            <w:r w:rsidRPr="005D1F18">
              <w:t>inPlanningDistrict</w:t>
            </w:r>
          </w:p>
        </w:tc>
        <w:tc>
          <w:tcPr>
            <w:tcW w:w="3301" w:type="dxa"/>
          </w:tcPr>
          <w:p w14:paraId="335AD65A" w14:textId="3E2EE3B7" w:rsidR="00F92DE6" w:rsidRPr="005D1F18" w:rsidRDefault="00F92DE6" w:rsidP="005D1F18">
            <w:pPr>
              <w:pStyle w:val="NoSpacing"/>
              <w:framePr w:hSpace="0" w:wrap="auto" w:vAnchor="margin" w:hAnchor="text" w:yAlign="inline"/>
            </w:pPr>
            <w:r w:rsidRPr="005D1F18">
              <w:t>exactly 1 PlanningDistrict</w:t>
            </w:r>
          </w:p>
        </w:tc>
      </w:tr>
      <w:tr w:rsidR="00F92DE6" w:rsidRPr="005D1F18" w14:paraId="0E4A4349" w14:textId="77777777" w:rsidTr="00900668">
        <w:trPr>
          <w:cantSplit/>
        </w:trPr>
        <w:tc>
          <w:tcPr>
            <w:tcW w:w="3166" w:type="dxa"/>
            <w:vMerge w:val="restart"/>
          </w:tcPr>
          <w:p w14:paraId="2837BB81" w14:textId="77777777" w:rsidR="00F92DE6" w:rsidRPr="005D1F18" w:rsidRDefault="00F92DE6" w:rsidP="005D1F18">
            <w:pPr>
              <w:pStyle w:val="NoSpacing"/>
              <w:framePr w:hSpace="0" w:wrap="auto" w:vAnchor="margin" w:hAnchor="text" w:yAlign="inline"/>
            </w:pPr>
            <w:r w:rsidRPr="005D1F18">
              <w:t>NetworkTransfer</w:t>
            </w:r>
          </w:p>
        </w:tc>
        <w:tc>
          <w:tcPr>
            <w:tcW w:w="2883" w:type="dxa"/>
          </w:tcPr>
          <w:p w14:paraId="7D2104F9" w14:textId="77777777" w:rsidR="00F92DE6" w:rsidRPr="005D1F18" w:rsidRDefault="00F92DE6" w:rsidP="005D1F18">
            <w:pPr>
              <w:pStyle w:val="NoSpacing"/>
              <w:framePr w:hSpace="0" w:wrap="auto" w:vAnchor="margin" w:hAnchor="text" w:yAlign="inline"/>
            </w:pPr>
            <w:r w:rsidRPr="005D1F18">
              <w:t>controlFor</w:t>
            </w:r>
          </w:p>
        </w:tc>
        <w:tc>
          <w:tcPr>
            <w:tcW w:w="3301" w:type="dxa"/>
          </w:tcPr>
          <w:p w14:paraId="76C8BEBD" w14:textId="77777777" w:rsidR="00F92DE6" w:rsidRPr="005D1F18" w:rsidRDefault="00F92DE6" w:rsidP="005D1F18">
            <w:pPr>
              <w:pStyle w:val="NoSpacing"/>
              <w:framePr w:hSpace="0" w:wrap="auto" w:vAnchor="margin" w:hAnchor="text" w:yAlign="inline"/>
            </w:pPr>
            <w:r w:rsidRPr="005D1F18">
              <w:t>only Node</w:t>
            </w:r>
          </w:p>
        </w:tc>
      </w:tr>
      <w:tr w:rsidR="00F92DE6" w:rsidRPr="005D1F18" w14:paraId="0541CC10" w14:textId="77777777" w:rsidTr="00900668">
        <w:trPr>
          <w:cantSplit/>
        </w:trPr>
        <w:tc>
          <w:tcPr>
            <w:tcW w:w="3166" w:type="dxa"/>
            <w:vMerge/>
          </w:tcPr>
          <w:p w14:paraId="52040D47" w14:textId="77777777" w:rsidR="00F92DE6" w:rsidRPr="005D1F18" w:rsidRDefault="00F92DE6" w:rsidP="005D1F18">
            <w:pPr>
              <w:pStyle w:val="NoSpacing"/>
              <w:framePr w:hSpace="0" w:wrap="auto" w:vAnchor="margin" w:hAnchor="text" w:yAlign="inline"/>
            </w:pPr>
          </w:p>
        </w:tc>
        <w:tc>
          <w:tcPr>
            <w:tcW w:w="2883" w:type="dxa"/>
          </w:tcPr>
          <w:p w14:paraId="007E3AC2" w14:textId="77777777" w:rsidR="00F92DE6" w:rsidRPr="005D1F18" w:rsidRDefault="00F92DE6" w:rsidP="005D1F18">
            <w:pPr>
              <w:pStyle w:val="NoSpacing"/>
              <w:framePr w:hSpace="0" w:wrap="auto" w:vAnchor="margin" w:hAnchor="text" w:yAlign="inline"/>
            </w:pPr>
            <w:r w:rsidRPr="005D1F18">
              <w:t>connectsNetworks</w:t>
            </w:r>
          </w:p>
        </w:tc>
        <w:tc>
          <w:tcPr>
            <w:tcW w:w="3301" w:type="dxa"/>
          </w:tcPr>
          <w:p w14:paraId="05A0CF6A" w14:textId="77777777" w:rsidR="00F92DE6" w:rsidRPr="005D1F18" w:rsidRDefault="00F92DE6" w:rsidP="005D1F18">
            <w:pPr>
              <w:pStyle w:val="NoSpacing"/>
              <w:framePr w:hSpace="0" w:wrap="auto" w:vAnchor="margin" w:hAnchor="text" w:yAlign="inline"/>
            </w:pPr>
            <w:r w:rsidRPr="005D1F18">
              <w:t>min 2 Network</w:t>
            </w:r>
          </w:p>
        </w:tc>
      </w:tr>
      <w:tr w:rsidR="00F92DE6" w:rsidRPr="005D1F18" w14:paraId="0236C6AB" w14:textId="77777777" w:rsidTr="00900668">
        <w:trPr>
          <w:cantSplit/>
        </w:trPr>
        <w:tc>
          <w:tcPr>
            <w:tcW w:w="3166" w:type="dxa"/>
            <w:vMerge w:val="restart"/>
          </w:tcPr>
          <w:p w14:paraId="483E236A" w14:textId="77777777" w:rsidR="00F92DE6" w:rsidRPr="005D1F18" w:rsidRDefault="00F92DE6" w:rsidP="005D1F18">
            <w:pPr>
              <w:pStyle w:val="NoSpacing"/>
              <w:framePr w:hSpace="0" w:wrap="auto" w:vAnchor="margin" w:hAnchor="text" w:yAlign="inline"/>
            </w:pPr>
            <w:r w:rsidRPr="005D1F18">
              <w:t>FlowControl</w:t>
            </w:r>
          </w:p>
        </w:tc>
        <w:tc>
          <w:tcPr>
            <w:tcW w:w="2883" w:type="dxa"/>
          </w:tcPr>
          <w:p w14:paraId="12E16A69" w14:textId="77777777" w:rsidR="00F92DE6" w:rsidRPr="005D1F18" w:rsidRDefault="00F92DE6" w:rsidP="005D1F18">
            <w:pPr>
              <w:pStyle w:val="NoSpacing"/>
              <w:framePr w:hSpace="0" w:wrap="auto" w:vAnchor="margin" w:hAnchor="text" w:yAlign="inline"/>
            </w:pPr>
            <w:r w:rsidRPr="005D1F18">
              <w:t>controlFor</w:t>
            </w:r>
          </w:p>
        </w:tc>
        <w:tc>
          <w:tcPr>
            <w:tcW w:w="3301" w:type="dxa"/>
          </w:tcPr>
          <w:p w14:paraId="6CBBF870" w14:textId="77777777" w:rsidR="00F92DE6" w:rsidRPr="005D1F18" w:rsidRDefault="00F92DE6" w:rsidP="005D1F18">
            <w:pPr>
              <w:pStyle w:val="NoSpacing"/>
              <w:framePr w:hSpace="0" w:wrap="auto" w:vAnchor="margin" w:hAnchor="text" w:yAlign="inline"/>
            </w:pPr>
            <w:r w:rsidRPr="005D1F18">
              <w:t>only Node</w:t>
            </w:r>
          </w:p>
        </w:tc>
      </w:tr>
      <w:tr w:rsidR="00F92DE6" w:rsidRPr="005D1F18" w14:paraId="68F59E37" w14:textId="77777777" w:rsidTr="00900668">
        <w:trPr>
          <w:cantSplit/>
        </w:trPr>
        <w:tc>
          <w:tcPr>
            <w:tcW w:w="3166" w:type="dxa"/>
            <w:vMerge/>
          </w:tcPr>
          <w:p w14:paraId="0A7049D8" w14:textId="77777777" w:rsidR="00F92DE6" w:rsidRPr="005D1F18" w:rsidRDefault="00F92DE6" w:rsidP="005D1F18">
            <w:pPr>
              <w:pStyle w:val="NoSpacing"/>
              <w:framePr w:hSpace="0" w:wrap="auto" w:vAnchor="margin" w:hAnchor="text" w:yAlign="inline"/>
            </w:pPr>
          </w:p>
        </w:tc>
        <w:tc>
          <w:tcPr>
            <w:tcW w:w="2883" w:type="dxa"/>
          </w:tcPr>
          <w:p w14:paraId="10CD8E09" w14:textId="77777777" w:rsidR="00F92DE6" w:rsidRPr="005D1F18" w:rsidRDefault="00F92DE6" w:rsidP="005D1F18">
            <w:pPr>
              <w:pStyle w:val="NoSpacing"/>
              <w:framePr w:hSpace="0" w:wrap="auto" w:vAnchor="margin" w:hAnchor="text" w:yAlign="inline"/>
            </w:pPr>
            <w:r w:rsidRPr="005D1F18">
              <w:t>hasInflow</w:t>
            </w:r>
          </w:p>
        </w:tc>
        <w:tc>
          <w:tcPr>
            <w:tcW w:w="3301" w:type="dxa"/>
          </w:tcPr>
          <w:p w14:paraId="38CE99F8" w14:textId="77777777" w:rsidR="00F92DE6" w:rsidRPr="005D1F18" w:rsidRDefault="00F92DE6" w:rsidP="005D1F18">
            <w:pPr>
              <w:pStyle w:val="NoSpacing"/>
              <w:framePr w:hSpace="0" w:wrap="auto" w:vAnchor="margin" w:hAnchor="text" w:yAlign="inline"/>
            </w:pPr>
            <w:r w:rsidRPr="005D1F18">
              <w:t>min 1 Arc</w:t>
            </w:r>
          </w:p>
        </w:tc>
      </w:tr>
      <w:tr w:rsidR="00F92DE6" w:rsidRPr="005D1F18" w14:paraId="30637A3C" w14:textId="77777777" w:rsidTr="00900668">
        <w:trPr>
          <w:cantSplit/>
        </w:trPr>
        <w:tc>
          <w:tcPr>
            <w:tcW w:w="3166" w:type="dxa"/>
            <w:vMerge/>
          </w:tcPr>
          <w:p w14:paraId="31C38158" w14:textId="77777777" w:rsidR="00F92DE6" w:rsidRPr="005D1F18" w:rsidRDefault="00F92DE6" w:rsidP="005D1F18">
            <w:pPr>
              <w:pStyle w:val="NoSpacing"/>
              <w:framePr w:hSpace="0" w:wrap="auto" w:vAnchor="margin" w:hAnchor="text" w:yAlign="inline"/>
            </w:pPr>
          </w:p>
        </w:tc>
        <w:tc>
          <w:tcPr>
            <w:tcW w:w="2883" w:type="dxa"/>
          </w:tcPr>
          <w:p w14:paraId="3445CCE2" w14:textId="77777777" w:rsidR="00F92DE6" w:rsidRPr="005D1F18" w:rsidRDefault="00F92DE6" w:rsidP="005D1F18">
            <w:pPr>
              <w:pStyle w:val="NoSpacing"/>
              <w:framePr w:hSpace="0" w:wrap="auto" w:vAnchor="margin" w:hAnchor="text" w:yAlign="inline"/>
            </w:pPr>
            <w:r w:rsidRPr="005D1F18">
              <w:t>hasOutflow</w:t>
            </w:r>
          </w:p>
        </w:tc>
        <w:tc>
          <w:tcPr>
            <w:tcW w:w="3301" w:type="dxa"/>
          </w:tcPr>
          <w:p w14:paraId="74D1D19D" w14:textId="77777777" w:rsidR="00F92DE6" w:rsidRPr="005D1F18" w:rsidRDefault="00F92DE6" w:rsidP="005D1F18">
            <w:pPr>
              <w:pStyle w:val="NoSpacing"/>
              <w:framePr w:hSpace="0" w:wrap="auto" w:vAnchor="margin" w:hAnchor="text" w:yAlign="inline"/>
            </w:pPr>
            <w:r w:rsidRPr="005D1F18">
              <w:t>min 1 Arc</w:t>
            </w:r>
          </w:p>
        </w:tc>
      </w:tr>
      <w:tr w:rsidR="00F92DE6" w:rsidRPr="005D1F18" w14:paraId="19001CF7" w14:textId="77777777" w:rsidTr="00900668">
        <w:trPr>
          <w:cantSplit/>
        </w:trPr>
        <w:tc>
          <w:tcPr>
            <w:tcW w:w="3166" w:type="dxa"/>
            <w:vMerge w:val="restart"/>
          </w:tcPr>
          <w:p w14:paraId="73550F8F" w14:textId="77777777" w:rsidR="00F92DE6" w:rsidRPr="005D1F18" w:rsidRDefault="00F92DE6" w:rsidP="005D1F18">
            <w:pPr>
              <w:pStyle w:val="NoSpacing"/>
              <w:framePr w:hSpace="0" w:wrap="auto" w:vAnchor="margin" w:hAnchor="text" w:yAlign="inline"/>
            </w:pPr>
            <w:r w:rsidRPr="005D1F18">
              <w:t>SignalControlPD</w:t>
            </w:r>
          </w:p>
        </w:tc>
        <w:tc>
          <w:tcPr>
            <w:tcW w:w="2883" w:type="dxa"/>
          </w:tcPr>
          <w:p w14:paraId="2142D0E5" w14:textId="77777777" w:rsidR="00F92DE6" w:rsidRPr="005D1F18" w:rsidRDefault="00F92DE6" w:rsidP="005D1F18">
            <w:pPr>
              <w:pStyle w:val="NoSpacing"/>
              <w:framePr w:hSpace="0" w:wrap="auto" w:vAnchor="margin" w:hAnchor="text" w:yAlign="inline"/>
            </w:pPr>
            <w:r w:rsidRPr="005D1F18">
              <w:t>subClassOf</w:t>
            </w:r>
          </w:p>
        </w:tc>
        <w:tc>
          <w:tcPr>
            <w:tcW w:w="3301" w:type="dxa"/>
          </w:tcPr>
          <w:p w14:paraId="1B54A30E" w14:textId="77777777" w:rsidR="00F92DE6" w:rsidRPr="005D1F18" w:rsidRDefault="00F92DE6" w:rsidP="005D1F18">
            <w:pPr>
              <w:pStyle w:val="NoSpacing"/>
              <w:framePr w:hSpace="0" w:wrap="auto" w:vAnchor="margin" w:hAnchor="text" w:yAlign="inline"/>
            </w:pPr>
            <w:r w:rsidRPr="005D1F18">
              <w:t>change:TimeVaryingConcept</w:t>
            </w:r>
          </w:p>
        </w:tc>
      </w:tr>
      <w:tr w:rsidR="00F92DE6" w:rsidRPr="005D1F18" w14:paraId="0BC3596E" w14:textId="77777777" w:rsidTr="00900668">
        <w:trPr>
          <w:cantSplit/>
        </w:trPr>
        <w:tc>
          <w:tcPr>
            <w:tcW w:w="3166" w:type="dxa"/>
            <w:vMerge/>
          </w:tcPr>
          <w:p w14:paraId="3463F125" w14:textId="77777777" w:rsidR="00F92DE6" w:rsidRPr="005D1F18" w:rsidRDefault="00F92DE6" w:rsidP="005D1F18">
            <w:pPr>
              <w:pStyle w:val="NoSpacing"/>
              <w:framePr w:hSpace="0" w:wrap="auto" w:vAnchor="margin" w:hAnchor="text" w:yAlign="inline"/>
            </w:pPr>
          </w:p>
        </w:tc>
        <w:tc>
          <w:tcPr>
            <w:tcW w:w="2883" w:type="dxa"/>
          </w:tcPr>
          <w:p w14:paraId="7926E1DE" w14:textId="77777777" w:rsidR="00F92DE6" w:rsidRPr="005D1F18" w:rsidRDefault="00F92DE6" w:rsidP="005D1F18">
            <w:pPr>
              <w:pStyle w:val="NoSpacing"/>
              <w:framePr w:hSpace="0" w:wrap="auto" w:vAnchor="margin" w:hAnchor="text" w:yAlign="inline"/>
            </w:pPr>
            <w:r w:rsidRPr="005D1F18">
              <w:t>equivalentClass</w:t>
            </w:r>
          </w:p>
        </w:tc>
        <w:tc>
          <w:tcPr>
            <w:tcW w:w="3301" w:type="dxa"/>
          </w:tcPr>
          <w:p w14:paraId="63B40226" w14:textId="77777777" w:rsidR="00F92DE6" w:rsidRPr="005D1F18" w:rsidRDefault="00F92DE6" w:rsidP="005D1F18">
            <w:pPr>
              <w:pStyle w:val="NoSpacing"/>
              <w:framePr w:hSpace="0" w:wrap="auto" w:vAnchor="margin" w:hAnchor="text" w:yAlign="inline"/>
            </w:pPr>
            <w:r w:rsidRPr="005D1F18">
              <w:t>change:hasManifestation some SignalControl and  change:hasManifestation only SignalControl</w:t>
            </w:r>
          </w:p>
        </w:tc>
      </w:tr>
      <w:tr w:rsidR="00F92DE6" w:rsidRPr="005D1F18" w14:paraId="20C3A6D2" w14:textId="77777777" w:rsidTr="00900668">
        <w:trPr>
          <w:cantSplit/>
        </w:trPr>
        <w:tc>
          <w:tcPr>
            <w:tcW w:w="3166" w:type="dxa"/>
            <w:vMerge/>
          </w:tcPr>
          <w:p w14:paraId="604A7A78" w14:textId="77777777" w:rsidR="00F92DE6" w:rsidRPr="005D1F18" w:rsidRDefault="00F92DE6" w:rsidP="005D1F18">
            <w:pPr>
              <w:pStyle w:val="NoSpacing"/>
              <w:framePr w:hSpace="0" w:wrap="auto" w:vAnchor="margin" w:hAnchor="text" w:yAlign="inline"/>
            </w:pPr>
          </w:p>
        </w:tc>
        <w:tc>
          <w:tcPr>
            <w:tcW w:w="2883" w:type="dxa"/>
          </w:tcPr>
          <w:p w14:paraId="24493F90" w14:textId="77777777" w:rsidR="00F92DE6" w:rsidRPr="005D1F18" w:rsidRDefault="00F92DE6" w:rsidP="005D1F18">
            <w:pPr>
              <w:pStyle w:val="NoSpacing"/>
              <w:framePr w:hSpace="0" w:wrap="auto" w:vAnchor="margin" w:hAnchor="text" w:yAlign="inline"/>
            </w:pPr>
            <w:r w:rsidRPr="005D1F18">
              <w:t>change:existsAt</w:t>
            </w:r>
          </w:p>
        </w:tc>
        <w:tc>
          <w:tcPr>
            <w:tcW w:w="3301" w:type="dxa"/>
          </w:tcPr>
          <w:p w14:paraId="2918355B" w14:textId="77777777" w:rsidR="00F92DE6" w:rsidRPr="005D1F18" w:rsidRDefault="00F92DE6" w:rsidP="005D1F18">
            <w:pPr>
              <w:pStyle w:val="NoSpacing"/>
              <w:framePr w:hSpace="0" w:wrap="auto" w:vAnchor="margin" w:hAnchor="text" w:yAlign="inline"/>
            </w:pPr>
            <w:r w:rsidRPr="005D1F18">
              <w:t>exactly 1  time:Interval</w:t>
            </w:r>
          </w:p>
        </w:tc>
      </w:tr>
      <w:tr w:rsidR="00F92DE6" w:rsidRPr="005D1F18" w14:paraId="67C6C3D2" w14:textId="77777777" w:rsidTr="00900668">
        <w:trPr>
          <w:cantSplit/>
        </w:trPr>
        <w:tc>
          <w:tcPr>
            <w:tcW w:w="3166" w:type="dxa"/>
            <w:vMerge/>
          </w:tcPr>
          <w:p w14:paraId="0CE39A10" w14:textId="77777777" w:rsidR="00F92DE6" w:rsidRPr="005D1F18" w:rsidRDefault="00F92DE6" w:rsidP="005D1F18">
            <w:pPr>
              <w:pStyle w:val="NoSpacing"/>
              <w:framePr w:hSpace="0" w:wrap="auto" w:vAnchor="margin" w:hAnchor="text" w:yAlign="inline"/>
            </w:pPr>
          </w:p>
        </w:tc>
        <w:tc>
          <w:tcPr>
            <w:tcW w:w="2883" w:type="dxa"/>
          </w:tcPr>
          <w:p w14:paraId="129A0E23" w14:textId="77777777" w:rsidR="00F92DE6" w:rsidRPr="005D1F18" w:rsidRDefault="00F92DE6" w:rsidP="005D1F18">
            <w:pPr>
              <w:pStyle w:val="NoSpacing"/>
              <w:framePr w:hSpace="0" w:wrap="auto" w:vAnchor="margin" w:hAnchor="text" w:yAlign="inline"/>
            </w:pPr>
            <w:r w:rsidRPr="005D1F18">
              <w:t>controlFor</w:t>
            </w:r>
          </w:p>
        </w:tc>
        <w:tc>
          <w:tcPr>
            <w:tcW w:w="3301" w:type="dxa"/>
          </w:tcPr>
          <w:p w14:paraId="3B1D22A4" w14:textId="77777777" w:rsidR="00F92DE6" w:rsidRPr="005D1F18" w:rsidRDefault="00F92DE6" w:rsidP="005D1F18">
            <w:pPr>
              <w:pStyle w:val="NoSpacing"/>
              <w:framePr w:hSpace="0" w:wrap="auto" w:vAnchor="margin" w:hAnchor="text" w:yAlign="inline"/>
            </w:pPr>
            <w:r w:rsidRPr="005D1F18">
              <w:t>only Node</w:t>
            </w:r>
          </w:p>
        </w:tc>
      </w:tr>
      <w:tr w:rsidR="00F92DE6" w:rsidRPr="005D1F18" w14:paraId="4090C857" w14:textId="77777777" w:rsidTr="00900668">
        <w:trPr>
          <w:cantSplit/>
        </w:trPr>
        <w:tc>
          <w:tcPr>
            <w:tcW w:w="3166" w:type="dxa"/>
            <w:vMerge/>
          </w:tcPr>
          <w:p w14:paraId="4F532BC0" w14:textId="77777777" w:rsidR="00F92DE6" w:rsidRPr="005D1F18" w:rsidRDefault="00F92DE6" w:rsidP="005D1F18">
            <w:pPr>
              <w:pStyle w:val="NoSpacing"/>
              <w:framePr w:hSpace="0" w:wrap="auto" w:vAnchor="margin" w:hAnchor="text" w:yAlign="inline"/>
            </w:pPr>
          </w:p>
        </w:tc>
        <w:tc>
          <w:tcPr>
            <w:tcW w:w="2883" w:type="dxa"/>
          </w:tcPr>
          <w:p w14:paraId="44C24422" w14:textId="77777777" w:rsidR="00F92DE6" w:rsidRPr="005D1F18" w:rsidRDefault="00F92DE6" w:rsidP="005D1F18">
            <w:pPr>
              <w:pStyle w:val="NoSpacing"/>
              <w:framePr w:hSpace="0" w:wrap="auto" w:vAnchor="margin" w:hAnchor="text" w:yAlign="inline"/>
            </w:pPr>
            <w:r w:rsidRPr="005D1F18">
              <w:t>hasInflow</w:t>
            </w:r>
          </w:p>
        </w:tc>
        <w:tc>
          <w:tcPr>
            <w:tcW w:w="3301" w:type="dxa"/>
          </w:tcPr>
          <w:p w14:paraId="6BBCAEF4" w14:textId="77777777" w:rsidR="00F92DE6" w:rsidRPr="005D1F18" w:rsidRDefault="00F92DE6" w:rsidP="005D1F18">
            <w:pPr>
              <w:pStyle w:val="NoSpacing"/>
              <w:framePr w:hSpace="0" w:wrap="auto" w:vAnchor="margin" w:hAnchor="text" w:yAlign="inline"/>
            </w:pPr>
            <w:r w:rsidRPr="005D1F18">
              <w:t>min 1 Arc</w:t>
            </w:r>
          </w:p>
        </w:tc>
      </w:tr>
      <w:tr w:rsidR="00F92DE6" w:rsidRPr="005D1F18" w14:paraId="2564B0A0" w14:textId="77777777" w:rsidTr="00900668">
        <w:trPr>
          <w:cantSplit/>
        </w:trPr>
        <w:tc>
          <w:tcPr>
            <w:tcW w:w="3166" w:type="dxa"/>
            <w:vMerge/>
          </w:tcPr>
          <w:p w14:paraId="0D629BA2" w14:textId="77777777" w:rsidR="00F92DE6" w:rsidRPr="005D1F18" w:rsidRDefault="00F92DE6" w:rsidP="005D1F18">
            <w:pPr>
              <w:pStyle w:val="NoSpacing"/>
              <w:framePr w:hSpace="0" w:wrap="auto" w:vAnchor="margin" w:hAnchor="text" w:yAlign="inline"/>
            </w:pPr>
          </w:p>
        </w:tc>
        <w:tc>
          <w:tcPr>
            <w:tcW w:w="2883" w:type="dxa"/>
          </w:tcPr>
          <w:p w14:paraId="1AF94A27" w14:textId="77777777" w:rsidR="00F92DE6" w:rsidRPr="005D1F18" w:rsidRDefault="00F92DE6" w:rsidP="005D1F18">
            <w:pPr>
              <w:pStyle w:val="NoSpacing"/>
              <w:framePr w:hSpace="0" w:wrap="auto" w:vAnchor="margin" w:hAnchor="text" w:yAlign="inline"/>
            </w:pPr>
            <w:r w:rsidRPr="005D1F18">
              <w:t>hasOutflow</w:t>
            </w:r>
          </w:p>
        </w:tc>
        <w:tc>
          <w:tcPr>
            <w:tcW w:w="3301" w:type="dxa"/>
          </w:tcPr>
          <w:p w14:paraId="689E8BC3" w14:textId="77777777" w:rsidR="00F92DE6" w:rsidRPr="005D1F18" w:rsidRDefault="00F92DE6" w:rsidP="005D1F18">
            <w:pPr>
              <w:pStyle w:val="NoSpacing"/>
              <w:framePr w:hSpace="0" w:wrap="auto" w:vAnchor="margin" w:hAnchor="text" w:yAlign="inline"/>
            </w:pPr>
            <w:r w:rsidRPr="005D1F18">
              <w:t>min 1 Arc</w:t>
            </w:r>
          </w:p>
        </w:tc>
      </w:tr>
      <w:tr w:rsidR="00F92DE6" w:rsidRPr="005D1F18" w14:paraId="2C47B339" w14:textId="77777777" w:rsidTr="00900668">
        <w:trPr>
          <w:cantSplit/>
        </w:trPr>
        <w:tc>
          <w:tcPr>
            <w:tcW w:w="3166" w:type="dxa"/>
            <w:vMerge w:val="restart"/>
          </w:tcPr>
          <w:p w14:paraId="22D8BC79" w14:textId="77777777" w:rsidR="00F92DE6" w:rsidRPr="005D1F18" w:rsidRDefault="00F92DE6" w:rsidP="005D1F18">
            <w:pPr>
              <w:pStyle w:val="NoSpacing"/>
              <w:framePr w:hSpace="0" w:wrap="auto" w:vAnchor="margin" w:hAnchor="text" w:yAlign="inline"/>
            </w:pPr>
            <w:r w:rsidRPr="005D1F18">
              <w:t>SignalControl</w:t>
            </w:r>
          </w:p>
        </w:tc>
        <w:tc>
          <w:tcPr>
            <w:tcW w:w="2883" w:type="dxa"/>
          </w:tcPr>
          <w:p w14:paraId="6FC33955" w14:textId="77777777" w:rsidR="00F92DE6" w:rsidRPr="005D1F18" w:rsidRDefault="00F92DE6" w:rsidP="005D1F18">
            <w:pPr>
              <w:pStyle w:val="NoSpacing"/>
              <w:framePr w:hSpace="0" w:wrap="auto" w:vAnchor="margin" w:hAnchor="text" w:yAlign="inline"/>
            </w:pPr>
            <w:r w:rsidRPr="005D1F18">
              <w:t>subClassOf</w:t>
            </w:r>
          </w:p>
        </w:tc>
        <w:tc>
          <w:tcPr>
            <w:tcW w:w="3301" w:type="dxa"/>
          </w:tcPr>
          <w:p w14:paraId="2F7B67BE" w14:textId="77777777" w:rsidR="00F92DE6" w:rsidRPr="005D1F18" w:rsidRDefault="00F92DE6" w:rsidP="005D1F18">
            <w:pPr>
              <w:pStyle w:val="NoSpacing"/>
              <w:framePr w:hSpace="0" w:wrap="auto" w:vAnchor="margin" w:hAnchor="text" w:yAlign="inline"/>
            </w:pPr>
            <w:r w:rsidRPr="005D1F18">
              <w:t>change:Manifestation</w:t>
            </w:r>
          </w:p>
        </w:tc>
      </w:tr>
      <w:tr w:rsidR="00F92DE6" w:rsidRPr="005D1F18" w14:paraId="5932C4BA" w14:textId="77777777" w:rsidTr="00900668">
        <w:trPr>
          <w:cantSplit/>
        </w:trPr>
        <w:tc>
          <w:tcPr>
            <w:tcW w:w="3166" w:type="dxa"/>
            <w:vMerge/>
          </w:tcPr>
          <w:p w14:paraId="55B36B52" w14:textId="77777777" w:rsidR="00F92DE6" w:rsidRPr="005D1F18" w:rsidRDefault="00F92DE6" w:rsidP="005D1F18">
            <w:pPr>
              <w:pStyle w:val="NoSpacing"/>
              <w:framePr w:hSpace="0" w:wrap="auto" w:vAnchor="margin" w:hAnchor="text" w:yAlign="inline"/>
            </w:pPr>
          </w:p>
        </w:tc>
        <w:tc>
          <w:tcPr>
            <w:tcW w:w="2883" w:type="dxa"/>
          </w:tcPr>
          <w:p w14:paraId="5F290BEB" w14:textId="77777777" w:rsidR="00F92DE6" w:rsidRPr="005D1F18" w:rsidRDefault="00F92DE6" w:rsidP="005D1F18">
            <w:pPr>
              <w:pStyle w:val="NoSpacing"/>
              <w:framePr w:hSpace="0" w:wrap="auto" w:vAnchor="margin" w:hAnchor="text" w:yAlign="inline"/>
            </w:pPr>
            <w:r w:rsidRPr="005D1F18">
              <w:t>equivalentClass</w:t>
            </w:r>
          </w:p>
        </w:tc>
        <w:tc>
          <w:tcPr>
            <w:tcW w:w="3301" w:type="dxa"/>
          </w:tcPr>
          <w:p w14:paraId="44BB1C20" w14:textId="77777777" w:rsidR="00F92DE6" w:rsidRPr="005D1F18" w:rsidRDefault="00F92DE6" w:rsidP="005D1F18">
            <w:pPr>
              <w:pStyle w:val="NoSpacing"/>
              <w:framePr w:hSpace="0" w:wrap="auto" w:vAnchor="margin" w:hAnchor="text" w:yAlign="inline"/>
            </w:pPr>
            <w:r w:rsidRPr="005D1F18">
              <w:t xml:space="preserve">change:manifestationOf some SignalControlPD and  </w:t>
            </w:r>
            <w:r w:rsidRPr="005D1F18">
              <w:lastRenderedPageBreak/>
              <w:t>change:manifestationOf only SignalControlPD</w:t>
            </w:r>
          </w:p>
        </w:tc>
      </w:tr>
      <w:tr w:rsidR="00F92DE6" w:rsidRPr="005D1F18" w14:paraId="10A92D20" w14:textId="77777777" w:rsidTr="00900668">
        <w:trPr>
          <w:cantSplit/>
        </w:trPr>
        <w:tc>
          <w:tcPr>
            <w:tcW w:w="3166" w:type="dxa"/>
            <w:vMerge/>
          </w:tcPr>
          <w:p w14:paraId="0BB1E9E4" w14:textId="77777777" w:rsidR="00F92DE6" w:rsidRPr="005D1F18" w:rsidRDefault="00F92DE6" w:rsidP="005D1F18">
            <w:pPr>
              <w:pStyle w:val="NoSpacing"/>
              <w:framePr w:hSpace="0" w:wrap="auto" w:vAnchor="margin" w:hAnchor="text" w:yAlign="inline"/>
            </w:pPr>
          </w:p>
        </w:tc>
        <w:tc>
          <w:tcPr>
            <w:tcW w:w="2883" w:type="dxa"/>
          </w:tcPr>
          <w:p w14:paraId="43668CE5" w14:textId="77777777" w:rsidR="00F92DE6" w:rsidRPr="005D1F18" w:rsidRDefault="00F92DE6" w:rsidP="005D1F18">
            <w:pPr>
              <w:pStyle w:val="NoSpacing"/>
              <w:framePr w:hSpace="0" w:wrap="auto" w:vAnchor="margin" w:hAnchor="text" w:yAlign="inline"/>
            </w:pPr>
            <w:r w:rsidRPr="005D1F18">
              <w:t>change:existsAt</w:t>
            </w:r>
          </w:p>
        </w:tc>
        <w:tc>
          <w:tcPr>
            <w:tcW w:w="3301" w:type="dxa"/>
          </w:tcPr>
          <w:p w14:paraId="50380874" w14:textId="77777777" w:rsidR="00F92DE6" w:rsidRPr="005D1F18" w:rsidRDefault="00F92DE6" w:rsidP="005D1F18">
            <w:pPr>
              <w:pStyle w:val="NoSpacing"/>
              <w:framePr w:hSpace="0" w:wrap="auto" w:vAnchor="margin" w:hAnchor="text" w:yAlign="inline"/>
            </w:pPr>
            <w:r w:rsidRPr="005D1F18">
              <w:t>exactly 1  time:TemporalEntity</w:t>
            </w:r>
          </w:p>
        </w:tc>
      </w:tr>
      <w:tr w:rsidR="00F92DE6" w:rsidRPr="005D1F18" w14:paraId="756B4EA1" w14:textId="77777777" w:rsidTr="00900668">
        <w:trPr>
          <w:cantSplit/>
        </w:trPr>
        <w:tc>
          <w:tcPr>
            <w:tcW w:w="3166" w:type="dxa"/>
            <w:vMerge/>
          </w:tcPr>
          <w:p w14:paraId="4534D614" w14:textId="77777777" w:rsidR="00F92DE6" w:rsidRPr="005D1F18" w:rsidRDefault="00F92DE6" w:rsidP="005D1F18">
            <w:pPr>
              <w:pStyle w:val="NoSpacing"/>
              <w:framePr w:hSpace="0" w:wrap="auto" w:vAnchor="margin" w:hAnchor="text" w:yAlign="inline"/>
            </w:pPr>
          </w:p>
        </w:tc>
        <w:tc>
          <w:tcPr>
            <w:tcW w:w="2883" w:type="dxa"/>
          </w:tcPr>
          <w:p w14:paraId="1705929D" w14:textId="77777777" w:rsidR="00F92DE6" w:rsidRPr="005D1F18" w:rsidRDefault="00F92DE6" w:rsidP="005D1F18">
            <w:pPr>
              <w:pStyle w:val="NoSpacing"/>
              <w:framePr w:hSpace="0" w:wrap="auto" w:vAnchor="margin" w:hAnchor="text" w:yAlign="inline"/>
            </w:pPr>
            <w:r w:rsidRPr="005D1F18">
              <w:t>hasPhase</w:t>
            </w:r>
          </w:p>
        </w:tc>
        <w:tc>
          <w:tcPr>
            <w:tcW w:w="3301" w:type="dxa"/>
          </w:tcPr>
          <w:p w14:paraId="4BD6403D" w14:textId="77777777" w:rsidR="00F92DE6" w:rsidRPr="005D1F18" w:rsidRDefault="00F92DE6" w:rsidP="005D1F18">
            <w:pPr>
              <w:pStyle w:val="NoSpacing"/>
              <w:framePr w:hSpace="0" w:wrap="auto" w:vAnchor="margin" w:hAnchor="text" w:yAlign="inline"/>
            </w:pPr>
            <w:r w:rsidRPr="005D1F18">
              <w:t>only SignalPhase</w:t>
            </w:r>
          </w:p>
        </w:tc>
      </w:tr>
      <w:tr w:rsidR="00F92DE6" w:rsidRPr="005D1F18" w14:paraId="224EB09E" w14:textId="77777777" w:rsidTr="00900668">
        <w:trPr>
          <w:cantSplit/>
        </w:trPr>
        <w:tc>
          <w:tcPr>
            <w:tcW w:w="3166" w:type="dxa"/>
          </w:tcPr>
          <w:p w14:paraId="30B47AF6" w14:textId="77777777" w:rsidR="00F92DE6" w:rsidRPr="005D1F18" w:rsidRDefault="00F92DE6" w:rsidP="005D1F18">
            <w:pPr>
              <w:pStyle w:val="NoSpacing"/>
              <w:framePr w:hSpace="0" w:wrap="auto" w:vAnchor="margin" w:hAnchor="text" w:yAlign="inline"/>
            </w:pPr>
            <w:r w:rsidRPr="005D1F18">
              <w:t>SignalPhase</w:t>
            </w:r>
          </w:p>
        </w:tc>
        <w:tc>
          <w:tcPr>
            <w:tcW w:w="2883" w:type="dxa"/>
          </w:tcPr>
          <w:p w14:paraId="16DE0E9B" w14:textId="77777777" w:rsidR="00F92DE6" w:rsidRPr="005D1F18" w:rsidRDefault="00F92DE6" w:rsidP="005D1F18">
            <w:pPr>
              <w:pStyle w:val="NoSpacing"/>
              <w:framePr w:hSpace="0" w:wrap="auto" w:vAnchor="margin" w:hAnchor="text" w:yAlign="inline"/>
            </w:pPr>
            <w:r w:rsidRPr="005D1F18">
              <w:t>signalLength</w:t>
            </w:r>
          </w:p>
        </w:tc>
        <w:tc>
          <w:tcPr>
            <w:tcW w:w="3301" w:type="dxa"/>
          </w:tcPr>
          <w:p w14:paraId="5FE2FE9D" w14:textId="77777777" w:rsidR="00F92DE6" w:rsidRPr="005D1F18" w:rsidRDefault="00F92DE6" w:rsidP="005D1F18">
            <w:pPr>
              <w:pStyle w:val="NoSpacing"/>
              <w:framePr w:hSpace="0" w:wrap="auto" w:vAnchor="margin" w:hAnchor="text" w:yAlign="inline"/>
            </w:pPr>
            <w:r w:rsidRPr="005D1F18">
              <w:t>only  time:DurationDescription</w:t>
            </w:r>
          </w:p>
        </w:tc>
      </w:tr>
      <w:tr w:rsidR="00F92DE6" w:rsidRPr="005D1F18" w14:paraId="14316781" w14:textId="77777777" w:rsidTr="00900668">
        <w:trPr>
          <w:cantSplit/>
        </w:trPr>
        <w:tc>
          <w:tcPr>
            <w:tcW w:w="3166" w:type="dxa"/>
          </w:tcPr>
          <w:p w14:paraId="3D79A79C" w14:textId="15878EFC" w:rsidR="00F92DE6" w:rsidRPr="005D1F18" w:rsidRDefault="00F92DE6" w:rsidP="005D1F18">
            <w:pPr>
              <w:pStyle w:val="NoSpacing"/>
              <w:framePr w:hSpace="0" w:wrap="auto" w:vAnchor="margin" w:hAnchor="text" w:yAlign="inline"/>
            </w:pPr>
            <w:r w:rsidRPr="005D1F18">
              <w:t>TransportationComplexPD</w:t>
            </w:r>
          </w:p>
        </w:tc>
        <w:tc>
          <w:tcPr>
            <w:tcW w:w="2883" w:type="dxa"/>
          </w:tcPr>
          <w:p w14:paraId="7F1FD27A" w14:textId="0CD90117" w:rsidR="00F92DE6" w:rsidRPr="005D1F18" w:rsidRDefault="00F92DE6" w:rsidP="005D1F18">
            <w:pPr>
              <w:pStyle w:val="NoSpacing"/>
              <w:framePr w:hSpace="0" w:wrap="auto" w:vAnchor="margin" w:hAnchor="text" w:yAlign="inline"/>
            </w:pPr>
            <w:r w:rsidRPr="005D1F18">
              <w:t>subClassOf</w:t>
            </w:r>
          </w:p>
        </w:tc>
        <w:tc>
          <w:tcPr>
            <w:tcW w:w="3301" w:type="dxa"/>
          </w:tcPr>
          <w:p w14:paraId="02DA851D" w14:textId="7ED3317D" w:rsidR="00F92DE6" w:rsidRPr="005D1F18" w:rsidRDefault="00F92DE6" w:rsidP="005D1F18">
            <w:pPr>
              <w:pStyle w:val="NoSpacing"/>
              <w:framePr w:hSpace="0" w:wrap="auto" w:vAnchor="margin" w:hAnchor="text" w:yAlign="inline"/>
            </w:pPr>
            <w:r w:rsidRPr="005D1F18">
              <w:t>change:TimeVaryingConcept</w:t>
            </w:r>
          </w:p>
        </w:tc>
      </w:tr>
      <w:tr w:rsidR="00F92DE6" w:rsidRPr="005D1F18" w14:paraId="797EB454" w14:textId="77777777" w:rsidTr="00900668">
        <w:trPr>
          <w:cantSplit/>
        </w:trPr>
        <w:tc>
          <w:tcPr>
            <w:tcW w:w="3166" w:type="dxa"/>
          </w:tcPr>
          <w:p w14:paraId="4F18EB2E" w14:textId="77777777" w:rsidR="00F92DE6" w:rsidRPr="005D1F18" w:rsidRDefault="00F92DE6" w:rsidP="005D1F18">
            <w:pPr>
              <w:pStyle w:val="NoSpacing"/>
              <w:framePr w:hSpace="0" w:wrap="auto" w:vAnchor="margin" w:hAnchor="text" w:yAlign="inline"/>
            </w:pPr>
          </w:p>
        </w:tc>
        <w:tc>
          <w:tcPr>
            <w:tcW w:w="2883" w:type="dxa"/>
          </w:tcPr>
          <w:p w14:paraId="0A032126" w14:textId="0C6EDB22" w:rsidR="00F92DE6" w:rsidRPr="005D1F18" w:rsidRDefault="00F92DE6" w:rsidP="005D1F18">
            <w:pPr>
              <w:pStyle w:val="NoSpacing"/>
              <w:framePr w:hSpace="0" w:wrap="auto" w:vAnchor="margin" w:hAnchor="text" w:yAlign="inline"/>
            </w:pPr>
            <w:r w:rsidRPr="005D1F18">
              <w:t>equivalentClass</w:t>
            </w:r>
          </w:p>
        </w:tc>
        <w:tc>
          <w:tcPr>
            <w:tcW w:w="3301" w:type="dxa"/>
          </w:tcPr>
          <w:p w14:paraId="351B75B0" w14:textId="405F5869" w:rsidR="00F92DE6" w:rsidRPr="005D1F18" w:rsidRDefault="00F92DE6" w:rsidP="005D1F18">
            <w:pPr>
              <w:pStyle w:val="NoSpacing"/>
              <w:framePr w:hSpace="0" w:wrap="auto" w:vAnchor="margin" w:hAnchor="text" w:yAlign="inline"/>
            </w:pPr>
            <w:r w:rsidRPr="005D1F18">
              <w:t>change:hasManifestation some TransportationComplex and  change:hasManifestation only TransportationComplex</w:t>
            </w:r>
          </w:p>
        </w:tc>
      </w:tr>
      <w:tr w:rsidR="00F92DE6" w:rsidRPr="005D1F18" w14:paraId="65D3B917" w14:textId="77777777" w:rsidTr="00900668">
        <w:trPr>
          <w:cantSplit/>
        </w:trPr>
        <w:tc>
          <w:tcPr>
            <w:tcW w:w="3166" w:type="dxa"/>
            <w:vMerge w:val="restart"/>
          </w:tcPr>
          <w:p w14:paraId="3901E972" w14:textId="69E2CA42" w:rsidR="00F92DE6" w:rsidRPr="005D1F18" w:rsidRDefault="00F92DE6" w:rsidP="005D1F18">
            <w:pPr>
              <w:pStyle w:val="NoSpacing"/>
              <w:framePr w:hSpace="0" w:wrap="auto" w:vAnchor="margin" w:hAnchor="text" w:yAlign="inline"/>
            </w:pPr>
            <w:r w:rsidRPr="005D1F18">
              <w:t>TransportationComplex</w:t>
            </w:r>
          </w:p>
        </w:tc>
        <w:tc>
          <w:tcPr>
            <w:tcW w:w="2883" w:type="dxa"/>
          </w:tcPr>
          <w:p w14:paraId="1965892B" w14:textId="74159BD6" w:rsidR="00F92DE6" w:rsidRPr="005D1F18" w:rsidRDefault="00F92DE6" w:rsidP="005D1F18">
            <w:pPr>
              <w:pStyle w:val="NoSpacing"/>
              <w:framePr w:hSpace="0" w:wrap="auto" w:vAnchor="margin" w:hAnchor="text" w:yAlign="inline"/>
            </w:pPr>
            <w:r w:rsidRPr="005D1F18">
              <w:t>subclassOf</w:t>
            </w:r>
          </w:p>
        </w:tc>
        <w:tc>
          <w:tcPr>
            <w:tcW w:w="3301" w:type="dxa"/>
          </w:tcPr>
          <w:p w14:paraId="674BE66C" w14:textId="7C085BEC" w:rsidR="00F92DE6" w:rsidRPr="005D1F18" w:rsidRDefault="00F92DE6" w:rsidP="005D1F18">
            <w:pPr>
              <w:pStyle w:val="NoSpacing"/>
              <w:framePr w:hSpace="0" w:wrap="auto" w:vAnchor="margin" w:hAnchor="text" w:yAlign="inline"/>
            </w:pPr>
            <w:r w:rsidRPr="005D1F18">
              <w:t>change:Manifestation</w:t>
            </w:r>
          </w:p>
        </w:tc>
      </w:tr>
      <w:tr w:rsidR="00F92DE6" w:rsidRPr="005D1F18" w14:paraId="0A7D8F9E" w14:textId="77777777" w:rsidTr="00900668">
        <w:trPr>
          <w:cantSplit/>
        </w:trPr>
        <w:tc>
          <w:tcPr>
            <w:tcW w:w="3166" w:type="dxa"/>
            <w:vMerge/>
          </w:tcPr>
          <w:p w14:paraId="6DAF2788" w14:textId="77777777" w:rsidR="00F92DE6" w:rsidRPr="005D1F18" w:rsidRDefault="00F92DE6" w:rsidP="005D1F18">
            <w:pPr>
              <w:pStyle w:val="NoSpacing"/>
              <w:framePr w:hSpace="0" w:wrap="auto" w:vAnchor="margin" w:hAnchor="text" w:yAlign="inline"/>
            </w:pPr>
          </w:p>
        </w:tc>
        <w:tc>
          <w:tcPr>
            <w:tcW w:w="2883" w:type="dxa"/>
          </w:tcPr>
          <w:p w14:paraId="738C86E9" w14:textId="5AFBAC39" w:rsidR="00F92DE6" w:rsidRPr="005D1F18" w:rsidRDefault="00F92DE6" w:rsidP="005D1F18">
            <w:pPr>
              <w:pStyle w:val="NoSpacing"/>
              <w:framePr w:hSpace="0" w:wrap="auto" w:vAnchor="margin" w:hAnchor="text" w:yAlign="inline"/>
            </w:pPr>
            <w:r w:rsidRPr="005D1F18">
              <w:t>equivalentClass</w:t>
            </w:r>
          </w:p>
        </w:tc>
        <w:tc>
          <w:tcPr>
            <w:tcW w:w="3301" w:type="dxa"/>
          </w:tcPr>
          <w:p w14:paraId="7120983F" w14:textId="5B9E14F1" w:rsidR="00F92DE6" w:rsidRPr="005D1F18" w:rsidRDefault="00F92DE6" w:rsidP="005D1F18">
            <w:pPr>
              <w:pStyle w:val="NoSpacing"/>
              <w:framePr w:hSpace="0" w:wrap="auto" w:vAnchor="margin" w:hAnchor="text" w:yAlign="inline"/>
            </w:pPr>
            <w:r w:rsidRPr="005D1F18">
              <w:t>change:manifestationOf some  TransportationComplexPD and  change:manifestationOf only  TransportationComplexPD</w:t>
            </w:r>
          </w:p>
        </w:tc>
      </w:tr>
      <w:tr w:rsidR="00F92DE6" w:rsidRPr="005D1F18" w14:paraId="057C8BE0" w14:textId="77777777" w:rsidTr="00900668">
        <w:trPr>
          <w:cantSplit/>
        </w:trPr>
        <w:tc>
          <w:tcPr>
            <w:tcW w:w="3166" w:type="dxa"/>
            <w:vMerge/>
          </w:tcPr>
          <w:p w14:paraId="4C01E24B" w14:textId="77777777" w:rsidR="00F92DE6" w:rsidRPr="005D1F18" w:rsidRDefault="00F92DE6" w:rsidP="005D1F18">
            <w:pPr>
              <w:pStyle w:val="NoSpacing"/>
              <w:framePr w:hSpace="0" w:wrap="auto" w:vAnchor="margin" w:hAnchor="text" w:yAlign="inline"/>
            </w:pPr>
          </w:p>
        </w:tc>
        <w:tc>
          <w:tcPr>
            <w:tcW w:w="2883" w:type="dxa"/>
          </w:tcPr>
          <w:p w14:paraId="7F533E58" w14:textId="5D24428C" w:rsidR="00F92DE6" w:rsidRPr="005D1F18" w:rsidRDefault="00E66689" w:rsidP="005D1F18">
            <w:pPr>
              <w:pStyle w:val="NoSpacing"/>
              <w:framePr w:hSpace="0" w:wrap="auto" w:vAnchor="margin" w:hAnchor="text" w:yAlign="inline"/>
            </w:pPr>
            <w:r w:rsidRPr="005D1F18">
              <w:t>spatial:</w:t>
            </w:r>
            <w:r w:rsidR="00F92DE6" w:rsidRPr="005D1F18">
              <w:t>hasLocation</w:t>
            </w:r>
          </w:p>
        </w:tc>
        <w:tc>
          <w:tcPr>
            <w:tcW w:w="3301" w:type="dxa"/>
          </w:tcPr>
          <w:p w14:paraId="378BB3C6" w14:textId="20E79185" w:rsidR="00F92DE6" w:rsidRPr="005D1F18" w:rsidRDefault="00F92DE6" w:rsidP="005D1F18">
            <w:pPr>
              <w:pStyle w:val="NoSpacing"/>
              <w:framePr w:hSpace="0" w:wrap="auto" w:vAnchor="margin" w:hAnchor="text" w:yAlign="inline"/>
            </w:pPr>
            <w:r w:rsidRPr="005D1F18">
              <w:t xml:space="preserve">only   </w:t>
            </w:r>
            <w:r w:rsidR="00E66689" w:rsidRPr="005D1F18">
              <w:t>spatial:</w:t>
            </w:r>
            <w:r w:rsidRPr="005D1F18">
              <w:t>Feature</w:t>
            </w:r>
          </w:p>
        </w:tc>
      </w:tr>
      <w:tr w:rsidR="00F92DE6" w:rsidRPr="005D1F18" w14:paraId="6A8EC4AB" w14:textId="77777777" w:rsidTr="00900668">
        <w:trPr>
          <w:cantSplit/>
        </w:trPr>
        <w:tc>
          <w:tcPr>
            <w:tcW w:w="3166" w:type="dxa"/>
            <w:vMerge w:val="restart"/>
          </w:tcPr>
          <w:p w14:paraId="791F0FBE" w14:textId="77777777" w:rsidR="00F92DE6" w:rsidRPr="005D1F18" w:rsidRDefault="00F92DE6" w:rsidP="005D1F18">
            <w:pPr>
              <w:pStyle w:val="NoSpacing"/>
              <w:framePr w:hSpace="0" w:wrap="auto" w:vAnchor="margin" w:hAnchor="text" w:yAlign="inline"/>
            </w:pPr>
            <w:r w:rsidRPr="005D1F18">
              <w:t>otn:Road</w:t>
            </w:r>
          </w:p>
        </w:tc>
        <w:tc>
          <w:tcPr>
            <w:tcW w:w="2883" w:type="dxa"/>
          </w:tcPr>
          <w:p w14:paraId="37ABDFB7" w14:textId="77777777" w:rsidR="00F92DE6" w:rsidRPr="005D1F18" w:rsidRDefault="00F92DE6" w:rsidP="005D1F18">
            <w:pPr>
              <w:pStyle w:val="NoSpacing"/>
              <w:framePr w:hSpace="0" w:wrap="auto" w:vAnchor="margin" w:hAnchor="text" w:yAlign="inline"/>
            </w:pPr>
            <w:r w:rsidRPr="005D1F18">
              <w:t>hasRoadId</w:t>
            </w:r>
          </w:p>
        </w:tc>
        <w:tc>
          <w:tcPr>
            <w:tcW w:w="3301" w:type="dxa"/>
          </w:tcPr>
          <w:p w14:paraId="57B23457" w14:textId="77777777" w:rsidR="00F92DE6" w:rsidRPr="005D1F18" w:rsidRDefault="00F92DE6" w:rsidP="005D1F18">
            <w:pPr>
              <w:pStyle w:val="NoSpacing"/>
              <w:framePr w:hSpace="0" w:wrap="auto" w:vAnchor="margin" w:hAnchor="text" w:yAlign="inline"/>
            </w:pPr>
            <w:r w:rsidRPr="005D1F18">
              <w:t>only RoadId</w:t>
            </w:r>
          </w:p>
        </w:tc>
      </w:tr>
      <w:tr w:rsidR="00F92DE6" w:rsidRPr="005D1F18" w14:paraId="7324F71C" w14:textId="77777777" w:rsidTr="00900668">
        <w:trPr>
          <w:cantSplit/>
        </w:trPr>
        <w:tc>
          <w:tcPr>
            <w:tcW w:w="3166" w:type="dxa"/>
            <w:vMerge/>
          </w:tcPr>
          <w:p w14:paraId="021BD6E0" w14:textId="77777777" w:rsidR="00F92DE6" w:rsidRPr="005D1F18" w:rsidRDefault="00F92DE6" w:rsidP="005D1F18">
            <w:pPr>
              <w:pStyle w:val="NoSpacing"/>
              <w:framePr w:hSpace="0" w:wrap="auto" w:vAnchor="margin" w:hAnchor="text" w:yAlign="inline"/>
            </w:pPr>
          </w:p>
        </w:tc>
        <w:tc>
          <w:tcPr>
            <w:tcW w:w="2883" w:type="dxa"/>
          </w:tcPr>
          <w:p w14:paraId="010F016E" w14:textId="77777777" w:rsidR="00F92DE6" w:rsidRPr="005D1F18" w:rsidRDefault="00F92DE6" w:rsidP="005D1F18">
            <w:pPr>
              <w:pStyle w:val="NoSpacing"/>
              <w:framePr w:hSpace="0" w:wrap="auto" w:vAnchor="margin" w:hAnchor="text" w:yAlign="inline"/>
            </w:pPr>
            <w:r w:rsidRPr="005D1F18">
              <w:t>aggregationOf</w:t>
            </w:r>
          </w:p>
        </w:tc>
        <w:tc>
          <w:tcPr>
            <w:tcW w:w="3301" w:type="dxa"/>
          </w:tcPr>
          <w:p w14:paraId="37B69954" w14:textId="77777777" w:rsidR="00F92DE6" w:rsidRPr="005D1F18" w:rsidRDefault="00F92DE6" w:rsidP="005D1F18">
            <w:pPr>
              <w:pStyle w:val="NoSpacing"/>
              <w:framePr w:hSpace="0" w:wrap="auto" w:vAnchor="margin" w:hAnchor="text" w:yAlign="inline"/>
            </w:pPr>
            <w:r w:rsidRPr="005D1F18">
              <w:t>only RoadSegment</w:t>
            </w:r>
          </w:p>
        </w:tc>
      </w:tr>
      <w:tr w:rsidR="00F92DE6" w:rsidRPr="005D1F18" w14:paraId="08DA7133" w14:textId="77777777" w:rsidTr="00900668">
        <w:trPr>
          <w:cantSplit/>
        </w:trPr>
        <w:tc>
          <w:tcPr>
            <w:tcW w:w="3166" w:type="dxa"/>
            <w:vMerge w:val="restart"/>
          </w:tcPr>
          <w:p w14:paraId="6C28E4D4" w14:textId="77777777" w:rsidR="00F92DE6" w:rsidRPr="005D1F18" w:rsidRDefault="00F92DE6" w:rsidP="005D1F18">
            <w:pPr>
              <w:pStyle w:val="NoSpacing"/>
              <w:framePr w:hSpace="0" w:wrap="auto" w:vAnchor="margin" w:hAnchor="text" w:yAlign="inline"/>
            </w:pPr>
            <w:r w:rsidRPr="005D1F18">
              <w:t>RoadSegmentPD</w:t>
            </w:r>
          </w:p>
        </w:tc>
        <w:tc>
          <w:tcPr>
            <w:tcW w:w="2883" w:type="dxa"/>
          </w:tcPr>
          <w:p w14:paraId="77DF9C5D" w14:textId="77777777" w:rsidR="00F92DE6" w:rsidRPr="005D1F18" w:rsidRDefault="00F92DE6" w:rsidP="005D1F18">
            <w:pPr>
              <w:pStyle w:val="NoSpacing"/>
              <w:framePr w:hSpace="0" w:wrap="auto" w:vAnchor="margin" w:hAnchor="text" w:yAlign="inline"/>
            </w:pPr>
            <w:r w:rsidRPr="005D1F18">
              <w:t>subclassOf</w:t>
            </w:r>
          </w:p>
        </w:tc>
        <w:tc>
          <w:tcPr>
            <w:tcW w:w="3301" w:type="dxa"/>
          </w:tcPr>
          <w:p w14:paraId="587E85A8" w14:textId="2B64A6C5" w:rsidR="00F92DE6" w:rsidRPr="005D1F18" w:rsidRDefault="00F92DE6" w:rsidP="005D1F18">
            <w:pPr>
              <w:pStyle w:val="NoSpacing"/>
              <w:framePr w:hSpace="0" w:wrap="auto" w:vAnchor="margin" w:hAnchor="text" w:yAlign="inline"/>
            </w:pPr>
            <w:r w:rsidRPr="005D1F18">
              <w:t>TransportationComplexPD</w:t>
            </w:r>
          </w:p>
        </w:tc>
      </w:tr>
      <w:tr w:rsidR="00F92DE6" w:rsidRPr="005D1F18" w14:paraId="47AD1FA0" w14:textId="77777777" w:rsidTr="00900668">
        <w:trPr>
          <w:cantSplit/>
        </w:trPr>
        <w:tc>
          <w:tcPr>
            <w:tcW w:w="3166" w:type="dxa"/>
            <w:vMerge/>
          </w:tcPr>
          <w:p w14:paraId="3F356BF9" w14:textId="77777777" w:rsidR="00F92DE6" w:rsidRPr="005D1F18" w:rsidRDefault="00F92DE6" w:rsidP="005D1F18">
            <w:pPr>
              <w:pStyle w:val="NoSpacing"/>
              <w:framePr w:hSpace="0" w:wrap="auto" w:vAnchor="margin" w:hAnchor="text" w:yAlign="inline"/>
            </w:pPr>
          </w:p>
        </w:tc>
        <w:tc>
          <w:tcPr>
            <w:tcW w:w="2883" w:type="dxa"/>
          </w:tcPr>
          <w:p w14:paraId="7F7BFD01" w14:textId="77777777" w:rsidR="00F92DE6" w:rsidRPr="005D1F18" w:rsidRDefault="00F92DE6" w:rsidP="005D1F18">
            <w:pPr>
              <w:pStyle w:val="NoSpacing"/>
              <w:framePr w:hSpace="0" w:wrap="auto" w:vAnchor="margin" w:hAnchor="text" w:yAlign="inline"/>
            </w:pPr>
            <w:r w:rsidRPr="005D1F18">
              <w:t>equivalentClass</w:t>
            </w:r>
          </w:p>
        </w:tc>
        <w:tc>
          <w:tcPr>
            <w:tcW w:w="3301" w:type="dxa"/>
          </w:tcPr>
          <w:p w14:paraId="52A60F7D" w14:textId="77777777" w:rsidR="00F92DE6" w:rsidRPr="005D1F18" w:rsidRDefault="00F92DE6" w:rsidP="005D1F18">
            <w:pPr>
              <w:pStyle w:val="NoSpacing"/>
              <w:framePr w:hSpace="0" w:wrap="auto" w:vAnchor="margin" w:hAnchor="text" w:yAlign="inline"/>
            </w:pPr>
            <w:r w:rsidRPr="005D1F18">
              <w:t>change:hasManifestation some RoadSegment and  change:hasManifestation only RoadSegment</w:t>
            </w:r>
          </w:p>
        </w:tc>
      </w:tr>
      <w:tr w:rsidR="00F92DE6" w:rsidRPr="005D1F18" w14:paraId="7EF04612" w14:textId="77777777" w:rsidTr="00900668">
        <w:trPr>
          <w:cantSplit/>
        </w:trPr>
        <w:tc>
          <w:tcPr>
            <w:tcW w:w="3166" w:type="dxa"/>
            <w:vMerge/>
          </w:tcPr>
          <w:p w14:paraId="57A32892" w14:textId="77777777" w:rsidR="00F92DE6" w:rsidRPr="005D1F18" w:rsidRDefault="00F92DE6" w:rsidP="005D1F18">
            <w:pPr>
              <w:pStyle w:val="NoSpacing"/>
              <w:framePr w:hSpace="0" w:wrap="auto" w:vAnchor="margin" w:hAnchor="text" w:yAlign="inline"/>
            </w:pPr>
          </w:p>
        </w:tc>
        <w:tc>
          <w:tcPr>
            <w:tcW w:w="2883" w:type="dxa"/>
          </w:tcPr>
          <w:p w14:paraId="29585503" w14:textId="77777777" w:rsidR="00F92DE6" w:rsidRPr="005D1F18" w:rsidRDefault="00F92DE6" w:rsidP="005D1F18">
            <w:pPr>
              <w:pStyle w:val="NoSpacing"/>
              <w:framePr w:hSpace="0" w:wrap="auto" w:vAnchor="margin" w:hAnchor="text" w:yAlign="inline"/>
            </w:pPr>
            <w:r w:rsidRPr="005D1F18">
              <w:t>hasRoadSegmentId</w:t>
            </w:r>
          </w:p>
        </w:tc>
        <w:tc>
          <w:tcPr>
            <w:tcW w:w="3301" w:type="dxa"/>
          </w:tcPr>
          <w:p w14:paraId="3CC2241D" w14:textId="77777777" w:rsidR="00F92DE6" w:rsidRPr="005D1F18" w:rsidRDefault="00F92DE6" w:rsidP="005D1F18">
            <w:pPr>
              <w:pStyle w:val="NoSpacing"/>
              <w:framePr w:hSpace="0" w:wrap="auto" w:vAnchor="margin" w:hAnchor="text" w:yAlign="inline"/>
            </w:pPr>
            <w:r w:rsidRPr="005D1F18">
              <w:t>only RoadSegmentId</w:t>
            </w:r>
          </w:p>
        </w:tc>
      </w:tr>
      <w:tr w:rsidR="00F92DE6" w:rsidRPr="005D1F18" w14:paraId="2CD7D961" w14:textId="77777777" w:rsidTr="00900668">
        <w:trPr>
          <w:cantSplit/>
        </w:trPr>
        <w:tc>
          <w:tcPr>
            <w:tcW w:w="3166" w:type="dxa"/>
            <w:vMerge/>
          </w:tcPr>
          <w:p w14:paraId="62BD2310" w14:textId="77777777" w:rsidR="00F92DE6" w:rsidRPr="005D1F18" w:rsidRDefault="00F92DE6" w:rsidP="005D1F18">
            <w:pPr>
              <w:pStyle w:val="NoSpacing"/>
              <w:framePr w:hSpace="0" w:wrap="auto" w:vAnchor="margin" w:hAnchor="text" w:yAlign="inline"/>
            </w:pPr>
          </w:p>
        </w:tc>
        <w:tc>
          <w:tcPr>
            <w:tcW w:w="2883" w:type="dxa"/>
          </w:tcPr>
          <w:p w14:paraId="0CF706D7" w14:textId="77777777" w:rsidR="00F92DE6" w:rsidRPr="005D1F18" w:rsidRDefault="00F92DE6" w:rsidP="005D1F18">
            <w:pPr>
              <w:pStyle w:val="NoSpacing"/>
              <w:framePr w:hSpace="0" w:wrap="auto" w:vAnchor="margin" w:hAnchor="text" w:yAlign="inline"/>
            </w:pPr>
            <w:r w:rsidRPr="005D1F18">
              <w:t>change:existsAt</w:t>
            </w:r>
          </w:p>
        </w:tc>
        <w:tc>
          <w:tcPr>
            <w:tcW w:w="3301" w:type="dxa"/>
          </w:tcPr>
          <w:p w14:paraId="7BCE1A67" w14:textId="77777777" w:rsidR="00F92DE6" w:rsidRPr="005D1F18" w:rsidRDefault="00F92DE6" w:rsidP="005D1F18">
            <w:pPr>
              <w:pStyle w:val="NoSpacing"/>
              <w:framePr w:hSpace="0" w:wrap="auto" w:vAnchor="margin" w:hAnchor="text" w:yAlign="inline"/>
            </w:pPr>
            <w:r w:rsidRPr="005D1F18">
              <w:t>exactly 1  time:Interval</w:t>
            </w:r>
          </w:p>
        </w:tc>
      </w:tr>
      <w:tr w:rsidR="005D1F18" w:rsidRPr="005D1F18" w14:paraId="2DEA4032" w14:textId="77777777" w:rsidTr="00900668">
        <w:trPr>
          <w:cantSplit/>
        </w:trPr>
        <w:tc>
          <w:tcPr>
            <w:tcW w:w="3166" w:type="dxa"/>
            <w:vMerge w:val="restart"/>
          </w:tcPr>
          <w:p w14:paraId="6FBB30BB" w14:textId="77777777" w:rsidR="005D1F18" w:rsidRPr="005D1F18" w:rsidRDefault="005D1F18" w:rsidP="005D1F18">
            <w:pPr>
              <w:pStyle w:val="NoSpacing"/>
              <w:framePr w:hSpace="0" w:wrap="auto" w:vAnchor="margin" w:hAnchor="text" w:yAlign="inline"/>
            </w:pPr>
            <w:r w:rsidRPr="005D1F18">
              <w:t>RoadSegment</w:t>
            </w:r>
          </w:p>
        </w:tc>
        <w:tc>
          <w:tcPr>
            <w:tcW w:w="2883" w:type="dxa"/>
          </w:tcPr>
          <w:p w14:paraId="7B49759C" w14:textId="77777777" w:rsidR="005D1F18" w:rsidRPr="005D1F18" w:rsidRDefault="005D1F18" w:rsidP="005D1F18">
            <w:pPr>
              <w:pStyle w:val="NoSpacing"/>
              <w:framePr w:hSpace="0" w:wrap="auto" w:vAnchor="margin" w:hAnchor="text" w:yAlign="inline"/>
            </w:pPr>
            <w:r w:rsidRPr="005D1F18">
              <w:t>equivalentClass</w:t>
            </w:r>
          </w:p>
        </w:tc>
        <w:tc>
          <w:tcPr>
            <w:tcW w:w="3301" w:type="dxa"/>
          </w:tcPr>
          <w:p w14:paraId="4C31CF4B" w14:textId="77777777" w:rsidR="005D1F18" w:rsidRPr="005D1F18" w:rsidRDefault="005D1F18" w:rsidP="005D1F18">
            <w:pPr>
              <w:pStyle w:val="NoSpacing"/>
              <w:framePr w:hSpace="0" w:wrap="auto" w:vAnchor="margin" w:hAnchor="text" w:yAlign="inline"/>
            </w:pPr>
            <w:r w:rsidRPr="005D1F18">
              <w:t>otn:RoadElement</w:t>
            </w:r>
          </w:p>
        </w:tc>
      </w:tr>
      <w:tr w:rsidR="005D1F18" w:rsidRPr="005D1F18" w14:paraId="58A56EF2" w14:textId="77777777" w:rsidTr="00900668">
        <w:trPr>
          <w:cantSplit/>
        </w:trPr>
        <w:tc>
          <w:tcPr>
            <w:tcW w:w="3166" w:type="dxa"/>
            <w:vMerge/>
          </w:tcPr>
          <w:p w14:paraId="09E433BA" w14:textId="77777777" w:rsidR="005D1F18" w:rsidRPr="005D1F18" w:rsidRDefault="005D1F18" w:rsidP="005D1F18">
            <w:pPr>
              <w:pStyle w:val="NoSpacing"/>
              <w:framePr w:hSpace="0" w:wrap="auto" w:vAnchor="margin" w:hAnchor="text" w:yAlign="inline"/>
            </w:pPr>
          </w:p>
        </w:tc>
        <w:tc>
          <w:tcPr>
            <w:tcW w:w="2883" w:type="dxa"/>
          </w:tcPr>
          <w:p w14:paraId="12A11002" w14:textId="77777777" w:rsidR="005D1F18" w:rsidRPr="005D1F18" w:rsidRDefault="005D1F18" w:rsidP="005D1F18">
            <w:pPr>
              <w:pStyle w:val="NoSpacing"/>
              <w:framePr w:hSpace="0" w:wrap="auto" w:vAnchor="margin" w:hAnchor="text" w:yAlign="inline"/>
            </w:pPr>
            <w:r w:rsidRPr="005D1F18">
              <w:t>subClassOf</w:t>
            </w:r>
          </w:p>
        </w:tc>
        <w:tc>
          <w:tcPr>
            <w:tcW w:w="3301" w:type="dxa"/>
          </w:tcPr>
          <w:p w14:paraId="47EFE15C" w14:textId="77777777" w:rsidR="005D1F18" w:rsidRPr="005D1F18" w:rsidRDefault="005D1F18" w:rsidP="005D1F18">
            <w:pPr>
              <w:pStyle w:val="NoSpacing"/>
              <w:framePr w:hSpace="0" w:wrap="auto" w:vAnchor="margin" w:hAnchor="text" w:yAlign="inline"/>
            </w:pPr>
            <w:r w:rsidRPr="005D1F18">
              <w:t>TransportationComplex</w:t>
            </w:r>
          </w:p>
        </w:tc>
      </w:tr>
      <w:tr w:rsidR="005D1F18" w:rsidRPr="005D1F18" w14:paraId="0E17BEB9" w14:textId="77777777" w:rsidTr="00900668">
        <w:trPr>
          <w:cantSplit/>
        </w:trPr>
        <w:tc>
          <w:tcPr>
            <w:tcW w:w="3166" w:type="dxa"/>
            <w:vMerge/>
          </w:tcPr>
          <w:p w14:paraId="5D9E22AA" w14:textId="77777777" w:rsidR="005D1F18" w:rsidRPr="005D1F18" w:rsidRDefault="005D1F18" w:rsidP="005D1F18">
            <w:pPr>
              <w:pStyle w:val="NoSpacing"/>
              <w:framePr w:hSpace="0" w:wrap="auto" w:vAnchor="margin" w:hAnchor="text" w:yAlign="inline"/>
            </w:pPr>
          </w:p>
        </w:tc>
        <w:tc>
          <w:tcPr>
            <w:tcW w:w="2883" w:type="dxa"/>
          </w:tcPr>
          <w:p w14:paraId="16A4AB0D" w14:textId="77777777" w:rsidR="005D1F18" w:rsidRPr="005D1F18" w:rsidRDefault="005D1F18" w:rsidP="005D1F18">
            <w:pPr>
              <w:pStyle w:val="NoSpacing"/>
              <w:framePr w:hSpace="0" w:wrap="auto" w:vAnchor="margin" w:hAnchor="text" w:yAlign="inline"/>
            </w:pPr>
            <w:r w:rsidRPr="005D1F18">
              <w:t>equivalentClass</w:t>
            </w:r>
          </w:p>
        </w:tc>
        <w:tc>
          <w:tcPr>
            <w:tcW w:w="3301" w:type="dxa"/>
          </w:tcPr>
          <w:p w14:paraId="4642DCA7" w14:textId="77777777" w:rsidR="005D1F18" w:rsidRPr="005D1F18" w:rsidRDefault="005D1F18" w:rsidP="005D1F18">
            <w:pPr>
              <w:pStyle w:val="NoSpacing"/>
              <w:framePr w:hSpace="0" w:wrap="auto" w:vAnchor="margin" w:hAnchor="text" w:yAlign="inline"/>
            </w:pPr>
            <w:r w:rsidRPr="005D1F18">
              <w:t>change:manifestationOf some  RoadSegmentPD and  change:manifestationOf only  RoadSegmentPD</w:t>
            </w:r>
          </w:p>
        </w:tc>
      </w:tr>
      <w:tr w:rsidR="005D1F18" w:rsidRPr="005D1F18" w14:paraId="72AFC6EF" w14:textId="77777777" w:rsidTr="00900668">
        <w:trPr>
          <w:cantSplit/>
        </w:trPr>
        <w:tc>
          <w:tcPr>
            <w:tcW w:w="3166" w:type="dxa"/>
            <w:vMerge/>
          </w:tcPr>
          <w:p w14:paraId="3FFC80B2" w14:textId="77777777" w:rsidR="005D1F18" w:rsidRPr="005D1F18" w:rsidRDefault="005D1F18" w:rsidP="005D1F18">
            <w:pPr>
              <w:pStyle w:val="NoSpacing"/>
              <w:framePr w:hSpace="0" w:wrap="auto" w:vAnchor="margin" w:hAnchor="text" w:yAlign="inline"/>
            </w:pPr>
          </w:p>
        </w:tc>
        <w:tc>
          <w:tcPr>
            <w:tcW w:w="2883" w:type="dxa"/>
          </w:tcPr>
          <w:p w14:paraId="54E1FD10" w14:textId="77777777" w:rsidR="005D1F18" w:rsidRPr="005D1F18" w:rsidRDefault="005D1F18" w:rsidP="005D1F18">
            <w:pPr>
              <w:pStyle w:val="NoSpacing"/>
              <w:framePr w:hSpace="0" w:wrap="auto" w:vAnchor="margin" w:hAnchor="text" w:yAlign="inline"/>
            </w:pPr>
            <w:r w:rsidRPr="005D1F18">
              <w:t>change:existsAt</w:t>
            </w:r>
          </w:p>
        </w:tc>
        <w:tc>
          <w:tcPr>
            <w:tcW w:w="3301" w:type="dxa"/>
          </w:tcPr>
          <w:p w14:paraId="7CB624D4" w14:textId="77777777" w:rsidR="005D1F18" w:rsidRPr="005D1F18" w:rsidRDefault="005D1F18" w:rsidP="005D1F18">
            <w:pPr>
              <w:pStyle w:val="NoSpacing"/>
              <w:framePr w:hSpace="0" w:wrap="auto" w:vAnchor="margin" w:hAnchor="text" w:yAlign="inline"/>
            </w:pPr>
            <w:r w:rsidRPr="005D1F18">
              <w:t>exactly 1  time:TemporalEntity</w:t>
            </w:r>
          </w:p>
        </w:tc>
      </w:tr>
      <w:tr w:rsidR="005D1F18" w:rsidRPr="005D1F18" w14:paraId="258FA17A" w14:textId="77777777" w:rsidTr="00900668">
        <w:trPr>
          <w:cantSplit/>
        </w:trPr>
        <w:tc>
          <w:tcPr>
            <w:tcW w:w="3166" w:type="dxa"/>
            <w:vMerge/>
          </w:tcPr>
          <w:p w14:paraId="5C6FAAA5" w14:textId="77777777" w:rsidR="005D1F18" w:rsidRPr="005D1F18" w:rsidRDefault="005D1F18" w:rsidP="005D1F18">
            <w:pPr>
              <w:pStyle w:val="NoSpacing"/>
              <w:framePr w:hSpace="0" w:wrap="auto" w:vAnchor="margin" w:hAnchor="text" w:yAlign="inline"/>
            </w:pPr>
          </w:p>
        </w:tc>
        <w:tc>
          <w:tcPr>
            <w:tcW w:w="2883" w:type="dxa"/>
          </w:tcPr>
          <w:p w14:paraId="42F26477" w14:textId="4ADD5B7E" w:rsidR="005D1F18" w:rsidRPr="005D1F18" w:rsidRDefault="005D1F18" w:rsidP="005D1F18">
            <w:pPr>
              <w:pStyle w:val="NoSpacing"/>
              <w:framePr w:hSpace="0" w:wrap="auto" w:vAnchor="margin" w:hAnchor="text" w:yAlign="inline"/>
            </w:pPr>
            <w:r w:rsidRPr="005D1F18">
              <w:t>spatial:hasLocation</w:t>
            </w:r>
          </w:p>
        </w:tc>
        <w:tc>
          <w:tcPr>
            <w:tcW w:w="3301" w:type="dxa"/>
          </w:tcPr>
          <w:p w14:paraId="680511FA" w14:textId="451532F3" w:rsidR="005D1F18" w:rsidRPr="005D1F18" w:rsidRDefault="005D1F18" w:rsidP="005D1F18">
            <w:pPr>
              <w:pStyle w:val="NoSpacing"/>
              <w:framePr w:hSpace="0" w:wrap="auto" w:vAnchor="margin" w:hAnchor="text" w:yAlign="inline"/>
            </w:pPr>
            <w:r w:rsidRPr="005D1F18">
              <w:t>only   spatial:Feature</w:t>
            </w:r>
          </w:p>
        </w:tc>
      </w:tr>
      <w:tr w:rsidR="005D1F18" w:rsidRPr="005D1F18" w14:paraId="0F47F835" w14:textId="77777777" w:rsidTr="00900668">
        <w:trPr>
          <w:cantSplit/>
          <w:trHeight w:val="213"/>
        </w:trPr>
        <w:tc>
          <w:tcPr>
            <w:tcW w:w="3166" w:type="dxa"/>
            <w:vMerge/>
          </w:tcPr>
          <w:p w14:paraId="44838102" w14:textId="77777777" w:rsidR="005D1F18" w:rsidRPr="005D1F18" w:rsidRDefault="005D1F18" w:rsidP="005D1F18">
            <w:pPr>
              <w:pStyle w:val="NoSpacing"/>
              <w:framePr w:hSpace="0" w:wrap="auto" w:vAnchor="margin" w:hAnchor="text" w:yAlign="inline"/>
            </w:pPr>
          </w:p>
        </w:tc>
        <w:tc>
          <w:tcPr>
            <w:tcW w:w="2883" w:type="dxa"/>
          </w:tcPr>
          <w:p w14:paraId="03F8FBB4" w14:textId="08ABF34A" w:rsidR="005D1F18" w:rsidRPr="005D1F18" w:rsidRDefault="005D1F18" w:rsidP="005D1F18">
            <w:pPr>
              <w:pStyle w:val="NoSpacing"/>
              <w:framePr w:hSpace="0" w:wrap="auto" w:vAnchor="margin" w:hAnchor="text" w:yAlign="inline"/>
            </w:pPr>
            <w:r w:rsidRPr="005D1F18">
              <w:t>inMunicipality</w:t>
            </w:r>
          </w:p>
        </w:tc>
        <w:tc>
          <w:tcPr>
            <w:tcW w:w="3301" w:type="dxa"/>
          </w:tcPr>
          <w:p w14:paraId="01DCD0EE" w14:textId="0C3847CF" w:rsidR="005D1F18" w:rsidRPr="005D1F18" w:rsidRDefault="005D1F18" w:rsidP="005D1F18">
            <w:pPr>
              <w:pStyle w:val="NoSpacing"/>
              <w:framePr w:hSpace="0" w:wrap="auto" w:vAnchor="margin" w:hAnchor="text" w:yAlign="inline"/>
            </w:pPr>
            <w:r w:rsidRPr="005D1F18">
              <w:t>only Municipality</w:t>
            </w:r>
          </w:p>
        </w:tc>
      </w:tr>
      <w:tr w:rsidR="00595B7C" w:rsidRPr="005D1F18" w14:paraId="28242D9E" w14:textId="77777777" w:rsidTr="00900668">
        <w:trPr>
          <w:cantSplit/>
          <w:trHeight w:val="213"/>
        </w:trPr>
        <w:tc>
          <w:tcPr>
            <w:tcW w:w="3166" w:type="dxa"/>
            <w:vMerge w:val="restart"/>
          </w:tcPr>
          <w:p w14:paraId="23CE2111" w14:textId="32B83F43" w:rsidR="00595B7C" w:rsidRPr="005D1F18" w:rsidRDefault="00595B7C" w:rsidP="00595B7C">
            <w:pPr>
              <w:pStyle w:val="NoSpacing"/>
              <w:framePr w:hSpace="0" w:wrap="auto" w:vAnchor="margin" w:hAnchor="text" w:yAlign="inline"/>
            </w:pPr>
            <w:r>
              <w:t>IntersectionPD</w:t>
            </w:r>
          </w:p>
        </w:tc>
        <w:tc>
          <w:tcPr>
            <w:tcW w:w="2883" w:type="dxa"/>
          </w:tcPr>
          <w:p w14:paraId="35D75228" w14:textId="615FB8A4" w:rsidR="00595B7C" w:rsidRPr="005D1F18" w:rsidRDefault="00595B7C" w:rsidP="00595B7C">
            <w:pPr>
              <w:pStyle w:val="NoSpacing"/>
              <w:framePr w:hSpace="0" w:wrap="auto" w:vAnchor="margin" w:hAnchor="text" w:yAlign="inline"/>
            </w:pPr>
            <w:r w:rsidRPr="00700C00">
              <w:t>subclassOf</w:t>
            </w:r>
          </w:p>
        </w:tc>
        <w:tc>
          <w:tcPr>
            <w:tcW w:w="3301" w:type="dxa"/>
          </w:tcPr>
          <w:p w14:paraId="20779F3A" w14:textId="303B5A79" w:rsidR="00595B7C" w:rsidRPr="005D1F18" w:rsidRDefault="00595B7C" w:rsidP="00595B7C">
            <w:pPr>
              <w:pStyle w:val="NoSpacing"/>
              <w:framePr w:hSpace="0" w:wrap="auto" w:vAnchor="margin" w:hAnchor="text" w:yAlign="inline"/>
            </w:pPr>
            <w:r>
              <w:t>change:</w:t>
            </w:r>
            <w:r w:rsidRPr="00700C00">
              <w:t>TimeVarying</w:t>
            </w:r>
            <w:r>
              <w:t>Concept</w:t>
            </w:r>
          </w:p>
        </w:tc>
      </w:tr>
      <w:tr w:rsidR="00595B7C" w:rsidRPr="005D1F18" w14:paraId="622610E2" w14:textId="77777777" w:rsidTr="00900668">
        <w:trPr>
          <w:cantSplit/>
          <w:trHeight w:val="213"/>
        </w:trPr>
        <w:tc>
          <w:tcPr>
            <w:tcW w:w="3166" w:type="dxa"/>
            <w:vMerge/>
          </w:tcPr>
          <w:p w14:paraId="0EF6CD0F" w14:textId="77777777" w:rsidR="00595B7C" w:rsidRPr="005D1F18" w:rsidRDefault="00595B7C" w:rsidP="00595B7C">
            <w:pPr>
              <w:pStyle w:val="NoSpacing"/>
              <w:framePr w:hSpace="0" w:wrap="auto" w:vAnchor="margin" w:hAnchor="text" w:yAlign="inline"/>
            </w:pPr>
          </w:p>
        </w:tc>
        <w:tc>
          <w:tcPr>
            <w:tcW w:w="2883" w:type="dxa"/>
          </w:tcPr>
          <w:p w14:paraId="2D2576F1" w14:textId="700AA733" w:rsidR="00595B7C" w:rsidRPr="005D1F18" w:rsidRDefault="00595B7C" w:rsidP="00595B7C">
            <w:pPr>
              <w:pStyle w:val="NoSpacing"/>
              <w:framePr w:hSpace="0" w:wrap="auto" w:vAnchor="margin" w:hAnchor="text" w:yAlign="inline"/>
            </w:pPr>
            <w:r>
              <w:t>subclassOf</w:t>
            </w:r>
          </w:p>
        </w:tc>
        <w:tc>
          <w:tcPr>
            <w:tcW w:w="3301" w:type="dxa"/>
          </w:tcPr>
          <w:p w14:paraId="1150C1C3" w14:textId="63BD4829" w:rsidR="00595B7C" w:rsidRPr="005D1F18" w:rsidRDefault="00595B7C" w:rsidP="00595B7C">
            <w:pPr>
              <w:pStyle w:val="NoSpacing"/>
              <w:framePr w:hSpace="0" w:wrap="auto" w:vAnchor="margin" w:hAnchor="text" w:yAlign="inline"/>
            </w:pPr>
            <w:r>
              <w:t>TransportationComplexPD</w:t>
            </w:r>
          </w:p>
        </w:tc>
      </w:tr>
      <w:tr w:rsidR="00595B7C" w:rsidRPr="005D1F18" w14:paraId="17367919" w14:textId="77777777" w:rsidTr="00900668">
        <w:trPr>
          <w:cantSplit/>
          <w:trHeight w:val="213"/>
        </w:trPr>
        <w:tc>
          <w:tcPr>
            <w:tcW w:w="3166" w:type="dxa"/>
            <w:vMerge/>
          </w:tcPr>
          <w:p w14:paraId="69628D09" w14:textId="77777777" w:rsidR="00595B7C" w:rsidRPr="005D1F18" w:rsidRDefault="00595B7C" w:rsidP="00595B7C">
            <w:pPr>
              <w:pStyle w:val="NoSpacing"/>
              <w:framePr w:hSpace="0" w:wrap="auto" w:vAnchor="margin" w:hAnchor="text" w:yAlign="inline"/>
            </w:pPr>
          </w:p>
        </w:tc>
        <w:tc>
          <w:tcPr>
            <w:tcW w:w="2883" w:type="dxa"/>
          </w:tcPr>
          <w:p w14:paraId="04C9716F" w14:textId="6F8637D1" w:rsidR="00595B7C" w:rsidRPr="005D1F18" w:rsidRDefault="00595B7C" w:rsidP="00595B7C">
            <w:pPr>
              <w:pStyle w:val="NoSpacing"/>
              <w:framePr w:hSpace="0" w:wrap="auto" w:vAnchor="margin" w:hAnchor="text" w:yAlign="inline"/>
            </w:pPr>
            <w:r w:rsidRPr="00700C00">
              <w:t>equivalentClass</w:t>
            </w:r>
          </w:p>
        </w:tc>
        <w:tc>
          <w:tcPr>
            <w:tcW w:w="3301" w:type="dxa"/>
          </w:tcPr>
          <w:p w14:paraId="3F1156A9" w14:textId="0B182E7C" w:rsidR="00595B7C" w:rsidRPr="005D1F18" w:rsidRDefault="00595B7C" w:rsidP="00595B7C">
            <w:pPr>
              <w:pStyle w:val="NoSpacing"/>
              <w:framePr w:hSpace="0" w:wrap="auto" w:vAnchor="margin" w:hAnchor="text" w:yAlign="inline"/>
            </w:pPr>
            <w:r>
              <w:t>change:</w:t>
            </w:r>
            <w:r w:rsidRPr="00700C00">
              <w:t>hasM</w:t>
            </w:r>
            <w:r>
              <w:t>anifestation some Intersection</w:t>
            </w:r>
            <w:r w:rsidRPr="00700C00">
              <w:t xml:space="preserve"> and </w:t>
            </w:r>
            <w:r>
              <w:t xml:space="preserve"> change:</w:t>
            </w:r>
            <w:r w:rsidRPr="00700C00">
              <w:t xml:space="preserve">hasManifestation only </w:t>
            </w:r>
            <w:r>
              <w:t>Intersection</w:t>
            </w:r>
          </w:p>
        </w:tc>
      </w:tr>
      <w:tr w:rsidR="00595B7C" w:rsidRPr="005D1F18" w14:paraId="68A2A1F2" w14:textId="77777777" w:rsidTr="00900668">
        <w:trPr>
          <w:cantSplit/>
          <w:trHeight w:val="213"/>
        </w:trPr>
        <w:tc>
          <w:tcPr>
            <w:tcW w:w="3166" w:type="dxa"/>
            <w:vMerge/>
          </w:tcPr>
          <w:p w14:paraId="1FD0768C" w14:textId="77777777" w:rsidR="00595B7C" w:rsidRPr="005D1F18" w:rsidRDefault="00595B7C" w:rsidP="00595B7C">
            <w:pPr>
              <w:pStyle w:val="NoSpacing"/>
              <w:framePr w:hSpace="0" w:wrap="auto" w:vAnchor="margin" w:hAnchor="text" w:yAlign="inline"/>
            </w:pPr>
          </w:p>
        </w:tc>
        <w:tc>
          <w:tcPr>
            <w:tcW w:w="2883" w:type="dxa"/>
          </w:tcPr>
          <w:p w14:paraId="1B6090C2" w14:textId="39BC11B4" w:rsidR="00595B7C" w:rsidRPr="005D1F18" w:rsidRDefault="00595B7C" w:rsidP="00595B7C">
            <w:pPr>
              <w:pStyle w:val="NoSpacing"/>
              <w:framePr w:hSpace="0" w:wrap="auto" w:vAnchor="margin" w:hAnchor="text" w:yAlign="inline"/>
            </w:pPr>
            <w:r>
              <w:t>inverse(accessesComplex)</w:t>
            </w:r>
          </w:p>
        </w:tc>
        <w:tc>
          <w:tcPr>
            <w:tcW w:w="3301" w:type="dxa"/>
          </w:tcPr>
          <w:p w14:paraId="629E2948" w14:textId="7F000B3E" w:rsidR="00595B7C" w:rsidRPr="005D1F18" w:rsidRDefault="00595B7C" w:rsidP="00595B7C">
            <w:pPr>
              <w:pStyle w:val="NoSpacing"/>
              <w:framePr w:hSpace="0" w:wrap="auto" w:vAnchor="margin" w:hAnchor="text" w:yAlign="inline"/>
            </w:pPr>
            <w:r>
              <w:t>only NodePD</w:t>
            </w:r>
          </w:p>
        </w:tc>
      </w:tr>
      <w:tr w:rsidR="00595B7C" w:rsidRPr="005D1F18" w14:paraId="788B4E09" w14:textId="77777777" w:rsidTr="00900668">
        <w:trPr>
          <w:cantSplit/>
          <w:trHeight w:val="213"/>
        </w:trPr>
        <w:tc>
          <w:tcPr>
            <w:tcW w:w="3166" w:type="dxa"/>
            <w:vMerge/>
          </w:tcPr>
          <w:p w14:paraId="23F00457" w14:textId="77777777" w:rsidR="00595B7C" w:rsidRPr="005D1F18" w:rsidRDefault="00595B7C" w:rsidP="00595B7C">
            <w:pPr>
              <w:pStyle w:val="NoSpacing"/>
              <w:framePr w:hSpace="0" w:wrap="auto" w:vAnchor="margin" w:hAnchor="text" w:yAlign="inline"/>
            </w:pPr>
          </w:p>
        </w:tc>
        <w:tc>
          <w:tcPr>
            <w:tcW w:w="2883" w:type="dxa"/>
          </w:tcPr>
          <w:p w14:paraId="49E3361A" w14:textId="3FBC3618" w:rsidR="00595B7C" w:rsidRPr="005D1F18" w:rsidRDefault="00595B7C" w:rsidP="00595B7C">
            <w:pPr>
              <w:pStyle w:val="NoSpacing"/>
              <w:framePr w:hSpace="0" w:wrap="auto" w:vAnchor="margin" w:hAnchor="text" w:yAlign="inline"/>
            </w:pPr>
            <w:r>
              <w:t>change:existsAt</w:t>
            </w:r>
          </w:p>
        </w:tc>
        <w:tc>
          <w:tcPr>
            <w:tcW w:w="3301" w:type="dxa"/>
          </w:tcPr>
          <w:p w14:paraId="2C9F5BA3" w14:textId="32741834" w:rsidR="00595B7C" w:rsidRPr="005D1F18" w:rsidRDefault="00595B7C" w:rsidP="00595B7C">
            <w:pPr>
              <w:pStyle w:val="NoSpacing"/>
              <w:framePr w:hSpace="0" w:wrap="auto" w:vAnchor="margin" w:hAnchor="text" w:yAlign="inline"/>
            </w:pPr>
            <w:r w:rsidRPr="00700C00">
              <w:t xml:space="preserve">exactly 1 </w:t>
            </w:r>
            <w:r>
              <w:t>time:</w:t>
            </w:r>
            <w:r w:rsidRPr="00700C00">
              <w:t>Interval</w:t>
            </w:r>
          </w:p>
        </w:tc>
      </w:tr>
      <w:tr w:rsidR="00595B7C" w:rsidRPr="005D1F18" w14:paraId="5B819789" w14:textId="77777777" w:rsidTr="00900668">
        <w:trPr>
          <w:cantSplit/>
          <w:trHeight w:val="213"/>
        </w:trPr>
        <w:tc>
          <w:tcPr>
            <w:tcW w:w="3166" w:type="dxa"/>
            <w:vMerge w:val="restart"/>
          </w:tcPr>
          <w:p w14:paraId="133D9699" w14:textId="2AD1426E" w:rsidR="00595B7C" w:rsidRPr="005D1F18" w:rsidRDefault="00595B7C" w:rsidP="00595B7C">
            <w:pPr>
              <w:pStyle w:val="NoSpacing"/>
              <w:framePr w:hSpace="0" w:wrap="auto" w:vAnchor="margin" w:hAnchor="text" w:yAlign="inline"/>
            </w:pPr>
            <w:r>
              <w:t>Intersection</w:t>
            </w:r>
          </w:p>
        </w:tc>
        <w:tc>
          <w:tcPr>
            <w:tcW w:w="2883" w:type="dxa"/>
          </w:tcPr>
          <w:p w14:paraId="3CC731A4" w14:textId="38EE5100" w:rsidR="00595B7C" w:rsidRPr="005D1F18" w:rsidRDefault="00595B7C" w:rsidP="00595B7C">
            <w:pPr>
              <w:pStyle w:val="NoSpacing"/>
              <w:framePr w:hSpace="0" w:wrap="auto" w:vAnchor="margin" w:hAnchor="text" w:yAlign="inline"/>
            </w:pPr>
            <w:r>
              <w:t>equivalentClass</w:t>
            </w:r>
          </w:p>
        </w:tc>
        <w:tc>
          <w:tcPr>
            <w:tcW w:w="3301" w:type="dxa"/>
          </w:tcPr>
          <w:p w14:paraId="40C8340C" w14:textId="29A63B14" w:rsidR="00595B7C" w:rsidRPr="005D1F18" w:rsidRDefault="00595B7C" w:rsidP="00595B7C">
            <w:pPr>
              <w:pStyle w:val="NoSpacing"/>
              <w:framePr w:hSpace="0" w:wrap="auto" w:vAnchor="margin" w:hAnchor="text" w:yAlign="inline"/>
            </w:pPr>
            <w:r>
              <w:t>otn:RoadElement</w:t>
            </w:r>
          </w:p>
        </w:tc>
      </w:tr>
      <w:tr w:rsidR="00595B7C" w:rsidRPr="005D1F18" w14:paraId="37666704" w14:textId="77777777" w:rsidTr="00900668">
        <w:trPr>
          <w:cantSplit/>
          <w:trHeight w:val="213"/>
        </w:trPr>
        <w:tc>
          <w:tcPr>
            <w:tcW w:w="3166" w:type="dxa"/>
            <w:vMerge/>
          </w:tcPr>
          <w:p w14:paraId="159F412F" w14:textId="77777777" w:rsidR="00595B7C" w:rsidRPr="005D1F18" w:rsidRDefault="00595B7C" w:rsidP="00595B7C">
            <w:pPr>
              <w:pStyle w:val="NoSpacing"/>
              <w:framePr w:hSpace="0" w:wrap="auto" w:vAnchor="margin" w:hAnchor="text" w:yAlign="inline"/>
            </w:pPr>
          </w:p>
        </w:tc>
        <w:tc>
          <w:tcPr>
            <w:tcW w:w="2883" w:type="dxa"/>
          </w:tcPr>
          <w:p w14:paraId="19945675" w14:textId="69352C14" w:rsidR="00595B7C" w:rsidRPr="005D1F18" w:rsidRDefault="00595B7C" w:rsidP="00595B7C">
            <w:pPr>
              <w:pStyle w:val="NoSpacing"/>
              <w:framePr w:hSpace="0" w:wrap="auto" w:vAnchor="margin" w:hAnchor="text" w:yAlign="inline"/>
            </w:pPr>
            <w:r w:rsidRPr="00700C00">
              <w:t>subclassOf</w:t>
            </w:r>
          </w:p>
        </w:tc>
        <w:tc>
          <w:tcPr>
            <w:tcW w:w="3301" w:type="dxa"/>
          </w:tcPr>
          <w:p w14:paraId="6AC58AB0" w14:textId="37E8F5D9" w:rsidR="00595B7C" w:rsidRPr="005D1F18" w:rsidRDefault="00595B7C" w:rsidP="00595B7C">
            <w:pPr>
              <w:pStyle w:val="NoSpacing"/>
              <w:framePr w:hSpace="0" w:wrap="auto" w:vAnchor="margin" w:hAnchor="text" w:yAlign="inline"/>
            </w:pPr>
            <w:r>
              <w:t>change:</w:t>
            </w:r>
            <w:r w:rsidRPr="00700C00">
              <w:t>Manifestation</w:t>
            </w:r>
          </w:p>
        </w:tc>
      </w:tr>
      <w:tr w:rsidR="00595B7C" w:rsidRPr="005D1F18" w14:paraId="73BCCEB6" w14:textId="77777777" w:rsidTr="00900668">
        <w:trPr>
          <w:cantSplit/>
          <w:trHeight w:val="213"/>
        </w:trPr>
        <w:tc>
          <w:tcPr>
            <w:tcW w:w="3166" w:type="dxa"/>
            <w:vMerge/>
          </w:tcPr>
          <w:p w14:paraId="6E8ADFA3" w14:textId="77777777" w:rsidR="00595B7C" w:rsidRPr="005D1F18" w:rsidRDefault="00595B7C" w:rsidP="00595B7C">
            <w:pPr>
              <w:pStyle w:val="NoSpacing"/>
              <w:framePr w:hSpace="0" w:wrap="auto" w:vAnchor="margin" w:hAnchor="text" w:yAlign="inline"/>
            </w:pPr>
          </w:p>
        </w:tc>
        <w:tc>
          <w:tcPr>
            <w:tcW w:w="2883" w:type="dxa"/>
          </w:tcPr>
          <w:p w14:paraId="60B27297" w14:textId="7F2C65F6" w:rsidR="00595B7C" w:rsidRPr="005D1F18" w:rsidRDefault="00595B7C" w:rsidP="00595B7C">
            <w:pPr>
              <w:pStyle w:val="NoSpacing"/>
              <w:framePr w:hSpace="0" w:wrap="auto" w:vAnchor="margin" w:hAnchor="text" w:yAlign="inline"/>
            </w:pPr>
            <w:r>
              <w:t>subClassOf</w:t>
            </w:r>
          </w:p>
        </w:tc>
        <w:tc>
          <w:tcPr>
            <w:tcW w:w="3301" w:type="dxa"/>
          </w:tcPr>
          <w:p w14:paraId="38E2E6CB" w14:textId="6550904A" w:rsidR="00595B7C" w:rsidRPr="005D1F18" w:rsidRDefault="00595B7C" w:rsidP="00595B7C">
            <w:pPr>
              <w:pStyle w:val="NoSpacing"/>
              <w:framePr w:hSpace="0" w:wrap="auto" w:vAnchor="margin" w:hAnchor="text" w:yAlign="inline"/>
            </w:pPr>
            <w:r w:rsidRPr="004C7583">
              <w:t>TransportationComplex</w:t>
            </w:r>
          </w:p>
        </w:tc>
      </w:tr>
      <w:tr w:rsidR="00595B7C" w:rsidRPr="005D1F18" w14:paraId="682693C8" w14:textId="77777777" w:rsidTr="00900668">
        <w:trPr>
          <w:cantSplit/>
          <w:trHeight w:val="213"/>
        </w:trPr>
        <w:tc>
          <w:tcPr>
            <w:tcW w:w="3166" w:type="dxa"/>
            <w:vMerge/>
          </w:tcPr>
          <w:p w14:paraId="184257DF" w14:textId="77777777" w:rsidR="00595B7C" w:rsidRPr="005D1F18" w:rsidRDefault="00595B7C" w:rsidP="00595B7C">
            <w:pPr>
              <w:pStyle w:val="NoSpacing"/>
              <w:framePr w:hSpace="0" w:wrap="auto" w:vAnchor="margin" w:hAnchor="text" w:yAlign="inline"/>
            </w:pPr>
          </w:p>
        </w:tc>
        <w:tc>
          <w:tcPr>
            <w:tcW w:w="2883" w:type="dxa"/>
          </w:tcPr>
          <w:p w14:paraId="4431B8F7" w14:textId="5EBC65E2" w:rsidR="00595B7C" w:rsidRPr="005D1F18" w:rsidRDefault="00595B7C" w:rsidP="00595B7C">
            <w:pPr>
              <w:pStyle w:val="NoSpacing"/>
              <w:framePr w:hSpace="0" w:wrap="auto" w:vAnchor="margin" w:hAnchor="text" w:yAlign="inline"/>
            </w:pPr>
            <w:r w:rsidRPr="00700C00">
              <w:t>equivalentClass</w:t>
            </w:r>
          </w:p>
        </w:tc>
        <w:tc>
          <w:tcPr>
            <w:tcW w:w="3301" w:type="dxa"/>
          </w:tcPr>
          <w:p w14:paraId="4291A2FD" w14:textId="7C9D8ABB" w:rsidR="00595B7C" w:rsidRPr="005D1F18" w:rsidRDefault="00595B7C" w:rsidP="00595B7C">
            <w:pPr>
              <w:pStyle w:val="NoSpacing"/>
              <w:framePr w:hSpace="0" w:wrap="auto" w:vAnchor="margin" w:hAnchor="text" w:yAlign="inline"/>
            </w:pPr>
            <w:r>
              <w:t>change:</w:t>
            </w:r>
            <w:r w:rsidRPr="00700C00">
              <w:t>manifestationOf some  RoadSegment</w:t>
            </w:r>
            <w:r>
              <w:t>PD</w:t>
            </w:r>
            <w:r w:rsidRPr="00700C00">
              <w:t xml:space="preserve"> and </w:t>
            </w:r>
            <w:r>
              <w:t xml:space="preserve"> change:</w:t>
            </w:r>
            <w:r w:rsidRPr="00700C00">
              <w:t>manifestationOf only  RoadSegment</w:t>
            </w:r>
            <w:r>
              <w:t>PD</w:t>
            </w:r>
          </w:p>
        </w:tc>
      </w:tr>
      <w:tr w:rsidR="00595B7C" w:rsidRPr="005D1F18" w14:paraId="57C3745F" w14:textId="77777777" w:rsidTr="00900668">
        <w:trPr>
          <w:cantSplit/>
          <w:trHeight w:val="213"/>
        </w:trPr>
        <w:tc>
          <w:tcPr>
            <w:tcW w:w="3166" w:type="dxa"/>
            <w:vMerge/>
          </w:tcPr>
          <w:p w14:paraId="2B0051A0" w14:textId="77777777" w:rsidR="00595B7C" w:rsidRPr="005D1F18" w:rsidRDefault="00595B7C" w:rsidP="00595B7C">
            <w:pPr>
              <w:pStyle w:val="NoSpacing"/>
              <w:framePr w:hSpace="0" w:wrap="auto" w:vAnchor="margin" w:hAnchor="text" w:yAlign="inline"/>
            </w:pPr>
          </w:p>
        </w:tc>
        <w:tc>
          <w:tcPr>
            <w:tcW w:w="2883" w:type="dxa"/>
          </w:tcPr>
          <w:p w14:paraId="4648252A" w14:textId="42E01CE6" w:rsidR="00595B7C" w:rsidRPr="005D1F18" w:rsidRDefault="00595B7C" w:rsidP="00595B7C">
            <w:pPr>
              <w:pStyle w:val="NoSpacing"/>
              <w:framePr w:hSpace="0" w:wrap="auto" w:vAnchor="margin" w:hAnchor="text" w:yAlign="inline"/>
            </w:pPr>
            <w:r>
              <w:t>change:existsAt</w:t>
            </w:r>
          </w:p>
        </w:tc>
        <w:tc>
          <w:tcPr>
            <w:tcW w:w="3301" w:type="dxa"/>
          </w:tcPr>
          <w:p w14:paraId="58C6A562" w14:textId="2AC16BDD" w:rsidR="00595B7C" w:rsidRPr="005D1F18" w:rsidRDefault="00595B7C" w:rsidP="00595B7C">
            <w:pPr>
              <w:pStyle w:val="NoSpacing"/>
              <w:framePr w:hSpace="0" w:wrap="auto" w:vAnchor="margin" w:hAnchor="text" w:yAlign="inline"/>
            </w:pPr>
            <w:r w:rsidRPr="00700C00">
              <w:t xml:space="preserve">exactly 1 </w:t>
            </w:r>
            <w:r>
              <w:t>time:</w:t>
            </w:r>
            <w:r w:rsidRPr="00700C00">
              <w:t>TemporalEntity</w:t>
            </w:r>
          </w:p>
        </w:tc>
      </w:tr>
      <w:tr w:rsidR="00595B7C" w:rsidRPr="005D1F18" w14:paraId="72EAA572" w14:textId="77777777" w:rsidTr="00900668">
        <w:trPr>
          <w:cantSplit/>
          <w:trHeight w:val="213"/>
        </w:trPr>
        <w:tc>
          <w:tcPr>
            <w:tcW w:w="3166" w:type="dxa"/>
            <w:vMerge/>
          </w:tcPr>
          <w:p w14:paraId="00543D34" w14:textId="77777777" w:rsidR="00595B7C" w:rsidRPr="005D1F18" w:rsidRDefault="00595B7C" w:rsidP="00595B7C">
            <w:pPr>
              <w:pStyle w:val="NoSpacing"/>
              <w:framePr w:hSpace="0" w:wrap="auto" w:vAnchor="margin" w:hAnchor="text" w:yAlign="inline"/>
            </w:pPr>
          </w:p>
        </w:tc>
        <w:tc>
          <w:tcPr>
            <w:tcW w:w="2883" w:type="dxa"/>
          </w:tcPr>
          <w:p w14:paraId="3ABC9B74" w14:textId="5953BBA0" w:rsidR="00595B7C" w:rsidRPr="005D1F18" w:rsidRDefault="00595B7C" w:rsidP="00595B7C">
            <w:pPr>
              <w:pStyle w:val="NoSpacing"/>
              <w:framePr w:hSpace="0" w:wrap="auto" w:vAnchor="margin" w:hAnchor="text" w:yAlign="inline"/>
            </w:pPr>
            <w:r>
              <w:t>spatial:hasL</w:t>
            </w:r>
            <w:r w:rsidRPr="00700C00">
              <w:t>ocation</w:t>
            </w:r>
          </w:p>
        </w:tc>
        <w:tc>
          <w:tcPr>
            <w:tcW w:w="3301" w:type="dxa"/>
          </w:tcPr>
          <w:p w14:paraId="70A48762" w14:textId="7C51C7C2" w:rsidR="00595B7C" w:rsidRPr="005D1F18" w:rsidRDefault="00595B7C" w:rsidP="00595B7C">
            <w:pPr>
              <w:pStyle w:val="NoSpacing"/>
              <w:framePr w:hSpace="0" w:wrap="auto" w:vAnchor="margin" w:hAnchor="text" w:yAlign="inline"/>
            </w:pPr>
            <w:r>
              <w:t>only geosparql:Feature</w:t>
            </w:r>
          </w:p>
        </w:tc>
      </w:tr>
      <w:tr w:rsidR="00595B7C" w:rsidRPr="005D1F18" w14:paraId="07AEF92A" w14:textId="77777777" w:rsidTr="00900668">
        <w:trPr>
          <w:cantSplit/>
          <w:trHeight w:val="213"/>
        </w:trPr>
        <w:tc>
          <w:tcPr>
            <w:tcW w:w="3166" w:type="dxa"/>
            <w:vMerge/>
          </w:tcPr>
          <w:p w14:paraId="2EDA0784" w14:textId="77777777" w:rsidR="00595B7C" w:rsidRPr="005D1F18" w:rsidRDefault="00595B7C" w:rsidP="00595B7C">
            <w:pPr>
              <w:pStyle w:val="NoSpacing"/>
              <w:framePr w:hSpace="0" w:wrap="auto" w:vAnchor="margin" w:hAnchor="text" w:yAlign="inline"/>
            </w:pPr>
          </w:p>
        </w:tc>
        <w:tc>
          <w:tcPr>
            <w:tcW w:w="2883" w:type="dxa"/>
          </w:tcPr>
          <w:p w14:paraId="7D5F2B97" w14:textId="68694720" w:rsidR="00595B7C" w:rsidRPr="005D1F18" w:rsidRDefault="00595B7C" w:rsidP="00595B7C">
            <w:pPr>
              <w:pStyle w:val="NoSpacing"/>
              <w:framePr w:hSpace="0" w:wrap="auto" w:vAnchor="margin" w:hAnchor="text" w:yAlign="inline"/>
            </w:pPr>
            <w:r>
              <w:t>inverse(accessesComplex)</w:t>
            </w:r>
          </w:p>
        </w:tc>
        <w:tc>
          <w:tcPr>
            <w:tcW w:w="3301" w:type="dxa"/>
          </w:tcPr>
          <w:p w14:paraId="47183B7D" w14:textId="29DA74F6" w:rsidR="00595B7C" w:rsidRPr="005D1F18" w:rsidRDefault="00595B7C" w:rsidP="00595B7C">
            <w:pPr>
              <w:pStyle w:val="NoSpacing"/>
              <w:framePr w:hSpace="0" w:wrap="auto" w:vAnchor="margin" w:hAnchor="text" w:yAlign="inline"/>
            </w:pPr>
            <w:r>
              <w:t>only Node</w:t>
            </w:r>
          </w:p>
        </w:tc>
      </w:tr>
      <w:tr w:rsidR="00595B7C" w:rsidRPr="005D1F18" w14:paraId="4B94BE37" w14:textId="77777777" w:rsidTr="00900668">
        <w:trPr>
          <w:cantSplit/>
          <w:trHeight w:val="213"/>
        </w:trPr>
        <w:tc>
          <w:tcPr>
            <w:tcW w:w="3166" w:type="dxa"/>
            <w:vMerge w:val="restart"/>
          </w:tcPr>
          <w:p w14:paraId="69C15A69" w14:textId="17DA9605" w:rsidR="00595B7C" w:rsidRPr="005D1F18" w:rsidRDefault="00595B7C" w:rsidP="00595B7C">
            <w:pPr>
              <w:pStyle w:val="NoSpacing"/>
              <w:framePr w:hSpace="0" w:wrap="auto" w:vAnchor="margin" w:hAnchor="text" w:yAlign="inline"/>
            </w:pPr>
            <w:r w:rsidRPr="005D1F18">
              <w:t>LoopDetector</w:t>
            </w:r>
          </w:p>
        </w:tc>
        <w:tc>
          <w:tcPr>
            <w:tcW w:w="2883" w:type="dxa"/>
          </w:tcPr>
          <w:p w14:paraId="39B665CE" w14:textId="768C97D5" w:rsidR="00595B7C" w:rsidRPr="005D1F18" w:rsidRDefault="00595B7C" w:rsidP="00595B7C">
            <w:pPr>
              <w:pStyle w:val="NoSpacing"/>
              <w:framePr w:hSpace="0" w:wrap="auto" w:vAnchor="margin" w:hAnchor="text" w:yAlign="inline"/>
            </w:pPr>
            <w:r w:rsidRPr="005D1F18">
              <w:t>sosa:detects</w:t>
            </w:r>
          </w:p>
        </w:tc>
        <w:tc>
          <w:tcPr>
            <w:tcW w:w="3301" w:type="dxa"/>
          </w:tcPr>
          <w:p w14:paraId="256C6CC0" w14:textId="2E4DF2A3" w:rsidR="00595B7C" w:rsidRPr="005D1F18" w:rsidRDefault="00595B7C" w:rsidP="00595B7C">
            <w:pPr>
              <w:pStyle w:val="NoSpacing"/>
              <w:framePr w:hSpace="0" w:wrap="auto" w:vAnchor="margin" w:hAnchor="text" w:yAlign="inline"/>
            </w:pPr>
            <w:r w:rsidRPr="005D1F18">
              <w:t>{vehicle_presence}</w:t>
            </w:r>
          </w:p>
        </w:tc>
      </w:tr>
      <w:tr w:rsidR="00595B7C" w:rsidRPr="005D1F18" w14:paraId="09F035E4" w14:textId="77777777" w:rsidTr="00900668">
        <w:trPr>
          <w:cantSplit/>
          <w:trHeight w:val="213"/>
        </w:trPr>
        <w:tc>
          <w:tcPr>
            <w:tcW w:w="3166" w:type="dxa"/>
            <w:vMerge/>
          </w:tcPr>
          <w:p w14:paraId="78A3CBBD" w14:textId="77777777" w:rsidR="00595B7C" w:rsidRPr="005D1F18" w:rsidRDefault="00595B7C" w:rsidP="00595B7C">
            <w:pPr>
              <w:pStyle w:val="NoSpacing"/>
              <w:framePr w:hSpace="0" w:wrap="auto" w:vAnchor="margin" w:hAnchor="text" w:yAlign="inline"/>
            </w:pPr>
          </w:p>
        </w:tc>
        <w:tc>
          <w:tcPr>
            <w:tcW w:w="2883" w:type="dxa"/>
          </w:tcPr>
          <w:p w14:paraId="3ECC0B45" w14:textId="75205655" w:rsidR="00595B7C" w:rsidRPr="005D1F18" w:rsidRDefault="00595B7C" w:rsidP="00595B7C">
            <w:pPr>
              <w:pStyle w:val="NoSpacing"/>
              <w:framePr w:hSpace="0" w:wrap="auto" w:vAnchor="margin" w:hAnchor="text" w:yAlign="inline"/>
            </w:pPr>
            <w:r w:rsidRPr="005D1F18">
              <w:t>sosa:observes</w:t>
            </w:r>
          </w:p>
        </w:tc>
        <w:tc>
          <w:tcPr>
            <w:tcW w:w="3301" w:type="dxa"/>
          </w:tcPr>
          <w:p w14:paraId="34D9286A" w14:textId="443F730D" w:rsidR="00595B7C" w:rsidRPr="005D1F18" w:rsidRDefault="00595B7C" w:rsidP="00595B7C">
            <w:pPr>
              <w:pStyle w:val="NoSpacing"/>
              <w:framePr w:hSpace="0" w:wrap="auto" w:vAnchor="margin" w:hAnchor="text" w:yAlign="inline"/>
            </w:pPr>
            <w:r w:rsidRPr="005D1F18">
              <w:t>{road_occupancy}</w:t>
            </w:r>
          </w:p>
        </w:tc>
      </w:tr>
      <w:tr w:rsidR="00595B7C" w:rsidRPr="005D1F18" w14:paraId="5A8C12D9" w14:textId="77777777" w:rsidTr="00900668">
        <w:trPr>
          <w:cantSplit/>
          <w:trHeight w:val="213"/>
        </w:trPr>
        <w:tc>
          <w:tcPr>
            <w:tcW w:w="3166" w:type="dxa"/>
            <w:vMerge/>
          </w:tcPr>
          <w:p w14:paraId="72FD6E41" w14:textId="77777777" w:rsidR="00595B7C" w:rsidRPr="005D1F18" w:rsidRDefault="00595B7C" w:rsidP="00595B7C">
            <w:pPr>
              <w:pStyle w:val="NoSpacing"/>
              <w:framePr w:hSpace="0" w:wrap="auto" w:vAnchor="margin" w:hAnchor="text" w:yAlign="inline"/>
            </w:pPr>
          </w:p>
        </w:tc>
        <w:tc>
          <w:tcPr>
            <w:tcW w:w="2883" w:type="dxa"/>
          </w:tcPr>
          <w:p w14:paraId="7F7BA786" w14:textId="5AC820E6" w:rsidR="00595B7C" w:rsidRPr="005D1F18" w:rsidRDefault="00595B7C" w:rsidP="00595B7C">
            <w:pPr>
              <w:pStyle w:val="NoSpacing"/>
              <w:framePr w:hSpace="0" w:wrap="auto" w:vAnchor="margin" w:hAnchor="text" w:yAlign="inline"/>
            </w:pPr>
            <w:r w:rsidRPr="005D1F18">
              <w:t>sosa:observes</w:t>
            </w:r>
          </w:p>
        </w:tc>
        <w:tc>
          <w:tcPr>
            <w:tcW w:w="3301" w:type="dxa"/>
          </w:tcPr>
          <w:p w14:paraId="45D6BFE2" w14:textId="6B215E2F" w:rsidR="00595B7C" w:rsidRPr="005D1F18" w:rsidRDefault="00595B7C" w:rsidP="00595B7C">
            <w:pPr>
              <w:pStyle w:val="NoSpacing"/>
              <w:framePr w:hSpace="0" w:wrap="auto" w:vAnchor="margin" w:hAnchor="text" w:yAlign="inline"/>
            </w:pPr>
            <w:r w:rsidRPr="005D1F18">
              <w:t>{vehicle_volume}</w:t>
            </w:r>
          </w:p>
        </w:tc>
      </w:tr>
      <w:tr w:rsidR="00595B7C" w:rsidRPr="005D1F18" w14:paraId="17FE53B0" w14:textId="77777777" w:rsidTr="00900668">
        <w:trPr>
          <w:cantSplit/>
          <w:trHeight w:val="213"/>
        </w:trPr>
        <w:tc>
          <w:tcPr>
            <w:tcW w:w="3166" w:type="dxa"/>
            <w:vMerge/>
          </w:tcPr>
          <w:p w14:paraId="0E947DBE" w14:textId="77777777" w:rsidR="00595B7C" w:rsidRPr="005D1F18" w:rsidRDefault="00595B7C" w:rsidP="00595B7C">
            <w:pPr>
              <w:pStyle w:val="NoSpacing"/>
              <w:framePr w:hSpace="0" w:wrap="auto" w:vAnchor="margin" w:hAnchor="text" w:yAlign="inline"/>
            </w:pPr>
          </w:p>
        </w:tc>
        <w:tc>
          <w:tcPr>
            <w:tcW w:w="2883" w:type="dxa"/>
          </w:tcPr>
          <w:p w14:paraId="71A89605" w14:textId="7A27286F" w:rsidR="00595B7C" w:rsidRPr="005D1F18" w:rsidRDefault="00595B7C" w:rsidP="00595B7C">
            <w:pPr>
              <w:pStyle w:val="NoSpacing"/>
              <w:framePr w:hSpace="0" w:wrap="auto" w:vAnchor="margin" w:hAnchor="text" w:yAlign="inline"/>
            </w:pPr>
            <w:r w:rsidRPr="005D1F18">
              <w:t>sosa:observes</w:t>
            </w:r>
          </w:p>
        </w:tc>
        <w:tc>
          <w:tcPr>
            <w:tcW w:w="3301" w:type="dxa"/>
          </w:tcPr>
          <w:p w14:paraId="6B904044" w14:textId="4B4711CD" w:rsidR="00595B7C" w:rsidRPr="005D1F18" w:rsidRDefault="00595B7C" w:rsidP="00595B7C">
            <w:pPr>
              <w:pStyle w:val="NoSpacing"/>
              <w:framePr w:hSpace="0" w:wrap="auto" w:vAnchor="margin" w:hAnchor="text" w:yAlign="inline"/>
            </w:pPr>
            <w:r w:rsidRPr="005D1F18">
              <w:t>{mean_travel_speed}</w:t>
            </w:r>
          </w:p>
        </w:tc>
      </w:tr>
      <w:tr w:rsidR="00595B7C" w:rsidRPr="005D1F18" w14:paraId="70672C5C" w14:textId="77777777" w:rsidTr="00900668">
        <w:trPr>
          <w:cantSplit/>
          <w:trHeight w:val="213"/>
        </w:trPr>
        <w:tc>
          <w:tcPr>
            <w:tcW w:w="3166" w:type="dxa"/>
            <w:vMerge/>
          </w:tcPr>
          <w:p w14:paraId="51C00A66" w14:textId="77777777" w:rsidR="00595B7C" w:rsidRPr="005D1F18" w:rsidRDefault="00595B7C" w:rsidP="00595B7C">
            <w:pPr>
              <w:pStyle w:val="NoSpacing"/>
              <w:framePr w:hSpace="0" w:wrap="auto" w:vAnchor="margin" w:hAnchor="text" w:yAlign="inline"/>
            </w:pPr>
          </w:p>
        </w:tc>
        <w:tc>
          <w:tcPr>
            <w:tcW w:w="2883" w:type="dxa"/>
          </w:tcPr>
          <w:p w14:paraId="4F5BC5CB" w14:textId="0082B979" w:rsidR="00595B7C" w:rsidRPr="005D1F18" w:rsidRDefault="00595B7C" w:rsidP="00595B7C">
            <w:pPr>
              <w:pStyle w:val="NoSpacing"/>
              <w:framePr w:hSpace="0" w:wrap="auto" w:vAnchor="margin" w:hAnchor="text" w:yAlign="inline"/>
            </w:pPr>
            <w:r w:rsidRPr="005D1F18">
              <w:t>sosa:madeObservation</w:t>
            </w:r>
          </w:p>
        </w:tc>
        <w:tc>
          <w:tcPr>
            <w:tcW w:w="3301" w:type="dxa"/>
          </w:tcPr>
          <w:p w14:paraId="0EBFD551" w14:textId="3211FBD3" w:rsidR="00595B7C" w:rsidRPr="005D1F18" w:rsidRDefault="00595B7C" w:rsidP="00595B7C">
            <w:pPr>
              <w:pStyle w:val="NoSpacing"/>
              <w:framePr w:hSpace="0" w:wrap="auto" w:vAnchor="margin" w:hAnchor="text" w:yAlign="inline"/>
            </w:pPr>
            <w:r w:rsidRPr="005D1F18">
              <w:t>only (sosa:Observation and sosa:hasFeatureOfInterest only transport:Arc and sosa:wasOriginatedBy {vehicle_presence} and sosa:hasResult RoadOccupancy or VehicleVolume or MeanTravelSpeed</w:t>
            </w:r>
            <w:ins w:id="139" w:author="Megan Katsumi" w:date="2018-11-14T09:26:00Z">
              <w:r w:rsidRPr="005D1F18">
                <w:t>)</w:t>
              </w:r>
            </w:ins>
          </w:p>
        </w:tc>
      </w:tr>
      <w:tr w:rsidR="00595B7C" w:rsidRPr="005D1F18" w14:paraId="4B58502A" w14:textId="77777777" w:rsidTr="00900668">
        <w:trPr>
          <w:cantSplit/>
          <w:trHeight w:val="213"/>
        </w:trPr>
        <w:tc>
          <w:tcPr>
            <w:tcW w:w="3166" w:type="dxa"/>
          </w:tcPr>
          <w:p w14:paraId="685D3EED" w14:textId="7B268F5F" w:rsidR="00595B7C" w:rsidRPr="005D1F18" w:rsidRDefault="00595B7C" w:rsidP="00595B7C">
            <w:pPr>
              <w:pStyle w:val="NoSpacing"/>
              <w:framePr w:hSpace="0" w:wrap="auto" w:vAnchor="margin" w:hAnchor="text" w:yAlign="inline"/>
            </w:pPr>
            <w:r w:rsidRPr="005D1F18">
              <w:t>{vehicle_presence}</w:t>
            </w:r>
          </w:p>
        </w:tc>
        <w:tc>
          <w:tcPr>
            <w:tcW w:w="2883" w:type="dxa"/>
          </w:tcPr>
          <w:p w14:paraId="5C43F9F7" w14:textId="51179C7A" w:rsidR="00595B7C" w:rsidRPr="005D1F18" w:rsidRDefault="00595B7C" w:rsidP="00595B7C">
            <w:pPr>
              <w:pStyle w:val="NoSpacing"/>
              <w:framePr w:hSpace="0" w:wrap="auto" w:vAnchor="margin" w:hAnchor="text" w:yAlign="inline"/>
            </w:pPr>
            <w:r w:rsidRPr="005D1F18">
              <w:t>a</w:t>
            </w:r>
          </w:p>
        </w:tc>
        <w:tc>
          <w:tcPr>
            <w:tcW w:w="3301" w:type="dxa"/>
          </w:tcPr>
          <w:p w14:paraId="36D959D7" w14:textId="1DA2F19C" w:rsidR="00595B7C" w:rsidRPr="005D1F18" w:rsidRDefault="00595B7C" w:rsidP="00595B7C">
            <w:pPr>
              <w:pStyle w:val="NoSpacing"/>
              <w:framePr w:hSpace="0" w:wrap="auto" w:vAnchor="margin" w:hAnchor="text" w:yAlign="inline"/>
            </w:pPr>
            <w:r w:rsidRPr="005D1F18">
              <w:t>ssn:Stimulus</w:t>
            </w:r>
          </w:p>
        </w:tc>
      </w:tr>
      <w:tr w:rsidR="00595B7C" w:rsidRPr="005D1F18" w14:paraId="0F4BB822" w14:textId="77777777" w:rsidTr="00900668">
        <w:trPr>
          <w:cantSplit/>
          <w:trHeight w:val="213"/>
        </w:trPr>
        <w:tc>
          <w:tcPr>
            <w:tcW w:w="3166" w:type="dxa"/>
          </w:tcPr>
          <w:p w14:paraId="29F4C713" w14:textId="7B158C7F" w:rsidR="00595B7C" w:rsidRPr="005D1F18" w:rsidRDefault="00595B7C" w:rsidP="00595B7C">
            <w:pPr>
              <w:pStyle w:val="NoSpacing"/>
              <w:framePr w:hSpace="0" w:wrap="auto" w:vAnchor="margin" w:hAnchor="text" w:yAlign="inline"/>
            </w:pPr>
            <w:r w:rsidRPr="005D1F18">
              <w:t>{road_occupancy}</w:t>
            </w:r>
            <w:r w:rsidR="00D75BB4">
              <w:rPr>
                <w:rStyle w:val="FootnoteReference"/>
              </w:rPr>
              <w:footnoteReference w:id="15"/>
            </w:r>
          </w:p>
        </w:tc>
        <w:tc>
          <w:tcPr>
            <w:tcW w:w="2883" w:type="dxa"/>
          </w:tcPr>
          <w:p w14:paraId="2E85F786" w14:textId="0F1BABF1" w:rsidR="00595B7C" w:rsidRPr="005D1F18" w:rsidRDefault="00595B7C" w:rsidP="00595B7C">
            <w:pPr>
              <w:pStyle w:val="NoSpacing"/>
              <w:framePr w:hSpace="0" w:wrap="auto" w:vAnchor="margin" w:hAnchor="text" w:yAlign="inline"/>
            </w:pPr>
            <w:r w:rsidRPr="005D1F18">
              <w:t>a</w:t>
            </w:r>
          </w:p>
        </w:tc>
        <w:tc>
          <w:tcPr>
            <w:tcW w:w="3301" w:type="dxa"/>
          </w:tcPr>
          <w:p w14:paraId="64759E6D" w14:textId="2FA898FB" w:rsidR="00595B7C" w:rsidRPr="005D1F18" w:rsidRDefault="00595B7C" w:rsidP="00595B7C">
            <w:pPr>
              <w:pStyle w:val="NoSpacing"/>
              <w:framePr w:hSpace="0" w:wrap="auto" w:vAnchor="margin" w:hAnchor="text" w:yAlign="inline"/>
            </w:pPr>
            <w:r w:rsidRPr="005D1F18">
              <w:t>ssn:ObservableProperty</w:t>
            </w:r>
          </w:p>
        </w:tc>
      </w:tr>
      <w:tr w:rsidR="00595B7C" w:rsidRPr="005D1F18" w14:paraId="6857F4B5" w14:textId="77777777" w:rsidTr="00900668">
        <w:trPr>
          <w:cantSplit/>
          <w:trHeight w:val="213"/>
        </w:trPr>
        <w:tc>
          <w:tcPr>
            <w:tcW w:w="3166" w:type="dxa"/>
          </w:tcPr>
          <w:p w14:paraId="5D2BF818" w14:textId="579ABEFD" w:rsidR="00595B7C" w:rsidRPr="005D1F18" w:rsidRDefault="00595B7C" w:rsidP="00595B7C">
            <w:pPr>
              <w:pStyle w:val="NoSpacing"/>
              <w:framePr w:hSpace="0" w:wrap="auto" w:vAnchor="margin" w:hAnchor="text" w:yAlign="inline"/>
            </w:pPr>
            <w:r w:rsidRPr="005D1F18">
              <w:t>{vehicle_volume}</w:t>
            </w:r>
          </w:p>
        </w:tc>
        <w:tc>
          <w:tcPr>
            <w:tcW w:w="2883" w:type="dxa"/>
          </w:tcPr>
          <w:p w14:paraId="7AD9877C" w14:textId="3F726C15" w:rsidR="00595B7C" w:rsidRPr="005D1F18" w:rsidRDefault="00595B7C" w:rsidP="00595B7C">
            <w:pPr>
              <w:pStyle w:val="NoSpacing"/>
              <w:framePr w:hSpace="0" w:wrap="auto" w:vAnchor="margin" w:hAnchor="text" w:yAlign="inline"/>
            </w:pPr>
            <w:r w:rsidRPr="005D1F18">
              <w:t>a</w:t>
            </w:r>
          </w:p>
        </w:tc>
        <w:tc>
          <w:tcPr>
            <w:tcW w:w="3301" w:type="dxa"/>
          </w:tcPr>
          <w:p w14:paraId="062F86ED" w14:textId="23A9431D" w:rsidR="00595B7C" w:rsidRPr="005D1F18" w:rsidRDefault="00595B7C" w:rsidP="00595B7C">
            <w:pPr>
              <w:pStyle w:val="NoSpacing"/>
              <w:framePr w:hSpace="0" w:wrap="auto" w:vAnchor="margin" w:hAnchor="text" w:yAlign="inline"/>
            </w:pPr>
            <w:r w:rsidRPr="005D1F18">
              <w:t>ssn:ObservableProperty</w:t>
            </w:r>
          </w:p>
        </w:tc>
      </w:tr>
      <w:tr w:rsidR="00595B7C" w:rsidRPr="005D1F18" w14:paraId="17DCD1EF" w14:textId="77777777" w:rsidTr="00900668">
        <w:trPr>
          <w:cantSplit/>
          <w:trHeight w:val="213"/>
        </w:trPr>
        <w:tc>
          <w:tcPr>
            <w:tcW w:w="3166" w:type="dxa"/>
          </w:tcPr>
          <w:p w14:paraId="2C3ED140" w14:textId="669DDC41" w:rsidR="00595B7C" w:rsidRPr="005D1F18" w:rsidRDefault="00595B7C" w:rsidP="00595B7C">
            <w:pPr>
              <w:pStyle w:val="NoSpacing"/>
              <w:framePr w:hSpace="0" w:wrap="auto" w:vAnchor="margin" w:hAnchor="text" w:yAlign="inline"/>
            </w:pPr>
            <w:r w:rsidRPr="005D1F18">
              <w:t>{mean_travel_speed}</w:t>
            </w:r>
          </w:p>
        </w:tc>
        <w:tc>
          <w:tcPr>
            <w:tcW w:w="2883" w:type="dxa"/>
          </w:tcPr>
          <w:p w14:paraId="00EE3D33" w14:textId="65088B4B" w:rsidR="00595B7C" w:rsidRPr="005D1F18" w:rsidRDefault="00595B7C" w:rsidP="00595B7C">
            <w:pPr>
              <w:pStyle w:val="NoSpacing"/>
              <w:framePr w:hSpace="0" w:wrap="auto" w:vAnchor="margin" w:hAnchor="text" w:yAlign="inline"/>
            </w:pPr>
            <w:r w:rsidRPr="005D1F18">
              <w:t>a</w:t>
            </w:r>
          </w:p>
        </w:tc>
        <w:tc>
          <w:tcPr>
            <w:tcW w:w="3301" w:type="dxa"/>
          </w:tcPr>
          <w:p w14:paraId="4EAE82CD" w14:textId="13D4BA81" w:rsidR="00595B7C" w:rsidRPr="005D1F18" w:rsidRDefault="00595B7C" w:rsidP="00595B7C">
            <w:pPr>
              <w:pStyle w:val="NoSpacing"/>
              <w:framePr w:hSpace="0" w:wrap="auto" w:vAnchor="margin" w:hAnchor="text" w:yAlign="inline"/>
            </w:pPr>
            <w:r w:rsidRPr="005D1F18">
              <w:t>ssn:ObservableProperty</w:t>
            </w:r>
          </w:p>
        </w:tc>
      </w:tr>
      <w:tr w:rsidR="00595B7C" w:rsidRPr="005D1F18" w14:paraId="6CFC8A57" w14:textId="77777777" w:rsidTr="00900668">
        <w:trPr>
          <w:cantSplit/>
          <w:trHeight w:val="213"/>
        </w:trPr>
        <w:tc>
          <w:tcPr>
            <w:tcW w:w="3166" w:type="dxa"/>
            <w:vMerge w:val="restart"/>
          </w:tcPr>
          <w:p w14:paraId="13EA95FF" w14:textId="5485112D" w:rsidR="00595B7C" w:rsidRPr="005D1F18" w:rsidRDefault="00595B7C" w:rsidP="00595B7C">
            <w:pPr>
              <w:pStyle w:val="NoSpacing"/>
              <w:framePr w:hSpace="0" w:wrap="auto" w:vAnchor="margin" w:hAnchor="text" w:yAlign="inline"/>
            </w:pPr>
            <w:r w:rsidRPr="005D1F18">
              <w:t>VehicleVolume</w:t>
            </w:r>
          </w:p>
        </w:tc>
        <w:tc>
          <w:tcPr>
            <w:tcW w:w="2883" w:type="dxa"/>
          </w:tcPr>
          <w:p w14:paraId="29891F32" w14:textId="0FF0CB7C" w:rsidR="00595B7C" w:rsidRPr="005D1F18" w:rsidRDefault="00595B7C" w:rsidP="00595B7C">
            <w:pPr>
              <w:pStyle w:val="NoSpacing"/>
              <w:framePr w:hSpace="0" w:wrap="auto" w:vAnchor="margin" w:hAnchor="text" w:yAlign="inline"/>
            </w:pPr>
            <w:r w:rsidRPr="005D1F18">
              <w:t>subClassOf</w:t>
            </w:r>
          </w:p>
        </w:tc>
        <w:tc>
          <w:tcPr>
            <w:tcW w:w="3301" w:type="dxa"/>
          </w:tcPr>
          <w:p w14:paraId="0C7E868D" w14:textId="2DABA107" w:rsidR="00595B7C" w:rsidRPr="005D1F18" w:rsidRDefault="00595B7C" w:rsidP="00595B7C">
            <w:pPr>
              <w:pStyle w:val="NoSpacing"/>
              <w:framePr w:hSpace="0" w:wrap="auto" w:vAnchor="margin" w:hAnchor="text" w:yAlign="inline"/>
            </w:pPr>
            <w:r w:rsidRPr="005D1F18">
              <w:t>uom:Quantity</w:t>
            </w:r>
          </w:p>
        </w:tc>
      </w:tr>
      <w:tr w:rsidR="00595B7C" w:rsidRPr="005D1F18" w14:paraId="444814AA" w14:textId="77777777" w:rsidTr="00900668">
        <w:trPr>
          <w:cantSplit/>
          <w:trHeight w:val="213"/>
        </w:trPr>
        <w:tc>
          <w:tcPr>
            <w:tcW w:w="3166" w:type="dxa"/>
            <w:vMerge/>
          </w:tcPr>
          <w:p w14:paraId="6E2774A0" w14:textId="77777777" w:rsidR="00595B7C" w:rsidRPr="005D1F18" w:rsidRDefault="00595B7C" w:rsidP="00595B7C">
            <w:pPr>
              <w:pStyle w:val="NoSpacing"/>
              <w:framePr w:hSpace="0" w:wrap="auto" w:vAnchor="margin" w:hAnchor="text" w:yAlign="inline"/>
            </w:pPr>
          </w:p>
        </w:tc>
        <w:tc>
          <w:tcPr>
            <w:tcW w:w="2883" w:type="dxa"/>
          </w:tcPr>
          <w:p w14:paraId="7AB1FD81" w14:textId="2CE81AEF" w:rsidR="00595B7C" w:rsidRPr="005D1F18" w:rsidRDefault="00595B7C" w:rsidP="00595B7C">
            <w:pPr>
              <w:pStyle w:val="NoSpacing"/>
              <w:framePr w:hSpace="0" w:wrap="auto" w:vAnchor="margin" w:hAnchor="text" w:yAlign="inline"/>
            </w:pPr>
            <w:r w:rsidRPr="005D1F18">
              <w:t>uom:hasValue</w:t>
            </w:r>
          </w:p>
        </w:tc>
        <w:tc>
          <w:tcPr>
            <w:tcW w:w="3301" w:type="dxa"/>
          </w:tcPr>
          <w:p w14:paraId="195746E9" w14:textId="3736C62C" w:rsidR="00595B7C" w:rsidRPr="005D1F18" w:rsidRDefault="00595B7C" w:rsidP="00595B7C">
            <w:pPr>
              <w:pStyle w:val="NoSpacing"/>
              <w:framePr w:hSpace="0" w:wrap="auto" w:vAnchor="margin" w:hAnchor="text" w:yAlign="inline"/>
            </w:pPr>
            <w:r w:rsidRPr="005D1F18">
              <w:t>only (uom:hasUnit only CardinalityUnitPerTime)</w:t>
            </w:r>
          </w:p>
        </w:tc>
      </w:tr>
      <w:tr w:rsidR="00595B7C" w:rsidRPr="005D1F18" w14:paraId="538F828F" w14:textId="77777777" w:rsidTr="00900668">
        <w:trPr>
          <w:cantSplit/>
          <w:trHeight w:val="213"/>
        </w:trPr>
        <w:tc>
          <w:tcPr>
            <w:tcW w:w="3166" w:type="dxa"/>
            <w:vMerge/>
          </w:tcPr>
          <w:p w14:paraId="683FB695" w14:textId="77777777" w:rsidR="00595B7C" w:rsidRPr="005D1F18" w:rsidRDefault="00595B7C" w:rsidP="00595B7C">
            <w:pPr>
              <w:pStyle w:val="NoSpacing"/>
              <w:framePr w:hSpace="0" w:wrap="auto" w:vAnchor="margin" w:hAnchor="text" w:yAlign="inline"/>
            </w:pPr>
          </w:p>
        </w:tc>
        <w:tc>
          <w:tcPr>
            <w:tcW w:w="2883" w:type="dxa"/>
          </w:tcPr>
          <w:p w14:paraId="6F4C570E" w14:textId="43909532" w:rsidR="00595B7C" w:rsidRPr="005D1F18" w:rsidRDefault="00595B7C" w:rsidP="00595B7C">
            <w:pPr>
              <w:pStyle w:val="NoSpacing"/>
              <w:framePr w:hSpace="0" w:wrap="auto" w:vAnchor="margin" w:hAnchor="text" w:yAlign="inline"/>
            </w:pPr>
            <w:r w:rsidRPr="005D1F18">
              <w:t>gci:cardinalityOf</w:t>
            </w:r>
          </w:p>
        </w:tc>
        <w:tc>
          <w:tcPr>
            <w:tcW w:w="3301" w:type="dxa"/>
          </w:tcPr>
          <w:p w14:paraId="5EB4A7A0" w14:textId="0972D84E" w:rsidR="00595B7C" w:rsidRPr="005D1F18" w:rsidRDefault="00595B7C" w:rsidP="00595B7C">
            <w:pPr>
              <w:pStyle w:val="NoSpacing"/>
              <w:framePr w:hSpace="0" w:wrap="auto" w:vAnchor="margin" w:hAnchor="text" w:yAlign="inline"/>
            </w:pPr>
            <w:r w:rsidRPr="005D1F18">
              <w:t>only LocVehiclePopulation</w:t>
            </w:r>
          </w:p>
        </w:tc>
      </w:tr>
      <w:tr w:rsidR="00595B7C" w:rsidRPr="005D1F18" w14:paraId="1B462979" w14:textId="77777777" w:rsidTr="00900668">
        <w:trPr>
          <w:cantSplit/>
          <w:trHeight w:val="213"/>
        </w:trPr>
        <w:tc>
          <w:tcPr>
            <w:tcW w:w="3166" w:type="dxa"/>
          </w:tcPr>
          <w:p w14:paraId="16804DC5" w14:textId="68296401" w:rsidR="00595B7C" w:rsidRPr="005D1F18" w:rsidRDefault="00595B7C" w:rsidP="00595B7C">
            <w:pPr>
              <w:pStyle w:val="NoSpacing"/>
              <w:framePr w:hSpace="0" w:wrap="auto" w:vAnchor="margin" w:hAnchor="text" w:yAlign="inline"/>
            </w:pPr>
            <w:r w:rsidRPr="005D1F18">
              <w:t xml:space="preserve">LocVehiclePopulation* </w:t>
            </w:r>
          </w:p>
          <w:p w14:paraId="4A3905A7" w14:textId="29B773CE" w:rsidR="00595B7C" w:rsidRPr="005D1F18" w:rsidRDefault="00595B7C" w:rsidP="00595B7C">
            <w:pPr>
              <w:pStyle w:val="NoSpacing"/>
              <w:framePr w:hSpace="0" w:wrap="auto" w:vAnchor="margin" w:hAnchor="text" w:yAlign="inline"/>
              <w:rPr>
                <w:sz w:val="16"/>
                <w:szCs w:val="16"/>
              </w:rPr>
            </w:pPr>
            <w:r w:rsidRPr="005D1F18">
              <w:rPr>
                <w:sz w:val="16"/>
                <w:szCs w:val="16"/>
              </w:rPr>
              <w:t>*precise definition only possible for a particular location</w:t>
            </w:r>
          </w:p>
        </w:tc>
        <w:tc>
          <w:tcPr>
            <w:tcW w:w="2883" w:type="dxa"/>
          </w:tcPr>
          <w:p w14:paraId="089AA6DF" w14:textId="5813116F" w:rsidR="00595B7C" w:rsidRPr="005D1F18" w:rsidRDefault="00595B7C" w:rsidP="00595B7C">
            <w:pPr>
              <w:pStyle w:val="NoSpacing"/>
              <w:framePr w:hSpace="0" w:wrap="auto" w:vAnchor="margin" w:hAnchor="text" w:yAlign="inline"/>
            </w:pPr>
            <w:r w:rsidRPr="005D1F18">
              <w:t>gci:definedBy</w:t>
            </w:r>
          </w:p>
        </w:tc>
        <w:tc>
          <w:tcPr>
            <w:tcW w:w="3301" w:type="dxa"/>
          </w:tcPr>
          <w:p w14:paraId="30006C44" w14:textId="3D3E96CA" w:rsidR="00595B7C" w:rsidRPr="005D1F18" w:rsidRDefault="00595B7C" w:rsidP="00595B7C">
            <w:pPr>
              <w:pStyle w:val="NoSpacing"/>
              <w:framePr w:hSpace="0" w:wrap="auto" w:vAnchor="margin" w:hAnchor="text" w:yAlign="inline"/>
            </w:pPr>
            <w:r w:rsidRPr="005D1F18">
              <w:t>only (Vehicle and hasLocation some Feature)</w:t>
            </w:r>
          </w:p>
        </w:tc>
      </w:tr>
      <w:tr w:rsidR="00595B7C" w:rsidRPr="005D1F18" w14:paraId="7747EDBB" w14:textId="77777777" w:rsidTr="00900668">
        <w:trPr>
          <w:cantSplit/>
          <w:trHeight w:val="213"/>
        </w:trPr>
        <w:tc>
          <w:tcPr>
            <w:tcW w:w="3166" w:type="dxa"/>
            <w:vMerge w:val="restart"/>
          </w:tcPr>
          <w:p w14:paraId="3218CB43" w14:textId="43C6BD45" w:rsidR="00595B7C" w:rsidRPr="005D1F18" w:rsidRDefault="00595B7C" w:rsidP="00595B7C">
            <w:pPr>
              <w:pStyle w:val="NoSpacing"/>
              <w:framePr w:hSpace="0" w:wrap="auto" w:vAnchor="margin" w:hAnchor="text" w:yAlign="inline"/>
            </w:pPr>
            <w:r w:rsidRPr="005D1F18">
              <w:lastRenderedPageBreak/>
              <w:t>RoadOccupancy</w:t>
            </w:r>
          </w:p>
        </w:tc>
        <w:tc>
          <w:tcPr>
            <w:tcW w:w="2883" w:type="dxa"/>
          </w:tcPr>
          <w:p w14:paraId="7C3A99CF" w14:textId="3A57DA0E" w:rsidR="00595B7C" w:rsidRPr="005D1F18" w:rsidRDefault="00595B7C" w:rsidP="00595B7C">
            <w:pPr>
              <w:pStyle w:val="NoSpacing"/>
              <w:framePr w:hSpace="0" w:wrap="auto" w:vAnchor="margin" w:hAnchor="text" w:yAlign="inline"/>
            </w:pPr>
            <w:r w:rsidRPr="005D1F18">
              <w:t>subClassOf</w:t>
            </w:r>
          </w:p>
        </w:tc>
        <w:tc>
          <w:tcPr>
            <w:tcW w:w="3301" w:type="dxa"/>
          </w:tcPr>
          <w:p w14:paraId="6F2B9D8C" w14:textId="598AE3CE" w:rsidR="00595B7C" w:rsidRPr="005D1F18" w:rsidRDefault="00595B7C" w:rsidP="00595B7C">
            <w:pPr>
              <w:pStyle w:val="NoSpacing"/>
              <w:framePr w:hSpace="0" w:wrap="auto" w:vAnchor="margin" w:hAnchor="text" w:yAlign="inline"/>
            </w:pPr>
            <w:r w:rsidRPr="005D1F18">
              <w:t>uom:Quantity</w:t>
            </w:r>
          </w:p>
        </w:tc>
      </w:tr>
      <w:tr w:rsidR="00595B7C" w:rsidRPr="005D1F18" w14:paraId="56CCE989" w14:textId="77777777" w:rsidTr="00900668">
        <w:trPr>
          <w:cantSplit/>
          <w:trHeight w:val="213"/>
        </w:trPr>
        <w:tc>
          <w:tcPr>
            <w:tcW w:w="3166" w:type="dxa"/>
            <w:vMerge/>
          </w:tcPr>
          <w:p w14:paraId="79395656" w14:textId="77777777" w:rsidR="00595B7C" w:rsidRPr="005D1F18" w:rsidRDefault="00595B7C" w:rsidP="00595B7C">
            <w:pPr>
              <w:pStyle w:val="NoSpacing"/>
              <w:framePr w:hSpace="0" w:wrap="auto" w:vAnchor="margin" w:hAnchor="text" w:yAlign="inline"/>
            </w:pPr>
          </w:p>
        </w:tc>
        <w:tc>
          <w:tcPr>
            <w:tcW w:w="2883" w:type="dxa"/>
          </w:tcPr>
          <w:p w14:paraId="27B223FE" w14:textId="2C8B8B0E" w:rsidR="00595B7C" w:rsidRPr="005D1F18" w:rsidRDefault="00595B7C" w:rsidP="00595B7C">
            <w:pPr>
              <w:pStyle w:val="NoSpacing"/>
              <w:framePr w:hSpace="0" w:wrap="auto" w:vAnchor="margin" w:hAnchor="text" w:yAlign="inline"/>
            </w:pPr>
            <w:r w:rsidRPr="005D1F18">
              <w:t>uom:hasValue</w:t>
            </w:r>
          </w:p>
        </w:tc>
        <w:tc>
          <w:tcPr>
            <w:tcW w:w="3301" w:type="dxa"/>
          </w:tcPr>
          <w:p w14:paraId="781B9FC3" w14:textId="5985FC1E" w:rsidR="00595B7C" w:rsidRPr="005D1F18" w:rsidRDefault="00595B7C" w:rsidP="00595B7C">
            <w:pPr>
              <w:pStyle w:val="NoSpacing"/>
              <w:framePr w:hSpace="0" w:wrap="auto" w:vAnchor="margin" w:hAnchor="text" w:yAlign="inline"/>
            </w:pPr>
            <w:r w:rsidRPr="005D1F18">
              <w:t>only (uom:hasUnit only RoadOccupancyUnit)</w:t>
            </w:r>
          </w:p>
        </w:tc>
      </w:tr>
      <w:tr w:rsidR="00595B7C" w:rsidRPr="005D1F18" w14:paraId="7FF51CEA" w14:textId="77777777" w:rsidTr="00900668">
        <w:trPr>
          <w:cantSplit/>
          <w:trHeight w:val="213"/>
        </w:trPr>
        <w:tc>
          <w:tcPr>
            <w:tcW w:w="3166" w:type="dxa"/>
            <w:vMerge w:val="restart"/>
          </w:tcPr>
          <w:p w14:paraId="27522F2C" w14:textId="79633869" w:rsidR="00595B7C" w:rsidRPr="005D1F18" w:rsidRDefault="00595B7C" w:rsidP="00595B7C">
            <w:pPr>
              <w:pStyle w:val="NoSpacing"/>
              <w:framePr w:hSpace="0" w:wrap="auto" w:vAnchor="margin" w:hAnchor="text" w:yAlign="inline"/>
            </w:pPr>
            <w:r w:rsidRPr="005D1F18">
              <w:t>RoadOccupancyUnit</w:t>
            </w:r>
          </w:p>
        </w:tc>
        <w:tc>
          <w:tcPr>
            <w:tcW w:w="2883" w:type="dxa"/>
          </w:tcPr>
          <w:p w14:paraId="16E8674F" w14:textId="6E781AA3" w:rsidR="00595B7C" w:rsidRPr="005D1F18" w:rsidRDefault="00595B7C" w:rsidP="00595B7C">
            <w:pPr>
              <w:pStyle w:val="NoSpacing"/>
              <w:framePr w:hSpace="0" w:wrap="auto" w:vAnchor="margin" w:hAnchor="text" w:yAlign="inline"/>
            </w:pPr>
            <w:r w:rsidRPr="005D1F18">
              <w:t>subClassOf</w:t>
            </w:r>
          </w:p>
        </w:tc>
        <w:tc>
          <w:tcPr>
            <w:tcW w:w="3301" w:type="dxa"/>
          </w:tcPr>
          <w:p w14:paraId="6CCFEE47" w14:textId="3D0443E0" w:rsidR="00595B7C" w:rsidRPr="005D1F18" w:rsidRDefault="00595B7C" w:rsidP="00595B7C">
            <w:pPr>
              <w:pStyle w:val="NoSpacing"/>
              <w:framePr w:hSpace="0" w:wrap="auto" w:vAnchor="margin" w:hAnchor="text" w:yAlign="inline"/>
            </w:pPr>
            <w:r w:rsidRPr="005D1F18">
              <w:t>uom:UnitDivision</w:t>
            </w:r>
          </w:p>
        </w:tc>
      </w:tr>
      <w:tr w:rsidR="00595B7C" w:rsidRPr="005D1F18" w14:paraId="574B7C7E" w14:textId="77777777" w:rsidTr="00900668">
        <w:trPr>
          <w:cantSplit/>
          <w:trHeight w:val="213"/>
        </w:trPr>
        <w:tc>
          <w:tcPr>
            <w:tcW w:w="3166" w:type="dxa"/>
            <w:vMerge/>
          </w:tcPr>
          <w:p w14:paraId="0A71431E" w14:textId="77777777" w:rsidR="00595B7C" w:rsidRPr="005D1F18" w:rsidRDefault="00595B7C" w:rsidP="00595B7C">
            <w:pPr>
              <w:pStyle w:val="NoSpacing"/>
              <w:framePr w:hSpace="0" w:wrap="auto" w:vAnchor="margin" w:hAnchor="text" w:yAlign="inline"/>
            </w:pPr>
          </w:p>
        </w:tc>
        <w:tc>
          <w:tcPr>
            <w:tcW w:w="2883" w:type="dxa"/>
          </w:tcPr>
          <w:p w14:paraId="36287C30" w14:textId="66C3AAC2" w:rsidR="00595B7C" w:rsidRPr="005D1F18" w:rsidRDefault="00595B7C" w:rsidP="00595B7C">
            <w:pPr>
              <w:pStyle w:val="NoSpacing"/>
              <w:framePr w:hSpace="0" w:wrap="auto" w:vAnchor="margin" w:hAnchor="text" w:yAlign="inline"/>
            </w:pPr>
            <w:r w:rsidRPr="005D1F18">
              <w:t>uom:hasNumerator</w:t>
            </w:r>
          </w:p>
        </w:tc>
        <w:tc>
          <w:tcPr>
            <w:tcW w:w="3301" w:type="dxa"/>
          </w:tcPr>
          <w:p w14:paraId="4A31104F" w14:textId="2F4CCAC4" w:rsidR="00595B7C" w:rsidRPr="005D1F18" w:rsidRDefault="00595B7C" w:rsidP="00595B7C">
            <w:pPr>
              <w:pStyle w:val="NoSpacing"/>
              <w:framePr w:hSpace="0" w:wrap="auto" w:vAnchor="margin" w:hAnchor="text" w:yAlign="inline"/>
            </w:pPr>
            <w:r w:rsidRPr="005D1F18">
              <w:t>only uom:TimeUnit</w:t>
            </w:r>
          </w:p>
        </w:tc>
      </w:tr>
      <w:tr w:rsidR="00595B7C" w:rsidRPr="005D1F18" w14:paraId="4A2B6C33" w14:textId="77777777" w:rsidTr="00900668">
        <w:trPr>
          <w:cantSplit/>
          <w:trHeight w:val="213"/>
        </w:trPr>
        <w:tc>
          <w:tcPr>
            <w:tcW w:w="3166" w:type="dxa"/>
            <w:vMerge/>
          </w:tcPr>
          <w:p w14:paraId="3081012A" w14:textId="77777777" w:rsidR="00595B7C" w:rsidRPr="005D1F18" w:rsidRDefault="00595B7C" w:rsidP="00595B7C">
            <w:pPr>
              <w:pStyle w:val="NoSpacing"/>
              <w:framePr w:hSpace="0" w:wrap="auto" w:vAnchor="margin" w:hAnchor="text" w:yAlign="inline"/>
            </w:pPr>
          </w:p>
        </w:tc>
        <w:tc>
          <w:tcPr>
            <w:tcW w:w="2883" w:type="dxa"/>
          </w:tcPr>
          <w:p w14:paraId="60167548" w14:textId="490B3DE0" w:rsidR="00595B7C" w:rsidRPr="005D1F18" w:rsidRDefault="00595B7C" w:rsidP="00595B7C">
            <w:pPr>
              <w:pStyle w:val="NoSpacing"/>
              <w:framePr w:hSpace="0" w:wrap="auto" w:vAnchor="margin" w:hAnchor="text" w:yAlign="inline"/>
            </w:pPr>
            <w:r w:rsidRPr="005D1F18">
              <w:t>uom:hasDenominator</w:t>
            </w:r>
          </w:p>
        </w:tc>
        <w:tc>
          <w:tcPr>
            <w:tcW w:w="3301" w:type="dxa"/>
          </w:tcPr>
          <w:p w14:paraId="589E40DE" w14:textId="05DE289B" w:rsidR="00595B7C" w:rsidRPr="005D1F18" w:rsidRDefault="00595B7C" w:rsidP="00595B7C">
            <w:pPr>
              <w:pStyle w:val="NoSpacing"/>
              <w:framePr w:hSpace="0" w:wrap="auto" w:vAnchor="margin" w:hAnchor="text" w:yAlign="inline"/>
            </w:pPr>
            <w:r w:rsidRPr="005D1F18">
              <w:t>only uom:TimeUnit</w:t>
            </w:r>
          </w:p>
        </w:tc>
      </w:tr>
      <w:tr w:rsidR="00595B7C" w:rsidRPr="005D1F18" w14:paraId="36AC9B63" w14:textId="77777777" w:rsidTr="00900668">
        <w:trPr>
          <w:cantSplit/>
          <w:trHeight w:val="213"/>
        </w:trPr>
        <w:tc>
          <w:tcPr>
            <w:tcW w:w="3166" w:type="dxa"/>
            <w:vMerge w:val="restart"/>
          </w:tcPr>
          <w:p w14:paraId="61A6146B" w14:textId="16D1F06C" w:rsidR="00595B7C" w:rsidRPr="005D1F18" w:rsidRDefault="00595B7C" w:rsidP="00595B7C">
            <w:pPr>
              <w:pStyle w:val="NoSpacing"/>
              <w:framePr w:hSpace="0" w:wrap="auto" w:vAnchor="margin" w:hAnchor="text" w:yAlign="inline"/>
            </w:pPr>
            <w:r w:rsidRPr="005D1F18">
              <w:t>MeanTravelSpeed</w:t>
            </w:r>
          </w:p>
        </w:tc>
        <w:tc>
          <w:tcPr>
            <w:tcW w:w="2883" w:type="dxa"/>
          </w:tcPr>
          <w:p w14:paraId="3B6A2DD4" w14:textId="0F010F57" w:rsidR="00595B7C" w:rsidRPr="005D1F18" w:rsidRDefault="00595B7C" w:rsidP="00595B7C">
            <w:pPr>
              <w:pStyle w:val="NoSpacing"/>
              <w:framePr w:hSpace="0" w:wrap="auto" w:vAnchor="margin" w:hAnchor="text" w:yAlign="inline"/>
            </w:pPr>
            <w:r w:rsidRPr="005D1F18">
              <w:t>subClassOf</w:t>
            </w:r>
          </w:p>
        </w:tc>
        <w:tc>
          <w:tcPr>
            <w:tcW w:w="3301" w:type="dxa"/>
          </w:tcPr>
          <w:p w14:paraId="736CF980" w14:textId="459A57D4" w:rsidR="00595B7C" w:rsidRPr="005D1F18" w:rsidRDefault="00595B7C" w:rsidP="00595B7C">
            <w:pPr>
              <w:pStyle w:val="NoSpacing"/>
              <w:framePr w:hSpace="0" w:wrap="auto" w:vAnchor="margin" w:hAnchor="text" w:yAlign="inline"/>
            </w:pPr>
            <w:r w:rsidRPr="005D1F18">
              <w:t>uom:Speed</w:t>
            </w:r>
          </w:p>
        </w:tc>
      </w:tr>
      <w:tr w:rsidR="00595B7C" w:rsidRPr="005D1F18" w14:paraId="0872B3FD" w14:textId="77777777" w:rsidTr="00900668">
        <w:trPr>
          <w:cantSplit/>
          <w:trHeight w:val="213"/>
        </w:trPr>
        <w:tc>
          <w:tcPr>
            <w:tcW w:w="3166" w:type="dxa"/>
            <w:vMerge/>
          </w:tcPr>
          <w:p w14:paraId="3ED22CB5" w14:textId="77777777" w:rsidR="00595B7C" w:rsidRPr="005D1F18" w:rsidRDefault="00595B7C" w:rsidP="00595B7C">
            <w:pPr>
              <w:pStyle w:val="NoSpacing"/>
              <w:framePr w:hSpace="0" w:wrap="auto" w:vAnchor="margin" w:hAnchor="text" w:yAlign="inline"/>
            </w:pPr>
          </w:p>
        </w:tc>
        <w:tc>
          <w:tcPr>
            <w:tcW w:w="2883" w:type="dxa"/>
          </w:tcPr>
          <w:p w14:paraId="2009F512" w14:textId="18663915" w:rsidR="00595B7C" w:rsidRPr="005D1F18" w:rsidRDefault="00595B7C" w:rsidP="00595B7C">
            <w:pPr>
              <w:pStyle w:val="NoSpacing"/>
              <w:framePr w:hSpace="0" w:wrap="auto" w:vAnchor="margin" w:hAnchor="text" w:yAlign="inline"/>
            </w:pPr>
            <w:r w:rsidRPr="005D1F18">
              <w:t>uom:hasAggregateFunction</w:t>
            </w:r>
          </w:p>
        </w:tc>
        <w:tc>
          <w:tcPr>
            <w:tcW w:w="3301" w:type="dxa"/>
          </w:tcPr>
          <w:p w14:paraId="390B7ACC" w14:textId="72F2E15F" w:rsidR="00595B7C" w:rsidRPr="005D1F18" w:rsidRDefault="00595B7C" w:rsidP="00595B7C">
            <w:pPr>
              <w:pStyle w:val="NoSpacing"/>
              <w:framePr w:hSpace="0" w:wrap="auto" w:vAnchor="margin" w:hAnchor="text" w:yAlign="inline"/>
            </w:pPr>
            <w:r w:rsidRPr="005D1F18">
              <w:t>value {uom:average}</w:t>
            </w:r>
          </w:p>
        </w:tc>
      </w:tr>
      <w:tr w:rsidR="00595B7C" w:rsidRPr="005D1F18" w14:paraId="7497DC74" w14:textId="77777777" w:rsidTr="00900668">
        <w:trPr>
          <w:cantSplit/>
          <w:trHeight w:val="213"/>
        </w:trPr>
        <w:tc>
          <w:tcPr>
            <w:tcW w:w="3166" w:type="dxa"/>
          </w:tcPr>
          <w:p w14:paraId="680B6E03" w14:textId="7D64CF13" w:rsidR="00595B7C" w:rsidRPr="005D1F18" w:rsidRDefault="00595B7C" w:rsidP="00595B7C">
            <w:pPr>
              <w:pStyle w:val="NoSpacing"/>
              <w:framePr w:hSpace="0" w:wrap="auto" w:vAnchor="margin" w:hAnchor="text" w:yAlign="inline"/>
            </w:pPr>
            <w:r w:rsidRPr="005D1F18">
              <w:t>LaneCapacity_unit</w:t>
            </w:r>
          </w:p>
        </w:tc>
        <w:tc>
          <w:tcPr>
            <w:tcW w:w="2883" w:type="dxa"/>
          </w:tcPr>
          <w:p w14:paraId="19885C7B" w14:textId="39B27470" w:rsidR="00595B7C" w:rsidRPr="005D1F18" w:rsidRDefault="00595B7C" w:rsidP="00595B7C">
            <w:pPr>
              <w:pStyle w:val="NoSpacing"/>
              <w:framePr w:hSpace="0" w:wrap="auto" w:vAnchor="margin" w:hAnchor="text" w:yAlign="inline"/>
            </w:pPr>
            <w:r w:rsidRPr="005D1F18">
              <w:t>subClassOf</w:t>
            </w:r>
          </w:p>
        </w:tc>
        <w:tc>
          <w:tcPr>
            <w:tcW w:w="3301" w:type="dxa"/>
          </w:tcPr>
          <w:p w14:paraId="1F50AA09" w14:textId="6E79F696" w:rsidR="00595B7C" w:rsidRPr="005D1F18" w:rsidRDefault="00595B7C" w:rsidP="00595B7C">
            <w:pPr>
              <w:pStyle w:val="NoSpacing"/>
              <w:framePr w:hSpace="0" w:wrap="auto" w:vAnchor="margin" w:hAnchor="text" w:yAlign="inline"/>
            </w:pPr>
            <w:r w:rsidRPr="005D1F18">
              <w:t>uom:Unit</w:t>
            </w:r>
          </w:p>
        </w:tc>
      </w:tr>
      <w:tr w:rsidR="00595B7C" w:rsidRPr="005D1F18" w14:paraId="716ABE76" w14:textId="77777777" w:rsidTr="00900668">
        <w:trPr>
          <w:cantSplit/>
          <w:trHeight w:val="213"/>
        </w:trPr>
        <w:tc>
          <w:tcPr>
            <w:tcW w:w="3166" w:type="dxa"/>
          </w:tcPr>
          <w:p w14:paraId="7935357A" w14:textId="7D96493B" w:rsidR="00595B7C" w:rsidRPr="005D1F18" w:rsidRDefault="00595B7C" w:rsidP="00595B7C">
            <w:pPr>
              <w:pStyle w:val="NoSpacing"/>
              <w:framePr w:hSpace="0" w:wrap="auto" w:vAnchor="margin" w:hAnchor="text" w:yAlign="inline"/>
            </w:pPr>
            <w:r w:rsidRPr="005D1F18">
              <w:t>LinkCapacity_unit</w:t>
            </w:r>
          </w:p>
        </w:tc>
        <w:tc>
          <w:tcPr>
            <w:tcW w:w="2883" w:type="dxa"/>
          </w:tcPr>
          <w:p w14:paraId="09517406" w14:textId="5DF36CDA" w:rsidR="00595B7C" w:rsidRPr="005D1F18" w:rsidRDefault="00595B7C" w:rsidP="00595B7C">
            <w:pPr>
              <w:pStyle w:val="NoSpacing"/>
              <w:framePr w:hSpace="0" w:wrap="auto" w:vAnchor="margin" w:hAnchor="text" w:yAlign="inline"/>
            </w:pPr>
            <w:r w:rsidRPr="005D1F18">
              <w:t>subClassOf</w:t>
            </w:r>
          </w:p>
        </w:tc>
        <w:tc>
          <w:tcPr>
            <w:tcW w:w="3301" w:type="dxa"/>
          </w:tcPr>
          <w:p w14:paraId="14DCB079" w14:textId="0D5058CC" w:rsidR="00595B7C" w:rsidRPr="005D1F18" w:rsidRDefault="00595B7C" w:rsidP="00595B7C">
            <w:pPr>
              <w:pStyle w:val="NoSpacing"/>
              <w:framePr w:hSpace="0" w:wrap="auto" w:vAnchor="margin" w:hAnchor="text" w:yAlign="inline"/>
            </w:pPr>
            <w:r w:rsidRPr="005D1F18">
              <w:t>uom:Unit</w:t>
            </w:r>
          </w:p>
        </w:tc>
      </w:tr>
      <w:tr w:rsidR="00595B7C" w:rsidRPr="005D1F18" w14:paraId="366DB0D4" w14:textId="77777777" w:rsidTr="00900668">
        <w:trPr>
          <w:cantSplit/>
          <w:trHeight w:val="213"/>
        </w:trPr>
        <w:tc>
          <w:tcPr>
            <w:tcW w:w="3166" w:type="dxa"/>
          </w:tcPr>
          <w:p w14:paraId="7FD4AF79" w14:textId="610DC0EB" w:rsidR="00595B7C" w:rsidRPr="005D1F18" w:rsidRDefault="00595B7C" w:rsidP="00595B7C">
            <w:pPr>
              <w:pStyle w:val="NoSpacing"/>
              <w:framePr w:hSpace="0" w:wrap="auto" w:vAnchor="margin" w:hAnchor="text" w:yAlign="inline"/>
            </w:pPr>
            <w:r w:rsidRPr="005D1F18">
              <w:t>{vehicles_per_hour}</w:t>
            </w:r>
          </w:p>
        </w:tc>
        <w:tc>
          <w:tcPr>
            <w:tcW w:w="2883" w:type="dxa"/>
          </w:tcPr>
          <w:p w14:paraId="1D5CAFD8" w14:textId="63E3DF1E" w:rsidR="00595B7C" w:rsidRPr="005D1F18" w:rsidRDefault="00595B7C" w:rsidP="00595B7C">
            <w:pPr>
              <w:pStyle w:val="NoSpacing"/>
              <w:framePr w:hSpace="0" w:wrap="auto" w:vAnchor="margin" w:hAnchor="text" w:yAlign="inline"/>
            </w:pPr>
            <w:r w:rsidRPr="005D1F18">
              <w:t>a</w:t>
            </w:r>
          </w:p>
        </w:tc>
        <w:tc>
          <w:tcPr>
            <w:tcW w:w="3301" w:type="dxa"/>
          </w:tcPr>
          <w:p w14:paraId="07D2A0C1" w14:textId="68395327" w:rsidR="00595B7C" w:rsidRPr="005D1F18" w:rsidRDefault="00595B7C" w:rsidP="00595B7C">
            <w:pPr>
              <w:pStyle w:val="NoSpacing"/>
              <w:framePr w:hSpace="0" w:wrap="auto" w:vAnchor="margin" w:hAnchor="text" w:yAlign="inline"/>
            </w:pPr>
            <w:r w:rsidRPr="005D1F18">
              <w:t>LaneCapacity_unit</w:t>
            </w:r>
          </w:p>
        </w:tc>
      </w:tr>
      <w:tr w:rsidR="00595B7C" w:rsidRPr="00700C00" w14:paraId="5747D7B1" w14:textId="77777777" w:rsidTr="00900668">
        <w:trPr>
          <w:cantSplit/>
          <w:trHeight w:val="213"/>
        </w:trPr>
        <w:tc>
          <w:tcPr>
            <w:tcW w:w="3166" w:type="dxa"/>
          </w:tcPr>
          <w:p w14:paraId="31728BC3" w14:textId="7853106E" w:rsidR="00595B7C" w:rsidRPr="005D1F18" w:rsidRDefault="00595B7C" w:rsidP="00595B7C">
            <w:pPr>
              <w:pStyle w:val="NoSpacing"/>
              <w:framePr w:hSpace="0" w:wrap="auto" w:vAnchor="margin" w:hAnchor="text" w:yAlign="inline"/>
            </w:pPr>
            <w:r w:rsidRPr="005D1F18">
              <w:t>{vehicles_per_hour_per_lane}</w:t>
            </w:r>
          </w:p>
        </w:tc>
        <w:tc>
          <w:tcPr>
            <w:tcW w:w="2883" w:type="dxa"/>
          </w:tcPr>
          <w:p w14:paraId="126890DC" w14:textId="51FB277D" w:rsidR="00595B7C" w:rsidRPr="005D1F18" w:rsidRDefault="00595B7C" w:rsidP="00595B7C">
            <w:pPr>
              <w:pStyle w:val="NoSpacing"/>
              <w:framePr w:hSpace="0" w:wrap="auto" w:vAnchor="margin" w:hAnchor="text" w:yAlign="inline"/>
            </w:pPr>
            <w:r w:rsidRPr="005D1F18">
              <w:t>a</w:t>
            </w:r>
          </w:p>
        </w:tc>
        <w:tc>
          <w:tcPr>
            <w:tcW w:w="3301" w:type="dxa"/>
          </w:tcPr>
          <w:p w14:paraId="5089F34E" w14:textId="1A36E244" w:rsidR="00595B7C" w:rsidRDefault="00595B7C" w:rsidP="00595B7C">
            <w:pPr>
              <w:pStyle w:val="NoSpacing"/>
              <w:framePr w:hSpace="0" w:wrap="auto" w:vAnchor="margin" w:hAnchor="text" w:yAlign="inline"/>
            </w:pPr>
            <w:r w:rsidRPr="005D1F18">
              <w:t>LinkCapacity_unit</w:t>
            </w:r>
          </w:p>
        </w:tc>
      </w:tr>
    </w:tbl>
    <w:p w14:paraId="43D4819A" w14:textId="470D306E" w:rsidR="007E14C1" w:rsidRDefault="007E14C1"/>
    <w:p w14:paraId="069AA189" w14:textId="3D14DD75" w:rsidR="00E5248F" w:rsidRDefault="00E5248F" w:rsidP="006455E0">
      <w:pPr>
        <w:pStyle w:val="Heading3"/>
      </w:pPr>
      <w:bookmarkStart w:id="140" w:name="_Toc41911387"/>
      <w:r>
        <w:t>Future Work</w:t>
      </w:r>
      <w:bookmarkEnd w:id="140"/>
    </w:p>
    <w:p w14:paraId="4725EDA4" w14:textId="144A7D18" w:rsidR="00F80297" w:rsidRDefault="00D75BB4" w:rsidP="00D75BB4">
      <w:r>
        <w:t>There are many opportunities to elaborate on the definitions specified above for future work on the Transportation System Ontology. L</w:t>
      </w:r>
      <w:r w:rsidR="00E5248F">
        <w:t xml:space="preserve">ane and link capacity units </w:t>
      </w:r>
      <w:r>
        <w:t xml:space="preserve">may be defined </w:t>
      </w:r>
      <w:r w:rsidR="00E5248F">
        <w:t>in greater detail</w:t>
      </w:r>
      <w:r w:rsidR="00092042">
        <w:t xml:space="preserve"> (e.g. with numerators and denominators)</w:t>
      </w:r>
      <w:r w:rsidR="00E5248F">
        <w:t>.</w:t>
      </w:r>
      <w:r>
        <w:t xml:space="preserve"> In addition, t</w:t>
      </w:r>
      <w:r w:rsidR="00F80297" w:rsidRPr="00503161">
        <w:t>here is a relationship between the modes of access of a link and those of the arcs it contains that should be captured in a more detailed representation.</w:t>
      </w:r>
    </w:p>
    <w:p w14:paraId="595A9D15" w14:textId="4103FD05" w:rsidR="006455E0" w:rsidRDefault="00D75BB4" w:rsidP="00D75BB4">
      <w:r>
        <w:t xml:space="preserve">In addition, Municipality and the properties </w:t>
      </w:r>
      <w:r>
        <w:rPr>
          <w:i/>
        </w:rPr>
        <w:t>inMunicipality</w:t>
      </w:r>
      <w:r>
        <w:t xml:space="preserve"> and </w:t>
      </w:r>
      <w:r>
        <w:rPr>
          <w:i/>
        </w:rPr>
        <w:t>inPlanningDistrict</w:t>
      </w:r>
      <w:r>
        <w:t xml:space="preserve"> may apply to other areas of the domain (e.g. land use, building ontologies), in which case they will be better defined at a lower (more foundational) level within the ontology. However, as they are currently only required for the Transportation System sub-ontology, it is currently not clear where and how this should be done. F</w:t>
      </w:r>
      <w:r w:rsidR="00C009B6">
        <w:t xml:space="preserve">uture development should consider a better organization and more detailed definition </w:t>
      </w:r>
      <w:r>
        <w:t xml:space="preserve">if and when </w:t>
      </w:r>
      <w:r w:rsidR="00C009B6">
        <w:t xml:space="preserve">more extensive </w:t>
      </w:r>
      <w:r>
        <w:t>requirements</w:t>
      </w:r>
      <w:r w:rsidR="00C009B6">
        <w:t xml:space="preserve"> for use of these concepts</w:t>
      </w:r>
      <w:r>
        <w:t xml:space="preserve"> are identified.</w:t>
      </w:r>
    </w:p>
    <w:p w14:paraId="327B6795" w14:textId="0F338ADB" w:rsidR="009D0500" w:rsidRDefault="00DF48AD" w:rsidP="00252121">
      <w:pPr>
        <w:pStyle w:val="Heading2"/>
      </w:pPr>
      <w:bookmarkStart w:id="141" w:name="_Toc41911388"/>
      <w:r>
        <w:t xml:space="preserve">Travel </w:t>
      </w:r>
      <w:r w:rsidR="00E91E39">
        <w:t>Costs</w:t>
      </w:r>
      <w:bookmarkEnd w:id="141"/>
    </w:p>
    <w:p w14:paraId="43418483" w14:textId="707AB8DE" w:rsidR="00D479C9" w:rsidRPr="00D479C9" w:rsidRDefault="0089518D" w:rsidP="00D479C9">
      <w:pPr>
        <w:rPr>
          <w:i/>
        </w:rPr>
      </w:pPr>
      <w:r>
        <w:rPr>
          <w:i/>
        </w:rPr>
        <w:t>http://ontology.eil.utoronto.ca/icity/</w:t>
      </w:r>
      <w:r w:rsidR="00D479C9">
        <w:rPr>
          <w:i/>
        </w:rPr>
        <w:t>TravelCost</w:t>
      </w:r>
      <w:r w:rsidR="00AC0B4C">
        <w:rPr>
          <w:i/>
        </w:rPr>
        <w:t>.owl</w:t>
      </w:r>
    </w:p>
    <w:p w14:paraId="7235D370" w14:textId="0832261C" w:rsidR="00E91E39" w:rsidRDefault="007C1354" w:rsidP="00E91E39">
      <w:r>
        <w:t>A</w:t>
      </w:r>
      <w:r w:rsidR="00E91E39">
        <w:t>n extension of the transportation network (and other generic ontologies)</w:t>
      </w:r>
      <w:r>
        <w:t xml:space="preserve"> is required in order</w:t>
      </w:r>
      <w:r w:rsidR="00E91E39">
        <w:t xml:space="preserve"> to represent the different costs associated with accessing</w:t>
      </w:r>
      <w:r>
        <w:t xml:space="preserve"> and travelling on</w:t>
      </w:r>
      <w:r w:rsidR="00E91E39">
        <w:t xml:space="preserve"> the networks. These may take the form of </w:t>
      </w:r>
      <w:r w:rsidR="004519E4">
        <w:t xml:space="preserve">direct costs </w:t>
      </w:r>
      <w:r w:rsidR="00E91E39">
        <w:t xml:space="preserve">such as </w:t>
      </w:r>
      <w:r w:rsidR="004519E4">
        <w:t xml:space="preserve">tolls and fares, or indirect costs such as vehicle wear and </w:t>
      </w:r>
      <w:r w:rsidR="004519E4">
        <w:lastRenderedPageBreak/>
        <w:t>tear, gas,</w:t>
      </w:r>
      <w:r w:rsidR="00136B69">
        <w:t xml:space="preserve"> and so on</w:t>
      </w:r>
      <w:r w:rsidR="004519E4">
        <w:t xml:space="preserve">. In addition, there may be non-monetary costs associated with travel such as pollution and travel time. Costs </w:t>
      </w:r>
      <w:r w:rsidR="00136B69">
        <w:t>may be</w:t>
      </w:r>
      <w:r w:rsidR="004519E4">
        <w:t xml:space="preserve"> associated with Network </w:t>
      </w:r>
      <w:r w:rsidR="00284650">
        <w:t>access</w:t>
      </w:r>
      <w:r w:rsidR="004519E4">
        <w:t xml:space="preserve">, but also with individual Arcs. They may </w:t>
      </w:r>
      <w:r w:rsidR="00284650">
        <w:t xml:space="preserve">also </w:t>
      </w:r>
      <w:r w:rsidR="004519E4">
        <w:t>be dependent on situational factors such as time of day</w:t>
      </w:r>
      <w:r w:rsidR="00284650">
        <w:t>, or age of traveler.</w:t>
      </w:r>
      <w:r w:rsidR="002D7288">
        <w:t xml:space="preserve"> Travel Costs define the costs associated with accessing the transportation system; a travel cost is a property of an arc or </w:t>
      </w:r>
      <w:r w:rsidR="00252121">
        <w:t>a transportation</w:t>
      </w:r>
      <w:r w:rsidR="002D7288">
        <w:t xml:space="preserve"> network. </w:t>
      </w:r>
      <w:r w:rsidR="00252121">
        <w:t>Other, indirect costs that may vary between individual trips are defined in the</w:t>
      </w:r>
      <w:r w:rsidR="002D7288">
        <w:t xml:space="preserve"> Trip Costs </w:t>
      </w:r>
      <w:r w:rsidR="00252121">
        <w:t xml:space="preserve">Ontology, described in Section </w:t>
      </w:r>
      <w:r w:rsidR="00252121">
        <w:fldChar w:fldCharType="begin"/>
      </w:r>
      <w:r w:rsidR="00252121">
        <w:instrText xml:space="preserve"> REF _Ref41910519 \r \h </w:instrText>
      </w:r>
      <w:r w:rsidR="00252121">
        <w:fldChar w:fldCharType="separate"/>
      </w:r>
      <w:r w:rsidR="00252121">
        <w:t>6.14.1</w:t>
      </w:r>
      <w:r w:rsidR="00252121">
        <w:fldChar w:fldCharType="end"/>
      </w:r>
      <w:r w:rsidR="00252121">
        <w:t xml:space="preserve">. In contrast with travel costs, that are associated with the transportation network, </w:t>
      </w:r>
      <w:r w:rsidR="002D7288">
        <w:t>a trip cost is a property of some instance of travelling.</w:t>
      </w:r>
    </w:p>
    <w:p w14:paraId="08F23904" w14:textId="3EF6CE6F" w:rsidR="00806205" w:rsidRDefault="00252121" w:rsidP="009C499F">
      <w:r>
        <w:t xml:space="preserve">Two types of travel costs are defined in the ontology: a Distance Fee and an Access Fee. A distance fee has an associated Cost. It applies to some arc(s) and the fee is specified for a certain distance (between nodes, or per km). </w:t>
      </w:r>
      <w:r w:rsidR="009C499F">
        <w:t>A Distance Fee</w:t>
      </w:r>
      <w:r>
        <w:t xml:space="preserve"> may</w:t>
      </w:r>
      <w:r w:rsidR="009C499F">
        <w:t xml:space="preserve"> apply only at certain times (e.g. during rush hour) and may apply only to certain</w:t>
      </w:r>
      <w:r>
        <w:t xml:space="preserve"> modes of transport</w:t>
      </w:r>
      <w:r w:rsidR="009C499F">
        <w:t xml:space="preserve">. </w:t>
      </w:r>
      <w:r w:rsidR="009C499F">
        <w:rPr>
          <w:rFonts w:asciiTheme="minorHAnsi" w:eastAsiaTheme="minorEastAsia" w:hAnsiTheme="minorHAnsi"/>
          <w:lang w:val="en-US" w:bidi="en-US"/>
        </w:rPr>
        <w:t xml:space="preserve">An </w:t>
      </w:r>
      <w:r w:rsidR="00806205">
        <w:t>Access Fee</w:t>
      </w:r>
      <w:r w:rsidR="00D1195A">
        <w:t xml:space="preserve"> </w:t>
      </w:r>
      <w:r w:rsidR="00806205">
        <w:t>has an associated Cost</w:t>
      </w:r>
      <w:r w:rsidR="009C499F">
        <w:t xml:space="preserve"> but does not apply based on distance. Instead of being applied to some arc(s), it is applied to a particular network. </w:t>
      </w:r>
    </w:p>
    <w:p w14:paraId="1D5A4F3E" w14:textId="270B514C" w:rsidR="009C499F" w:rsidRDefault="009C499F" w:rsidP="009C499F">
      <w:r>
        <w:t xml:space="preserve">The key classes are summarized below in </w:t>
      </w:r>
      <w:r>
        <w:fldChar w:fldCharType="begin"/>
      </w:r>
      <w:r>
        <w:instrText xml:space="preserve"> REF _Ref41911006 \h </w:instrText>
      </w:r>
      <w:r>
        <w:fldChar w:fldCharType="separate"/>
      </w:r>
      <w:r>
        <w:t xml:space="preserve">Table </w:t>
      </w:r>
      <w:r>
        <w:rPr>
          <w:noProof/>
        </w:rPr>
        <w:t>22</w:t>
      </w:r>
      <w:r>
        <w:fldChar w:fldCharType="end"/>
      </w:r>
      <w:r w:rsidR="00180930">
        <w:t>.</w:t>
      </w:r>
    </w:p>
    <w:p w14:paraId="6FB8F6DE" w14:textId="1A8947CE" w:rsidR="009C499F" w:rsidRDefault="009C499F" w:rsidP="009C499F">
      <w:pPr>
        <w:pStyle w:val="Caption"/>
        <w:keepNext/>
      </w:pPr>
      <w:bookmarkStart w:id="142" w:name="_Ref41911006"/>
      <w:r>
        <w:t xml:space="preserve">Table </w:t>
      </w:r>
      <w:fldSimple w:instr=" SEQ Table \* ARABIC ">
        <w:r w:rsidR="0096166B">
          <w:rPr>
            <w:noProof/>
          </w:rPr>
          <w:t>22</w:t>
        </w:r>
      </w:fldSimple>
      <w:bookmarkEnd w:id="142"/>
      <w:r>
        <w:t>: Key classes in the Travel Cost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265"/>
        <w:gridCol w:w="2470"/>
        <w:gridCol w:w="4615"/>
      </w:tblGrid>
      <w:tr w:rsidR="00BC5636" w14:paraId="07A27AE5" w14:textId="77777777" w:rsidTr="009C499F">
        <w:trPr>
          <w:cantSplit/>
        </w:trPr>
        <w:tc>
          <w:tcPr>
            <w:tcW w:w="2265" w:type="dxa"/>
            <w:shd w:val="clear" w:color="auto" w:fill="00FFFF"/>
          </w:tcPr>
          <w:p w14:paraId="4F81F830" w14:textId="77777777" w:rsidR="00BC5636" w:rsidRDefault="00BC5636" w:rsidP="009C499F">
            <w:pPr>
              <w:pStyle w:val="NoSpacing"/>
              <w:framePr w:hSpace="0" w:wrap="auto" w:vAnchor="margin" w:hAnchor="text" w:yAlign="inline"/>
            </w:pPr>
            <w:r>
              <w:t>Object</w:t>
            </w:r>
          </w:p>
        </w:tc>
        <w:tc>
          <w:tcPr>
            <w:tcW w:w="2470" w:type="dxa"/>
            <w:shd w:val="clear" w:color="auto" w:fill="00FFFF"/>
          </w:tcPr>
          <w:p w14:paraId="481B29F2" w14:textId="77777777" w:rsidR="00BC5636" w:rsidRDefault="00BC5636" w:rsidP="009C499F">
            <w:pPr>
              <w:pStyle w:val="NoSpacing"/>
              <w:framePr w:hSpace="0" w:wrap="auto" w:vAnchor="margin" w:hAnchor="text" w:yAlign="inline"/>
            </w:pPr>
            <w:r>
              <w:t>Property</w:t>
            </w:r>
          </w:p>
        </w:tc>
        <w:tc>
          <w:tcPr>
            <w:tcW w:w="4615" w:type="dxa"/>
            <w:shd w:val="clear" w:color="auto" w:fill="00FFFF"/>
          </w:tcPr>
          <w:p w14:paraId="552500F4" w14:textId="77777777" w:rsidR="00BC5636" w:rsidRDefault="00BC5636" w:rsidP="009C499F">
            <w:pPr>
              <w:pStyle w:val="NoSpacing"/>
              <w:framePr w:hSpace="0" w:wrap="auto" w:vAnchor="margin" w:hAnchor="text" w:yAlign="inline"/>
            </w:pPr>
            <w:r>
              <w:t>Value</w:t>
            </w:r>
          </w:p>
        </w:tc>
      </w:tr>
      <w:tr w:rsidR="00EA2DD1" w14:paraId="753CF7FF" w14:textId="77777777" w:rsidTr="009C499F">
        <w:trPr>
          <w:cantSplit/>
        </w:trPr>
        <w:tc>
          <w:tcPr>
            <w:tcW w:w="2265" w:type="dxa"/>
            <w:vMerge w:val="restart"/>
          </w:tcPr>
          <w:p w14:paraId="7F514608" w14:textId="77777777" w:rsidR="00EA2DD1" w:rsidRDefault="00EA2DD1" w:rsidP="009C499F">
            <w:pPr>
              <w:pStyle w:val="NoSpacing"/>
              <w:framePr w:hSpace="0" w:wrap="auto" w:vAnchor="margin" w:hAnchor="text" w:yAlign="inline"/>
            </w:pPr>
            <w:r>
              <w:t>TravelCost</w:t>
            </w:r>
          </w:p>
        </w:tc>
        <w:tc>
          <w:tcPr>
            <w:tcW w:w="2470" w:type="dxa"/>
          </w:tcPr>
          <w:p w14:paraId="6BF88C80" w14:textId="77777777" w:rsidR="00EA2DD1" w:rsidRDefault="00EA2DD1" w:rsidP="009C499F">
            <w:pPr>
              <w:pStyle w:val="NoSpacing"/>
              <w:framePr w:hSpace="0" w:wrap="auto" w:vAnchor="margin" w:hAnchor="text" w:yAlign="inline"/>
            </w:pPr>
            <w:r>
              <w:t>travelCostOf</w:t>
            </w:r>
          </w:p>
        </w:tc>
        <w:tc>
          <w:tcPr>
            <w:tcW w:w="4615" w:type="dxa"/>
          </w:tcPr>
          <w:p w14:paraId="39330469" w14:textId="77777777" w:rsidR="00EA2DD1" w:rsidRDefault="00EA2DD1" w:rsidP="009C499F">
            <w:pPr>
              <w:pStyle w:val="NoSpacing"/>
              <w:framePr w:hSpace="0" w:wrap="auto" w:vAnchor="margin" w:hAnchor="text" w:yAlign="inline"/>
            </w:pPr>
            <w:r>
              <w:t>only (transportation:Arc or transportation:Network)</w:t>
            </w:r>
          </w:p>
        </w:tc>
      </w:tr>
      <w:tr w:rsidR="00EA2DD1" w14:paraId="6970C4CD" w14:textId="77777777" w:rsidTr="009C499F">
        <w:trPr>
          <w:cantSplit/>
        </w:trPr>
        <w:tc>
          <w:tcPr>
            <w:tcW w:w="2265" w:type="dxa"/>
            <w:vMerge/>
          </w:tcPr>
          <w:p w14:paraId="3F02F942" w14:textId="77777777" w:rsidR="00EA2DD1" w:rsidRDefault="00EA2DD1" w:rsidP="009C499F">
            <w:pPr>
              <w:pStyle w:val="NoSpacing"/>
              <w:framePr w:hSpace="0" w:wrap="auto" w:vAnchor="margin" w:hAnchor="text" w:yAlign="inline"/>
            </w:pPr>
          </w:p>
        </w:tc>
        <w:tc>
          <w:tcPr>
            <w:tcW w:w="2470" w:type="dxa"/>
          </w:tcPr>
          <w:p w14:paraId="70212A1F" w14:textId="77777777" w:rsidR="00EA2DD1" w:rsidRDefault="00EA2DD1" w:rsidP="009C499F">
            <w:pPr>
              <w:pStyle w:val="NoSpacing"/>
              <w:framePr w:hSpace="0" w:wrap="auto" w:vAnchor="margin" w:hAnchor="text" w:yAlign="inline"/>
            </w:pPr>
            <w:r>
              <w:t>applicableFor</w:t>
            </w:r>
          </w:p>
        </w:tc>
        <w:tc>
          <w:tcPr>
            <w:tcW w:w="4615" w:type="dxa"/>
          </w:tcPr>
          <w:p w14:paraId="4359DC99" w14:textId="77777777" w:rsidR="00EA2DD1" w:rsidRDefault="00EA2DD1" w:rsidP="009C499F">
            <w:pPr>
              <w:pStyle w:val="NoSpacing"/>
              <w:framePr w:hSpace="0" w:wrap="auto" w:vAnchor="margin" w:hAnchor="text" w:yAlign="inline"/>
            </w:pPr>
            <w:r>
              <w:t>only time:TimePeriod or time:CalendarPeriod</w:t>
            </w:r>
          </w:p>
        </w:tc>
      </w:tr>
      <w:tr w:rsidR="00EA2DD1" w14:paraId="52CA6B7A" w14:textId="77777777" w:rsidTr="009C499F">
        <w:trPr>
          <w:cantSplit/>
        </w:trPr>
        <w:tc>
          <w:tcPr>
            <w:tcW w:w="2265" w:type="dxa"/>
            <w:vMerge/>
          </w:tcPr>
          <w:p w14:paraId="263AE9E8" w14:textId="77777777" w:rsidR="00EA2DD1" w:rsidRDefault="00EA2DD1" w:rsidP="009C499F">
            <w:pPr>
              <w:pStyle w:val="NoSpacing"/>
              <w:framePr w:hSpace="0" w:wrap="auto" w:vAnchor="margin" w:hAnchor="text" w:yAlign="inline"/>
            </w:pPr>
          </w:p>
        </w:tc>
        <w:tc>
          <w:tcPr>
            <w:tcW w:w="2470" w:type="dxa"/>
          </w:tcPr>
          <w:p w14:paraId="3D2C1F4E" w14:textId="77777777" w:rsidR="00EA2DD1" w:rsidRDefault="00EA2DD1" w:rsidP="009C499F">
            <w:pPr>
              <w:pStyle w:val="NoSpacing"/>
              <w:framePr w:hSpace="0" w:wrap="auto" w:vAnchor="margin" w:hAnchor="text" w:yAlign="inline"/>
            </w:pPr>
            <w:r>
              <w:t>applicableTo</w:t>
            </w:r>
          </w:p>
        </w:tc>
        <w:tc>
          <w:tcPr>
            <w:tcW w:w="4615" w:type="dxa"/>
          </w:tcPr>
          <w:p w14:paraId="60B9CBC0" w14:textId="380980C8" w:rsidR="00EA2DD1" w:rsidRDefault="00EA2DD1" w:rsidP="009C499F">
            <w:pPr>
              <w:pStyle w:val="NoSpacing"/>
              <w:framePr w:hSpace="0" w:wrap="auto" w:vAnchor="margin" w:hAnchor="text" w:yAlign="inline"/>
            </w:pPr>
            <w:r>
              <w:t xml:space="preserve">only </w:t>
            </w:r>
            <w:r w:rsidR="00A40F30">
              <w:t>transportation</w:t>
            </w:r>
            <w:r>
              <w:t>:Mode</w:t>
            </w:r>
          </w:p>
        </w:tc>
      </w:tr>
      <w:tr w:rsidR="00EA2DD1" w14:paraId="5E0AFC71" w14:textId="77777777" w:rsidTr="009C499F">
        <w:trPr>
          <w:cantSplit/>
        </w:trPr>
        <w:tc>
          <w:tcPr>
            <w:tcW w:w="2265" w:type="dxa"/>
            <w:vMerge/>
          </w:tcPr>
          <w:p w14:paraId="3A8A0249" w14:textId="77777777" w:rsidR="00EA2DD1" w:rsidRDefault="00EA2DD1" w:rsidP="009C499F">
            <w:pPr>
              <w:pStyle w:val="NoSpacing"/>
              <w:framePr w:hSpace="0" w:wrap="auto" w:vAnchor="margin" w:hAnchor="text" w:yAlign="inline"/>
            </w:pPr>
          </w:p>
        </w:tc>
        <w:tc>
          <w:tcPr>
            <w:tcW w:w="2470" w:type="dxa"/>
          </w:tcPr>
          <w:p w14:paraId="5B8671A0" w14:textId="77777777" w:rsidR="00EA2DD1" w:rsidRDefault="00EA2DD1" w:rsidP="009C499F">
            <w:pPr>
              <w:pStyle w:val="NoSpacing"/>
              <w:framePr w:hSpace="0" w:wrap="auto" w:vAnchor="margin" w:hAnchor="text" w:yAlign="inline"/>
            </w:pPr>
            <w:r>
              <w:t>hasMonetaryCost</w:t>
            </w:r>
          </w:p>
        </w:tc>
        <w:tc>
          <w:tcPr>
            <w:tcW w:w="4615" w:type="dxa"/>
          </w:tcPr>
          <w:p w14:paraId="4FC1EF6D" w14:textId="77777777" w:rsidR="00EA2DD1" w:rsidRDefault="00EA2DD1" w:rsidP="009C499F">
            <w:pPr>
              <w:pStyle w:val="NoSpacing"/>
              <w:framePr w:hSpace="0" w:wrap="auto" w:vAnchor="margin" w:hAnchor="text" w:yAlign="inline"/>
            </w:pPr>
            <w:r>
              <w:t>only monetary:MonetaryValue</w:t>
            </w:r>
          </w:p>
        </w:tc>
      </w:tr>
      <w:tr w:rsidR="00EA2DD1" w14:paraId="49090E9E" w14:textId="77777777" w:rsidTr="009C499F">
        <w:trPr>
          <w:cantSplit/>
        </w:trPr>
        <w:tc>
          <w:tcPr>
            <w:tcW w:w="2265" w:type="dxa"/>
          </w:tcPr>
          <w:p w14:paraId="66835EB4" w14:textId="77777777" w:rsidR="00EA2DD1" w:rsidRDefault="00EA2DD1" w:rsidP="009C499F">
            <w:pPr>
              <w:pStyle w:val="NoSpacing"/>
              <w:framePr w:hSpace="0" w:wrap="auto" w:vAnchor="margin" w:hAnchor="text" w:yAlign="inline"/>
            </w:pPr>
            <w:r>
              <w:t>transportation:Arc</w:t>
            </w:r>
          </w:p>
        </w:tc>
        <w:tc>
          <w:tcPr>
            <w:tcW w:w="2470" w:type="dxa"/>
          </w:tcPr>
          <w:p w14:paraId="58D50F8F" w14:textId="77777777" w:rsidR="00EA2DD1" w:rsidRDefault="00EA2DD1" w:rsidP="009C499F">
            <w:pPr>
              <w:pStyle w:val="NoSpacing"/>
              <w:framePr w:hSpace="0" w:wrap="auto" w:vAnchor="margin" w:hAnchor="text" w:yAlign="inline"/>
            </w:pPr>
            <w:r>
              <w:t>hasTravelCost</w:t>
            </w:r>
          </w:p>
        </w:tc>
        <w:tc>
          <w:tcPr>
            <w:tcW w:w="4615" w:type="dxa"/>
          </w:tcPr>
          <w:p w14:paraId="00C2B792" w14:textId="77777777" w:rsidR="00EA2DD1" w:rsidRDefault="00EA2DD1" w:rsidP="009C499F">
            <w:pPr>
              <w:pStyle w:val="NoSpacing"/>
              <w:framePr w:hSpace="0" w:wrap="auto" w:vAnchor="margin" w:hAnchor="text" w:yAlign="inline"/>
            </w:pPr>
            <w:r>
              <w:t>only TravelCost</w:t>
            </w:r>
          </w:p>
        </w:tc>
      </w:tr>
      <w:tr w:rsidR="00EA2DD1" w14:paraId="1109060D" w14:textId="77777777" w:rsidTr="009C499F">
        <w:trPr>
          <w:cantSplit/>
        </w:trPr>
        <w:tc>
          <w:tcPr>
            <w:tcW w:w="2265" w:type="dxa"/>
          </w:tcPr>
          <w:p w14:paraId="7B828E2D" w14:textId="77777777" w:rsidR="00EA2DD1" w:rsidRDefault="00EA2DD1" w:rsidP="009C499F">
            <w:pPr>
              <w:pStyle w:val="NoSpacing"/>
              <w:framePr w:hSpace="0" w:wrap="auto" w:vAnchor="margin" w:hAnchor="text" w:yAlign="inline"/>
            </w:pPr>
            <w:r>
              <w:t>transportation:Network</w:t>
            </w:r>
          </w:p>
        </w:tc>
        <w:tc>
          <w:tcPr>
            <w:tcW w:w="2470" w:type="dxa"/>
          </w:tcPr>
          <w:p w14:paraId="5A95444A" w14:textId="77777777" w:rsidR="00EA2DD1" w:rsidRDefault="00EA2DD1" w:rsidP="009C499F">
            <w:pPr>
              <w:pStyle w:val="NoSpacing"/>
              <w:framePr w:hSpace="0" w:wrap="auto" w:vAnchor="margin" w:hAnchor="text" w:yAlign="inline"/>
            </w:pPr>
            <w:r>
              <w:t>hasTravelCost</w:t>
            </w:r>
          </w:p>
        </w:tc>
        <w:tc>
          <w:tcPr>
            <w:tcW w:w="4615" w:type="dxa"/>
          </w:tcPr>
          <w:p w14:paraId="2B69B31C" w14:textId="77777777" w:rsidR="00EA2DD1" w:rsidRDefault="00EA2DD1" w:rsidP="009C499F">
            <w:pPr>
              <w:pStyle w:val="NoSpacing"/>
              <w:framePr w:hSpace="0" w:wrap="auto" w:vAnchor="margin" w:hAnchor="text" w:yAlign="inline"/>
            </w:pPr>
            <w:r>
              <w:t>only TravelCost</w:t>
            </w:r>
          </w:p>
        </w:tc>
      </w:tr>
      <w:tr w:rsidR="00EA2DD1" w14:paraId="5E917E4F" w14:textId="77777777" w:rsidTr="009C499F">
        <w:trPr>
          <w:cantSplit/>
        </w:trPr>
        <w:tc>
          <w:tcPr>
            <w:tcW w:w="2265" w:type="dxa"/>
            <w:vMerge w:val="restart"/>
          </w:tcPr>
          <w:p w14:paraId="2239E223" w14:textId="77777777" w:rsidR="00EA2DD1" w:rsidRPr="00BC5636" w:rsidRDefault="00EA2DD1" w:rsidP="009C499F">
            <w:pPr>
              <w:pStyle w:val="NoSpacing"/>
              <w:framePr w:hSpace="0" w:wrap="auto" w:vAnchor="margin" w:hAnchor="text" w:yAlign="inline"/>
            </w:pPr>
            <w:r>
              <w:t>DistanceFee</w:t>
            </w:r>
          </w:p>
        </w:tc>
        <w:tc>
          <w:tcPr>
            <w:tcW w:w="2470" w:type="dxa"/>
          </w:tcPr>
          <w:p w14:paraId="21A52226" w14:textId="77777777" w:rsidR="00EA2DD1" w:rsidRDefault="00EA2DD1" w:rsidP="009C499F">
            <w:pPr>
              <w:pStyle w:val="NoSpacing"/>
              <w:framePr w:hSpace="0" w:wrap="auto" w:vAnchor="margin" w:hAnchor="text" w:yAlign="inline"/>
            </w:pPr>
            <w:r>
              <w:t>subclassOf</w:t>
            </w:r>
          </w:p>
        </w:tc>
        <w:tc>
          <w:tcPr>
            <w:tcW w:w="4615" w:type="dxa"/>
          </w:tcPr>
          <w:p w14:paraId="571BBF94" w14:textId="77777777" w:rsidR="00EA2DD1" w:rsidRDefault="00EA2DD1" w:rsidP="009C499F">
            <w:pPr>
              <w:pStyle w:val="NoSpacing"/>
              <w:framePr w:hSpace="0" w:wrap="auto" w:vAnchor="margin" w:hAnchor="text" w:yAlign="inline"/>
            </w:pPr>
            <w:r>
              <w:t>TravelCost</w:t>
            </w:r>
          </w:p>
        </w:tc>
      </w:tr>
      <w:tr w:rsidR="00EA2DD1" w14:paraId="4F0DF649" w14:textId="77777777" w:rsidTr="009C499F">
        <w:trPr>
          <w:cantSplit/>
        </w:trPr>
        <w:tc>
          <w:tcPr>
            <w:tcW w:w="2265" w:type="dxa"/>
            <w:vMerge/>
          </w:tcPr>
          <w:p w14:paraId="0EA78BF9" w14:textId="77777777" w:rsidR="00EA2DD1" w:rsidRDefault="00EA2DD1" w:rsidP="009C499F">
            <w:pPr>
              <w:pStyle w:val="NoSpacing"/>
              <w:framePr w:hSpace="0" w:wrap="auto" w:vAnchor="margin" w:hAnchor="text" w:yAlign="inline"/>
            </w:pPr>
          </w:p>
        </w:tc>
        <w:tc>
          <w:tcPr>
            <w:tcW w:w="2470" w:type="dxa"/>
          </w:tcPr>
          <w:p w14:paraId="4CB178D1" w14:textId="77777777" w:rsidR="00EA2DD1" w:rsidRDefault="00EA2DD1" w:rsidP="009C499F">
            <w:pPr>
              <w:pStyle w:val="NoSpacing"/>
              <w:framePr w:hSpace="0" w:wrap="auto" w:vAnchor="margin" w:hAnchor="text" w:yAlign="inline"/>
            </w:pPr>
            <w:r>
              <w:t>forDistance</w:t>
            </w:r>
          </w:p>
        </w:tc>
        <w:tc>
          <w:tcPr>
            <w:tcW w:w="4615" w:type="dxa"/>
          </w:tcPr>
          <w:p w14:paraId="4F74CDF4" w14:textId="02584E6A" w:rsidR="00EA2DD1" w:rsidRDefault="00265148" w:rsidP="009C499F">
            <w:pPr>
              <w:pStyle w:val="NoSpacing"/>
              <w:framePr w:hSpace="0" w:wrap="auto" w:vAnchor="margin" w:hAnchor="text" w:yAlign="inline"/>
            </w:pPr>
            <w:r>
              <w:t>only om:</w:t>
            </w:r>
            <w:r w:rsidR="00DE37DA">
              <w:t>length</w:t>
            </w:r>
          </w:p>
        </w:tc>
      </w:tr>
      <w:tr w:rsidR="00EA2DD1" w14:paraId="75C4ACBB" w14:textId="77777777" w:rsidTr="009C499F">
        <w:trPr>
          <w:cantSplit/>
        </w:trPr>
        <w:tc>
          <w:tcPr>
            <w:tcW w:w="2265" w:type="dxa"/>
            <w:vMerge/>
          </w:tcPr>
          <w:p w14:paraId="65AE36E5" w14:textId="77777777" w:rsidR="00EA2DD1" w:rsidRDefault="00EA2DD1" w:rsidP="009C499F">
            <w:pPr>
              <w:pStyle w:val="NoSpacing"/>
              <w:framePr w:hSpace="0" w:wrap="auto" w:vAnchor="margin" w:hAnchor="text" w:yAlign="inline"/>
            </w:pPr>
          </w:p>
        </w:tc>
        <w:tc>
          <w:tcPr>
            <w:tcW w:w="2470" w:type="dxa"/>
          </w:tcPr>
          <w:p w14:paraId="677CCA01" w14:textId="77777777" w:rsidR="00EA2DD1" w:rsidRDefault="00EA2DD1" w:rsidP="009C499F">
            <w:pPr>
              <w:pStyle w:val="NoSpacing"/>
              <w:framePr w:hSpace="0" w:wrap="auto" w:vAnchor="margin" w:hAnchor="text" w:yAlign="inline"/>
            </w:pPr>
            <w:r>
              <w:t>travelCostOf</w:t>
            </w:r>
          </w:p>
        </w:tc>
        <w:tc>
          <w:tcPr>
            <w:tcW w:w="4615" w:type="dxa"/>
          </w:tcPr>
          <w:p w14:paraId="395E67E6" w14:textId="77777777" w:rsidR="00EA2DD1" w:rsidRDefault="00EA2DD1" w:rsidP="009C499F">
            <w:pPr>
              <w:pStyle w:val="NoSpacing"/>
              <w:framePr w:hSpace="0" w:wrap="auto" w:vAnchor="margin" w:hAnchor="text" w:yAlign="inline"/>
            </w:pPr>
            <w:r>
              <w:t>only transportation:Arc</w:t>
            </w:r>
          </w:p>
        </w:tc>
      </w:tr>
      <w:tr w:rsidR="00EA2DD1" w14:paraId="29D555ED" w14:textId="77777777" w:rsidTr="009C499F">
        <w:trPr>
          <w:cantSplit/>
        </w:trPr>
        <w:tc>
          <w:tcPr>
            <w:tcW w:w="2265" w:type="dxa"/>
            <w:vMerge w:val="restart"/>
          </w:tcPr>
          <w:p w14:paraId="15237B65" w14:textId="77777777" w:rsidR="00EA2DD1" w:rsidRDefault="00EA2DD1" w:rsidP="009C499F">
            <w:pPr>
              <w:pStyle w:val="NoSpacing"/>
              <w:framePr w:hSpace="0" w:wrap="auto" w:vAnchor="margin" w:hAnchor="text" w:yAlign="inline"/>
            </w:pPr>
            <w:r>
              <w:t>AccessFee</w:t>
            </w:r>
          </w:p>
        </w:tc>
        <w:tc>
          <w:tcPr>
            <w:tcW w:w="2470" w:type="dxa"/>
          </w:tcPr>
          <w:p w14:paraId="0D41961B" w14:textId="77777777" w:rsidR="00EA2DD1" w:rsidRDefault="00EA2DD1" w:rsidP="009C499F">
            <w:pPr>
              <w:pStyle w:val="NoSpacing"/>
              <w:framePr w:hSpace="0" w:wrap="auto" w:vAnchor="margin" w:hAnchor="text" w:yAlign="inline"/>
            </w:pPr>
            <w:r>
              <w:t>subClassOf</w:t>
            </w:r>
          </w:p>
        </w:tc>
        <w:tc>
          <w:tcPr>
            <w:tcW w:w="4615" w:type="dxa"/>
          </w:tcPr>
          <w:p w14:paraId="28283711" w14:textId="77777777" w:rsidR="00EA2DD1" w:rsidRDefault="00EA2DD1" w:rsidP="009C499F">
            <w:pPr>
              <w:pStyle w:val="NoSpacing"/>
              <w:framePr w:hSpace="0" w:wrap="auto" w:vAnchor="margin" w:hAnchor="text" w:yAlign="inline"/>
            </w:pPr>
            <w:r>
              <w:t>TravelCost</w:t>
            </w:r>
          </w:p>
        </w:tc>
      </w:tr>
      <w:tr w:rsidR="00EA2DD1" w14:paraId="4F177C4C" w14:textId="77777777" w:rsidTr="009C499F">
        <w:trPr>
          <w:cantSplit/>
        </w:trPr>
        <w:tc>
          <w:tcPr>
            <w:tcW w:w="2265" w:type="dxa"/>
            <w:vMerge/>
          </w:tcPr>
          <w:p w14:paraId="784E3B43" w14:textId="77777777" w:rsidR="00EA2DD1" w:rsidRDefault="00EA2DD1" w:rsidP="009C499F">
            <w:pPr>
              <w:pStyle w:val="NoSpacing"/>
              <w:framePr w:hSpace="0" w:wrap="auto" w:vAnchor="margin" w:hAnchor="text" w:yAlign="inline"/>
            </w:pPr>
          </w:p>
        </w:tc>
        <w:tc>
          <w:tcPr>
            <w:tcW w:w="2470" w:type="dxa"/>
          </w:tcPr>
          <w:p w14:paraId="6C447532" w14:textId="77777777" w:rsidR="00EA2DD1" w:rsidRDefault="00EA2DD1" w:rsidP="009C499F">
            <w:pPr>
              <w:pStyle w:val="NoSpacing"/>
              <w:framePr w:hSpace="0" w:wrap="auto" w:vAnchor="margin" w:hAnchor="text" w:yAlign="inline"/>
            </w:pPr>
            <w:r>
              <w:t>travelCostOf</w:t>
            </w:r>
          </w:p>
        </w:tc>
        <w:tc>
          <w:tcPr>
            <w:tcW w:w="4615" w:type="dxa"/>
          </w:tcPr>
          <w:p w14:paraId="1950E2BF" w14:textId="77777777" w:rsidR="00EA2DD1" w:rsidRDefault="00EA2DD1" w:rsidP="009C499F">
            <w:pPr>
              <w:pStyle w:val="NoSpacing"/>
              <w:framePr w:hSpace="0" w:wrap="auto" w:vAnchor="margin" w:hAnchor="text" w:yAlign="inline"/>
            </w:pPr>
            <w:r>
              <w:t>only transportation:Network</w:t>
            </w:r>
          </w:p>
        </w:tc>
      </w:tr>
    </w:tbl>
    <w:p w14:paraId="33A96D97" w14:textId="1BF439C2" w:rsidR="00CC1399" w:rsidRDefault="00252121" w:rsidP="00252121">
      <w:pPr>
        <w:pStyle w:val="Heading3"/>
      </w:pPr>
      <w:bookmarkStart w:id="143" w:name="_Toc41911389"/>
      <w:r>
        <w:lastRenderedPageBreak/>
        <w:t>Future Work</w:t>
      </w:r>
      <w:bookmarkEnd w:id="143"/>
    </w:p>
    <w:p w14:paraId="03589255" w14:textId="61435257" w:rsidR="00252121" w:rsidRPr="00180930" w:rsidRDefault="00180930" w:rsidP="00252121">
      <w:pPr>
        <w:pStyle w:val="ListParagraph"/>
        <w:numPr>
          <w:ilvl w:val="0"/>
          <w:numId w:val="0"/>
        </w:numPr>
      </w:pPr>
      <w:r>
        <w:t>The types of travel cost identified here are by no means comprehensive. Future work will likely identify needs and opportunities to extend this representation to capture a wider range of travel costs.</w:t>
      </w:r>
    </w:p>
    <w:p w14:paraId="05DE175F" w14:textId="77777777" w:rsidR="00B053A6" w:rsidRDefault="00B053A6" w:rsidP="00B053A6">
      <w:pPr>
        <w:pStyle w:val="Heading2"/>
      </w:pPr>
      <w:bookmarkStart w:id="144" w:name="_Toc41911390"/>
      <w:r>
        <w:t xml:space="preserve">Parking </w:t>
      </w:r>
      <w:bookmarkStart w:id="145" w:name="_GoBack"/>
      <w:r>
        <w:t>Ontology</w:t>
      </w:r>
      <w:bookmarkEnd w:id="144"/>
      <w:bookmarkEnd w:id="145"/>
    </w:p>
    <w:p w14:paraId="34333F00" w14:textId="0835EC54" w:rsidR="00D479C9" w:rsidRPr="00D479C9" w:rsidRDefault="0089518D" w:rsidP="00D479C9">
      <w:pPr>
        <w:rPr>
          <w:i/>
        </w:rPr>
      </w:pPr>
      <w:r>
        <w:rPr>
          <w:i/>
        </w:rPr>
        <w:t>http://ontology.eil.utoronto.ca/icity/</w:t>
      </w:r>
      <w:r w:rsidR="00D479C9" w:rsidRPr="00D479C9">
        <w:rPr>
          <w:i/>
        </w:rPr>
        <w:t>Parking</w:t>
      </w:r>
      <w:r w:rsidR="00AC0B4C">
        <w:rPr>
          <w:i/>
        </w:rPr>
        <w:t>.owl</w:t>
      </w:r>
    </w:p>
    <w:p w14:paraId="2D04B247" w14:textId="314E3DB4" w:rsidR="003B6261" w:rsidRDefault="00C56A55" w:rsidP="003B6261">
      <w:r>
        <w:t>Parking is a land use consideration, and a</w:t>
      </w:r>
      <w:r w:rsidR="00763349">
        <w:t xml:space="preserve">lthough it is not part of the transportation network </w:t>
      </w:r>
      <w:r>
        <w:t xml:space="preserve">it </w:t>
      </w:r>
      <w:r w:rsidR="00763349">
        <w:t xml:space="preserve">has a significant impact on travel behaviour. There are numerous types of parking (street parking, lot parking, above ground, under ground) and parking policies. All of these attributes, </w:t>
      </w:r>
      <w:r>
        <w:t>along with the location of a parking facility</w:t>
      </w:r>
      <w:r w:rsidR="00763349">
        <w:t xml:space="preserve">, influence </w:t>
      </w:r>
      <w:r>
        <w:t xml:space="preserve">a population’s </w:t>
      </w:r>
      <w:r w:rsidR="00763349">
        <w:t>travel behaviour.</w:t>
      </w:r>
    </w:p>
    <w:p w14:paraId="21A1EA19" w14:textId="18185DD0" w:rsidR="00C56A55" w:rsidRDefault="00C56A55" w:rsidP="003B6261">
      <w:r>
        <w:t>The Parking Ontology distinguishes between Parking Areas, Parking Spaces and Parking Facilities. A Parking Area refers to any area that enables vehicle parking; it can be arbitrarily divided into sub-parking areas as required. A Parking Space is a parking area that is designated for a single vehicle</w:t>
      </w:r>
      <w:r w:rsidR="00BD523B">
        <w:t>, thus it cannot contain any distinct parking areas</w:t>
      </w:r>
      <w:r>
        <w:t xml:space="preserve">. Parking Areas and Parking Spaces may be contained in Parking Facilities (i.e. parking lots). </w:t>
      </w:r>
      <w:r w:rsidR="00BD523B">
        <w:t>Different sorts of parking areas and spaces may be defined (e.g. those reserved for individuals with accessibility requirements or with electric vehicles) Parking f</w:t>
      </w:r>
      <w:r>
        <w:t>acilities may have associat</w:t>
      </w:r>
      <w:r w:rsidR="00BD523B">
        <w:t xml:space="preserve">ion that are not typical of arbitrary parking areas such as contact information </w:t>
      </w:r>
      <w:r>
        <w:t xml:space="preserve">or amenities. </w:t>
      </w:r>
      <w:r w:rsidR="00BD523B">
        <w:t>A parking facility cannot be contained by any other parking area.</w:t>
      </w:r>
    </w:p>
    <w:p w14:paraId="185FCC95" w14:textId="75B64BFA" w:rsidR="00FB5BA5" w:rsidRDefault="0096166B" w:rsidP="0096166B">
      <w:r>
        <w:t xml:space="preserve">Many of the other attributes of interest are captured in a parking area’s associated </w:t>
      </w:r>
      <w:r w:rsidR="00BD523B">
        <w:t>policies</w:t>
      </w:r>
      <w:r>
        <w:t>. Parking Policies</w:t>
      </w:r>
      <w:r w:rsidR="00BD523B">
        <w:t xml:space="preserve"> are defined to </w:t>
      </w:r>
      <w:r>
        <w:t xml:space="preserve">identify under what terms some parking area is (legally) available for parking. A parking policy </w:t>
      </w:r>
      <w:r w:rsidR="001529B8">
        <w:t xml:space="preserve">may have a </w:t>
      </w:r>
      <w:r>
        <w:t>r</w:t>
      </w:r>
      <w:r w:rsidR="001529B8" w:rsidRPr="0096166B">
        <w:t>ate</w:t>
      </w:r>
      <w:r>
        <w:t xml:space="preserve">, a maximum duration, or an allowable period (i.e. hours of operation of the parking area). It may apply generally or </w:t>
      </w:r>
      <w:r w:rsidR="00FB5BA5">
        <w:t>only to a particular class of users.</w:t>
      </w:r>
      <w:r>
        <w:t xml:space="preserve"> </w:t>
      </w:r>
      <w:r w:rsidR="00D26047">
        <w:t>Different sorts of parking policies (subclasses) may be defined</w:t>
      </w:r>
      <w:r>
        <w:t xml:space="preserve"> as required</w:t>
      </w:r>
      <w:r w:rsidR="00D26047">
        <w:t xml:space="preserve">: </w:t>
      </w:r>
      <w:r>
        <w:t>for example,</w:t>
      </w:r>
      <w:r w:rsidR="00D26047">
        <w:t xml:space="preserve"> free parking, policies for </w:t>
      </w:r>
      <w:r>
        <w:t>electric vehicles (</w:t>
      </w:r>
      <w:r w:rsidR="00D26047">
        <w:t>EVs</w:t>
      </w:r>
      <w:r>
        <w:t>)</w:t>
      </w:r>
      <w:r w:rsidR="00D26047">
        <w:t xml:space="preserve">, </w:t>
      </w:r>
      <w:r>
        <w:t xml:space="preserve">or policies for </w:t>
      </w:r>
      <w:r w:rsidR="00D26047">
        <w:t>persons with accessibility needs</w:t>
      </w:r>
      <w:r w:rsidR="00A54A76">
        <w:t>.</w:t>
      </w:r>
    </w:p>
    <w:p w14:paraId="0583C0FE" w14:textId="1804F441" w:rsidR="006F7C33" w:rsidRDefault="001529B8" w:rsidP="00E80D3C">
      <w:r>
        <w:t>A</w:t>
      </w:r>
      <w:r w:rsidR="0096166B">
        <w:t xml:space="preserve"> parking</w:t>
      </w:r>
      <w:r>
        <w:t xml:space="preserve"> </w:t>
      </w:r>
      <w:r w:rsidRPr="0096166B">
        <w:t xml:space="preserve">Rate has a </w:t>
      </w:r>
      <w:r w:rsidR="00FA15AE" w:rsidRPr="0096166B">
        <w:t xml:space="preserve">monetary </w:t>
      </w:r>
      <w:r w:rsidRPr="0096166B">
        <w:t>value</w:t>
      </w:r>
      <w:r w:rsidR="0096166B" w:rsidRPr="0096166B">
        <w:t xml:space="preserve">, </w:t>
      </w:r>
      <w:r w:rsidRPr="0096166B">
        <w:t>an associated duration</w:t>
      </w:r>
      <w:r w:rsidR="0096166B" w:rsidRPr="0096166B">
        <w:t xml:space="preserve">, and </w:t>
      </w:r>
      <w:r w:rsidRPr="0096166B">
        <w:t xml:space="preserve">a ParkingPaymentMethod </w:t>
      </w:r>
      <w:r>
        <w:t>(e.g. mobile, license plate entry, cashier, meter)</w:t>
      </w:r>
      <w:r w:rsidR="0096166B">
        <w:t xml:space="preserve">. It </w:t>
      </w:r>
      <w:r w:rsidR="0040449F">
        <w:t xml:space="preserve">may have some minimum charge, specified as either a monetary value or duration (e.g. regardless of the time parked, the customer will be </w:t>
      </w:r>
      <w:r w:rsidR="0040449F">
        <w:lastRenderedPageBreak/>
        <w:t>charged at least $5, or the rate will be applied for at least 30 min).</w:t>
      </w:r>
      <w:r w:rsidR="00A7515E">
        <w:t xml:space="preserve"> A maximum cost may also be specified; for example</w:t>
      </w:r>
      <w:r w:rsidR="00EB59E8">
        <w:t>,</w:t>
      </w:r>
      <w:r w:rsidR="00A7515E">
        <w:t xml:space="preserve"> the rate may be $5 per hour, with a maximum of $20 to park for the remainder of the policy’s hours of operation.</w:t>
      </w:r>
      <w:r w:rsidR="00EB59E8">
        <w:t xml:space="preserve"> It is not always the case that the maximum cost coincides with the maximum time-based rate of the hours parked.</w:t>
      </w:r>
    </w:p>
    <w:p w14:paraId="111B2D85" w14:textId="2B7C456C" w:rsidR="0096166B" w:rsidRPr="002F7C60" w:rsidRDefault="0096166B" w:rsidP="00E80D3C">
      <w:r>
        <w:t xml:space="preserve">The key classes and properties are summarized in </w:t>
      </w:r>
      <w:r>
        <w:fldChar w:fldCharType="begin"/>
      </w:r>
      <w:r>
        <w:instrText xml:space="preserve"> REF _Ref41994216 \h </w:instrText>
      </w:r>
      <w:r>
        <w:fldChar w:fldCharType="separate"/>
      </w:r>
      <w:r>
        <w:t xml:space="preserve">Table </w:t>
      </w:r>
      <w:r>
        <w:rPr>
          <w:noProof/>
        </w:rPr>
        <w:t>23</w:t>
      </w:r>
      <w:r>
        <w:fldChar w:fldCharType="end"/>
      </w:r>
      <w:r>
        <w:t xml:space="preserve"> and </w:t>
      </w:r>
      <w:r>
        <w:fldChar w:fldCharType="begin"/>
      </w:r>
      <w:r>
        <w:instrText xml:space="preserve"> REF _Ref41994218 \h </w:instrText>
      </w:r>
      <w:r>
        <w:fldChar w:fldCharType="separate"/>
      </w:r>
      <w:r>
        <w:t xml:space="preserve">Table </w:t>
      </w:r>
      <w:r>
        <w:rPr>
          <w:noProof/>
        </w:rPr>
        <w:t>24</w:t>
      </w:r>
      <w:r>
        <w:fldChar w:fldCharType="end"/>
      </w:r>
      <w:r>
        <w:t>, respectively.</w:t>
      </w:r>
    </w:p>
    <w:p w14:paraId="054E30C5" w14:textId="60367374" w:rsidR="0096166B" w:rsidRDefault="0096166B" w:rsidP="0096166B">
      <w:pPr>
        <w:pStyle w:val="Caption"/>
        <w:keepNext/>
      </w:pPr>
      <w:bookmarkStart w:id="146" w:name="_Ref41994216"/>
      <w:r>
        <w:t xml:space="preserve">Table </w:t>
      </w:r>
      <w:fldSimple w:instr=" SEQ Table \* ARABIC ">
        <w:r>
          <w:rPr>
            <w:noProof/>
          </w:rPr>
          <w:t>23</w:t>
        </w:r>
      </w:fldSimple>
      <w:bookmarkEnd w:id="146"/>
      <w:r>
        <w:t>: Key classes in the Parking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003"/>
        <w:gridCol w:w="3549"/>
        <w:gridCol w:w="3798"/>
      </w:tblGrid>
      <w:tr w:rsidR="00B053A6" w14:paraId="0FFD5377" w14:textId="77777777" w:rsidTr="0096166B">
        <w:trPr>
          <w:cantSplit/>
        </w:trPr>
        <w:tc>
          <w:tcPr>
            <w:tcW w:w="2003" w:type="dxa"/>
            <w:shd w:val="clear" w:color="auto" w:fill="00FFFF"/>
          </w:tcPr>
          <w:p w14:paraId="52F9B735" w14:textId="77777777" w:rsidR="00B053A6" w:rsidRDefault="00B053A6" w:rsidP="0096166B">
            <w:pPr>
              <w:pStyle w:val="NoSpacing"/>
              <w:framePr w:hSpace="0" w:wrap="auto" w:vAnchor="margin" w:hAnchor="text" w:yAlign="inline"/>
            </w:pPr>
            <w:r>
              <w:t>Object</w:t>
            </w:r>
          </w:p>
        </w:tc>
        <w:tc>
          <w:tcPr>
            <w:tcW w:w="3549" w:type="dxa"/>
            <w:shd w:val="clear" w:color="auto" w:fill="00FFFF"/>
          </w:tcPr>
          <w:p w14:paraId="50F65C32" w14:textId="77777777" w:rsidR="00B053A6" w:rsidRDefault="00B053A6" w:rsidP="0096166B">
            <w:pPr>
              <w:pStyle w:val="NoSpacing"/>
              <w:framePr w:hSpace="0" w:wrap="auto" w:vAnchor="margin" w:hAnchor="text" w:yAlign="inline"/>
            </w:pPr>
            <w:r>
              <w:t>Property</w:t>
            </w:r>
          </w:p>
        </w:tc>
        <w:tc>
          <w:tcPr>
            <w:tcW w:w="3798" w:type="dxa"/>
            <w:shd w:val="clear" w:color="auto" w:fill="00FFFF"/>
          </w:tcPr>
          <w:p w14:paraId="163BD23E" w14:textId="77777777" w:rsidR="00B053A6" w:rsidRDefault="00B053A6" w:rsidP="0096166B">
            <w:pPr>
              <w:pStyle w:val="NoSpacing"/>
              <w:framePr w:hSpace="0" w:wrap="auto" w:vAnchor="margin" w:hAnchor="text" w:yAlign="inline"/>
            </w:pPr>
            <w:r>
              <w:t>Value</w:t>
            </w:r>
          </w:p>
        </w:tc>
      </w:tr>
      <w:tr w:rsidR="00783A08" w14:paraId="0C34CE29" w14:textId="77777777" w:rsidTr="0096166B">
        <w:trPr>
          <w:cantSplit/>
        </w:trPr>
        <w:tc>
          <w:tcPr>
            <w:tcW w:w="2003" w:type="dxa"/>
            <w:vMerge w:val="restart"/>
          </w:tcPr>
          <w:p w14:paraId="0477C5E4" w14:textId="77777777" w:rsidR="00783A08" w:rsidRDefault="00783A08" w:rsidP="0096166B">
            <w:pPr>
              <w:pStyle w:val="NoSpacing"/>
              <w:framePr w:hSpace="0" w:wrap="auto" w:vAnchor="margin" w:hAnchor="text" w:yAlign="inline"/>
            </w:pPr>
            <w:r>
              <w:t>ParkingAreaPD</w:t>
            </w:r>
          </w:p>
        </w:tc>
        <w:tc>
          <w:tcPr>
            <w:tcW w:w="3549" w:type="dxa"/>
          </w:tcPr>
          <w:p w14:paraId="01EF5E26" w14:textId="77777777" w:rsidR="00783A08" w:rsidRDefault="00783A08" w:rsidP="0096166B">
            <w:pPr>
              <w:pStyle w:val="NoSpacing"/>
              <w:framePr w:hSpace="0" w:wrap="auto" w:vAnchor="margin" w:hAnchor="text" w:yAlign="inline"/>
            </w:pPr>
            <w:r>
              <w:t>subclassOf</w:t>
            </w:r>
          </w:p>
        </w:tc>
        <w:tc>
          <w:tcPr>
            <w:tcW w:w="3798" w:type="dxa"/>
          </w:tcPr>
          <w:p w14:paraId="56FB929F" w14:textId="77777777" w:rsidR="00783A08" w:rsidRDefault="00783A08" w:rsidP="0096166B">
            <w:pPr>
              <w:pStyle w:val="NoSpacing"/>
              <w:framePr w:hSpace="0" w:wrap="auto" w:vAnchor="margin" w:hAnchor="text" w:yAlign="inline"/>
            </w:pPr>
            <w:r>
              <w:t>change:TimeVaryingConcept</w:t>
            </w:r>
          </w:p>
        </w:tc>
      </w:tr>
      <w:tr w:rsidR="00783A08" w14:paraId="3D1E91BE" w14:textId="77777777" w:rsidTr="0096166B">
        <w:trPr>
          <w:cantSplit/>
        </w:trPr>
        <w:tc>
          <w:tcPr>
            <w:tcW w:w="2003" w:type="dxa"/>
            <w:vMerge/>
          </w:tcPr>
          <w:p w14:paraId="60D5B0B1" w14:textId="77777777" w:rsidR="00783A08" w:rsidRDefault="00783A08" w:rsidP="0096166B">
            <w:pPr>
              <w:pStyle w:val="NoSpacing"/>
              <w:framePr w:hSpace="0" w:wrap="auto" w:vAnchor="margin" w:hAnchor="text" w:yAlign="inline"/>
            </w:pPr>
          </w:p>
        </w:tc>
        <w:tc>
          <w:tcPr>
            <w:tcW w:w="3549" w:type="dxa"/>
          </w:tcPr>
          <w:p w14:paraId="00E8602E" w14:textId="77777777" w:rsidR="00783A08" w:rsidRDefault="00783A08" w:rsidP="0096166B">
            <w:pPr>
              <w:pStyle w:val="NoSpacing"/>
              <w:framePr w:hSpace="0" w:wrap="auto" w:vAnchor="margin" w:hAnchor="text" w:yAlign="inline"/>
            </w:pPr>
            <w:r>
              <w:t>equivalentClass</w:t>
            </w:r>
          </w:p>
        </w:tc>
        <w:tc>
          <w:tcPr>
            <w:tcW w:w="3798" w:type="dxa"/>
          </w:tcPr>
          <w:p w14:paraId="6DBE6B12" w14:textId="77777777" w:rsidR="00783A08" w:rsidRDefault="00783A08" w:rsidP="0096166B">
            <w:pPr>
              <w:pStyle w:val="NoSpacing"/>
              <w:framePr w:hSpace="0" w:wrap="auto" w:vAnchor="margin" w:hAnchor="text" w:yAlign="inline"/>
            </w:pPr>
            <w:r>
              <w:t>change:hasManifestation some ParkingArea and  change:hasManifestation only ParkingArea</w:t>
            </w:r>
          </w:p>
        </w:tc>
      </w:tr>
      <w:tr w:rsidR="00783A08" w14:paraId="38E14C3F" w14:textId="77777777" w:rsidTr="0096166B">
        <w:trPr>
          <w:cantSplit/>
        </w:trPr>
        <w:tc>
          <w:tcPr>
            <w:tcW w:w="2003" w:type="dxa"/>
            <w:vMerge/>
          </w:tcPr>
          <w:p w14:paraId="58CA034F" w14:textId="77777777" w:rsidR="00783A08" w:rsidRDefault="00783A08" w:rsidP="0096166B">
            <w:pPr>
              <w:pStyle w:val="NoSpacing"/>
              <w:framePr w:hSpace="0" w:wrap="auto" w:vAnchor="margin" w:hAnchor="text" w:yAlign="inline"/>
            </w:pPr>
          </w:p>
        </w:tc>
        <w:tc>
          <w:tcPr>
            <w:tcW w:w="3549" w:type="dxa"/>
          </w:tcPr>
          <w:p w14:paraId="58EDCD02" w14:textId="77777777" w:rsidR="00783A08" w:rsidRDefault="00783A08" w:rsidP="0096166B">
            <w:pPr>
              <w:pStyle w:val="NoSpacing"/>
              <w:framePr w:hSpace="0" w:wrap="auto" w:vAnchor="margin" w:hAnchor="text" w:yAlign="inline"/>
            </w:pPr>
            <w:r>
              <w:t>change:existsAt</w:t>
            </w:r>
          </w:p>
        </w:tc>
        <w:tc>
          <w:tcPr>
            <w:tcW w:w="3798" w:type="dxa"/>
          </w:tcPr>
          <w:p w14:paraId="35DEA15D" w14:textId="77777777" w:rsidR="00783A08" w:rsidRDefault="00783A08" w:rsidP="0096166B">
            <w:pPr>
              <w:pStyle w:val="NoSpacing"/>
              <w:framePr w:hSpace="0" w:wrap="auto" w:vAnchor="margin" w:hAnchor="text" w:yAlign="inline"/>
            </w:pPr>
            <w:r>
              <w:t>exactly 1 time:Interval</w:t>
            </w:r>
          </w:p>
        </w:tc>
      </w:tr>
      <w:tr w:rsidR="00783A08" w14:paraId="48C87012" w14:textId="77777777" w:rsidTr="0096166B">
        <w:trPr>
          <w:cantSplit/>
        </w:trPr>
        <w:tc>
          <w:tcPr>
            <w:tcW w:w="2003" w:type="dxa"/>
            <w:vMerge/>
          </w:tcPr>
          <w:p w14:paraId="3636D019" w14:textId="77777777" w:rsidR="00783A08" w:rsidRDefault="00783A08" w:rsidP="0096166B">
            <w:pPr>
              <w:pStyle w:val="NoSpacing"/>
              <w:framePr w:hSpace="0" w:wrap="auto" w:vAnchor="margin" w:hAnchor="text" w:yAlign="inline"/>
            </w:pPr>
          </w:p>
        </w:tc>
        <w:tc>
          <w:tcPr>
            <w:tcW w:w="3549" w:type="dxa"/>
          </w:tcPr>
          <w:p w14:paraId="6FDA264C" w14:textId="11BF82D1" w:rsidR="00783A08" w:rsidRDefault="00E66689" w:rsidP="0096166B">
            <w:pPr>
              <w:pStyle w:val="NoSpacing"/>
              <w:framePr w:hSpace="0" w:wrap="auto" w:vAnchor="margin" w:hAnchor="text" w:yAlign="inline"/>
            </w:pPr>
            <w:r>
              <w:t>spatial:</w:t>
            </w:r>
            <w:r w:rsidR="00783A08">
              <w:t>hasLocation</w:t>
            </w:r>
          </w:p>
        </w:tc>
        <w:tc>
          <w:tcPr>
            <w:tcW w:w="3798" w:type="dxa"/>
          </w:tcPr>
          <w:p w14:paraId="1EFC1BEF" w14:textId="54E13090" w:rsidR="00783A08" w:rsidRDefault="00783A08" w:rsidP="0096166B">
            <w:pPr>
              <w:pStyle w:val="NoSpacing"/>
              <w:framePr w:hSpace="0" w:wrap="auto" w:vAnchor="margin" w:hAnchor="text" w:yAlign="inline"/>
            </w:pPr>
            <w:r>
              <w:t xml:space="preserve">exactly 1 </w:t>
            </w:r>
            <w:r w:rsidR="00E66689">
              <w:t>spatial:</w:t>
            </w:r>
            <w:r>
              <w:t>SpatialFeature</w:t>
            </w:r>
          </w:p>
        </w:tc>
      </w:tr>
      <w:tr w:rsidR="00783A08" w14:paraId="731ABEE6" w14:textId="77777777" w:rsidTr="0096166B">
        <w:trPr>
          <w:cantSplit/>
        </w:trPr>
        <w:tc>
          <w:tcPr>
            <w:tcW w:w="2003" w:type="dxa"/>
            <w:vMerge/>
          </w:tcPr>
          <w:p w14:paraId="60C62304" w14:textId="77777777" w:rsidR="00783A08" w:rsidRDefault="00783A08" w:rsidP="0096166B">
            <w:pPr>
              <w:pStyle w:val="NoSpacing"/>
              <w:framePr w:hSpace="0" w:wrap="auto" w:vAnchor="margin" w:hAnchor="text" w:yAlign="inline"/>
            </w:pPr>
          </w:p>
        </w:tc>
        <w:tc>
          <w:tcPr>
            <w:tcW w:w="3549" w:type="dxa"/>
          </w:tcPr>
          <w:p w14:paraId="2C3A4C76" w14:textId="46D41F1A" w:rsidR="00783A08" w:rsidRDefault="00E66689" w:rsidP="0096166B">
            <w:pPr>
              <w:pStyle w:val="NoSpacing"/>
              <w:framePr w:hSpace="0" w:wrap="auto" w:vAnchor="margin" w:hAnchor="text" w:yAlign="inline"/>
            </w:pPr>
            <w:r>
              <w:t>spatial:</w:t>
            </w:r>
            <w:r w:rsidR="00783A08">
              <w:t>hasAssociatedLocation</w:t>
            </w:r>
          </w:p>
        </w:tc>
        <w:tc>
          <w:tcPr>
            <w:tcW w:w="3798" w:type="dxa"/>
          </w:tcPr>
          <w:p w14:paraId="539415F2" w14:textId="43081270" w:rsidR="00783A08" w:rsidRDefault="00783A08" w:rsidP="0096166B">
            <w:pPr>
              <w:pStyle w:val="NoSpacing"/>
              <w:framePr w:hSpace="0" w:wrap="auto" w:vAnchor="margin" w:hAnchor="text" w:yAlign="inline"/>
            </w:pPr>
            <w:r>
              <w:t xml:space="preserve">only </w:t>
            </w:r>
            <w:r w:rsidR="00E66689">
              <w:t>spatial:</w:t>
            </w:r>
            <w:r>
              <w:t>SpatialFeature</w:t>
            </w:r>
          </w:p>
        </w:tc>
      </w:tr>
      <w:tr w:rsidR="003B4D7A" w14:paraId="1DB5B466" w14:textId="77777777" w:rsidTr="0096166B">
        <w:trPr>
          <w:cantSplit/>
        </w:trPr>
        <w:tc>
          <w:tcPr>
            <w:tcW w:w="2003" w:type="dxa"/>
            <w:vMerge/>
          </w:tcPr>
          <w:p w14:paraId="7F08DA0E" w14:textId="77777777" w:rsidR="003B4D7A" w:rsidRDefault="003B4D7A" w:rsidP="0096166B">
            <w:pPr>
              <w:pStyle w:val="NoSpacing"/>
              <w:framePr w:hSpace="0" w:wrap="auto" w:vAnchor="margin" w:hAnchor="text" w:yAlign="inline"/>
            </w:pPr>
          </w:p>
        </w:tc>
        <w:tc>
          <w:tcPr>
            <w:tcW w:w="3549" w:type="dxa"/>
          </w:tcPr>
          <w:p w14:paraId="11A259E7" w14:textId="7E6082DF" w:rsidR="003B4D7A" w:rsidRDefault="00D5637A" w:rsidP="0096166B">
            <w:pPr>
              <w:pStyle w:val="NoSpacing"/>
              <w:framePr w:hSpace="0" w:wrap="auto" w:vAnchor="margin" w:hAnchor="text" w:yAlign="inline"/>
            </w:pPr>
            <w:r>
              <w:t>parkingPartOfBuilding</w:t>
            </w:r>
          </w:p>
        </w:tc>
        <w:tc>
          <w:tcPr>
            <w:tcW w:w="3798" w:type="dxa"/>
          </w:tcPr>
          <w:p w14:paraId="1C5FAE7D" w14:textId="50A9EB32" w:rsidR="003B4D7A" w:rsidRDefault="00D5637A" w:rsidP="0096166B">
            <w:pPr>
              <w:pStyle w:val="NoSpacing"/>
              <w:framePr w:hSpace="0" w:wrap="auto" w:vAnchor="margin" w:hAnchor="text" w:yAlign="inline"/>
            </w:pPr>
            <w:r>
              <w:t>only Building</w:t>
            </w:r>
          </w:p>
        </w:tc>
      </w:tr>
      <w:tr w:rsidR="00783A08" w14:paraId="56A5ACB8" w14:textId="77777777" w:rsidTr="0096166B">
        <w:trPr>
          <w:cantSplit/>
        </w:trPr>
        <w:tc>
          <w:tcPr>
            <w:tcW w:w="2003" w:type="dxa"/>
            <w:vMerge/>
          </w:tcPr>
          <w:p w14:paraId="49AFDD6A" w14:textId="77777777" w:rsidR="00783A08" w:rsidRDefault="00783A08" w:rsidP="0096166B">
            <w:pPr>
              <w:pStyle w:val="NoSpacing"/>
              <w:framePr w:hSpace="0" w:wrap="auto" w:vAnchor="margin" w:hAnchor="text" w:yAlign="inline"/>
            </w:pPr>
          </w:p>
        </w:tc>
        <w:tc>
          <w:tcPr>
            <w:tcW w:w="3549" w:type="dxa"/>
          </w:tcPr>
          <w:p w14:paraId="7ACE106F" w14:textId="274A69CB" w:rsidR="00783A08" w:rsidRDefault="00783A08" w:rsidP="0096166B">
            <w:pPr>
              <w:pStyle w:val="NoSpacing"/>
              <w:framePr w:hSpace="0" w:wrap="auto" w:vAnchor="margin" w:hAnchor="text" w:yAlign="inline"/>
            </w:pPr>
            <w:r>
              <w:t>maxAdmittableHeight</w:t>
            </w:r>
          </w:p>
        </w:tc>
        <w:tc>
          <w:tcPr>
            <w:tcW w:w="3798" w:type="dxa"/>
          </w:tcPr>
          <w:p w14:paraId="4E5965DD" w14:textId="316535A8" w:rsidR="00783A08" w:rsidRDefault="00783A08" w:rsidP="0096166B">
            <w:pPr>
              <w:pStyle w:val="NoSpacing"/>
              <w:framePr w:hSpace="0" w:wrap="auto" w:vAnchor="margin" w:hAnchor="text" w:yAlign="inline"/>
            </w:pPr>
            <w:r>
              <w:t>exactly 1 om:length</w:t>
            </w:r>
          </w:p>
        </w:tc>
      </w:tr>
      <w:tr w:rsidR="00783A08" w14:paraId="6803DC93" w14:textId="77777777" w:rsidTr="0096166B">
        <w:trPr>
          <w:cantSplit/>
        </w:trPr>
        <w:tc>
          <w:tcPr>
            <w:tcW w:w="2003" w:type="dxa"/>
            <w:vMerge/>
          </w:tcPr>
          <w:p w14:paraId="466B5B0F" w14:textId="77777777" w:rsidR="00783A08" w:rsidRDefault="00783A08" w:rsidP="0096166B">
            <w:pPr>
              <w:pStyle w:val="NoSpacing"/>
              <w:framePr w:hSpace="0" w:wrap="auto" w:vAnchor="margin" w:hAnchor="text" w:yAlign="inline"/>
            </w:pPr>
          </w:p>
        </w:tc>
        <w:tc>
          <w:tcPr>
            <w:tcW w:w="3549" w:type="dxa"/>
          </w:tcPr>
          <w:p w14:paraId="1F913388" w14:textId="54B91321" w:rsidR="00783A08" w:rsidRDefault="00783A08" w:rsidP="0096166B">
            <w:pPr>
              <w:pStyle w:val="NoSpacing"/>
              <w:framePr w:hSpace="0" w:wrap="auto" w:vAnchor="margin" w:hAnchor="text" w:yAlign="inline"/>
            </w:pPr>
            <w:r>
              <w:t>maxAdmittableWidth</w:t>
            </w:r>
          </w:p>
        </w:tc>
        <w:tc>
          <w:tcPr>
            <w:tcW w:w="3798" w:type="dxa"/>
          </w:tcPr>
          <w:p w14:paraId="20729D28" w14:textId="02E82E55" w:rsidR="00783A08" w:rsidRDefault="00783A08" w:rsidP="0096166B">
            <w:pPr>
              <w:pStyle w:val="NoSpacing"/>
              <w:framePr w:hSpace="0" w:wrap="auto" w:vAnchor="margin" w:hAnchor="text" w:yAlign="inline"/>
            </w:pPr>
            <w:r>
              <w:t>exactly 1  om:length</w:t>
            </w:r>
          </w:p>
        </w:tc>
      </w:tr>
      <w:tr w:rsidR="00783A08" w14:paraId="3E03977D" w14:textId="77777777" w:rsidTr="0096166B">
        <w:trPr>
          <w:cantSplit/>
        </w:trPr>
        <w:tc>
          <w:tcPr>
            <w:tcW w:w="2003" w:type="dxa"/>
            <w:vMerge/>
          </w:tcPr>
          <w:p w14:paraId="36598E83" w14:textId="77777777" w:rsidR="00783A08" w:rsidRDefault="00783A08" w:rsidP="0096166B">
            <w:pPr>
              <w:pStyle w:val="NoSpacing"/>
              <w:framePr w:hSpace="0" w:wrap="auto" w:vAnchor="margin" w:hAnchor="text" w:yAlign="inline"/>
            </w:pPr>
          </w:p>
        </w:tc>
        <w:tc>
          <w:tcPr>
            <w:tcW w:w="3549" w:type="dxa"/>
          </w:tcPr>
          <w:p w14:paraId="24BD0DD6" w14:textId="6DB4174D" w:rsidR="00783A08" w:rsidRDefault="00783A08" w:rsidP="0096166B">
            <w:pPr>
              <w:pStyle w:val="NoSpacing"/>
              <w:framePr w:hSpace="0" w:wrap="auto" w:vAnchor="margin" w:hAnchor="text" w:yAlign="inline"/>
            </w:pPr>
            <w:r>
              <w:t>maxAdmittableLength</w:t>
            </w:r>
          </w:p>
        </w:tc>
        <w:tc>
          <w:tcPr>
            <w:tcW w:w="3798" w:type="dxa"/>
          </w:tcPr>
          <w:p w14:paraId="03C880D8" w14:textId="0565E5D9" w:rsidR="00783A08" w:rsidRDefault="00783A08" w:rsidP="0096166B">
            <w:pPr>
              <w:pStyle w:val="NoSpacing"/>
              <w:framePr w:hSpace="0" w:wrap="auto" w:vAnchor="margin" w:hAnchor="text" w:yAlign="inline"/>
            </w:pPr>
            <w:r>
              <w:t>exactly 1  om:length</w:t>
            </w:r>
          </w:p>
        </w:tc>
      </w:tr>
      <w:tr w:rsidR="00783A08" w14:paraId="47FCBED3" w14:textId="77777777" w:rsidTr="0096166B">
        <w:trPr>
          <w:cantSplit/>
        </w:trPr>
        <w:tc>
          <w:tcPr>
            <w:tcW w:w="2003" w:type="dxa"/>
            <w:vMerge/>
          </w:tcPr>
          <w:p w14:paraId="2E5A98F4" w14:textId="77777777" w:rsidR="00783A08" w:rsidRDefault="00783A08" w:rsidP="0096166B">
            <w:pPr>
              <w:pStyle w:val="NoSpacing"/>
              <w:framePr w:hSpace="0" w:wrap="auto" w:vAnchor="margin" w:hAnchor="text" w:yAlign="inline"/>
            </w:pPr>
          </w:p>
        </w:tc>
        <w:tc>
          <w:tcPr>
            <w:tcW w:w="3549" w:type="dxa"/>
          </w:tcPr>
          <w:p w14:paraId="64AA882E" w14:textId="2197CC80" w:rsidR="00783A08" w:rsidRDefault="00783A08" w:rsidP="0096166B">
            <w:pPr>
              <w:pStyle w:val="NoSpacing"/>
              <w:framePr w:hSpace="0" w:wrap="auto" w:vAnchor="margin" w:hAnchor="text" w:yAlign="inline"/>
            </w:pPr>
            <w:r>
              <w:t>has Address</w:t>
            </w:r>
          </w:p>
        </w:tc>
        <w:tc>
          <w:tcPr>
            <w:tcW w:w="3798" w:type="dxa"/>
          </w:tcPr>
          <w:p w14:paraId="7D3727BF" w14:textId="578D0086" w:rsidR="00783A08" w:rsidRDefault="00783A08" w:rsidP="0096166B">
            <w:pPr>
              <w:pStyle w:val="NoSpacing"/>
              <w:framePr w:hSpace="0" w:wrap="auto" w:vAnchor="margin" w:hAnchor="text" w:yAlign="inline"/>
            </w:pPr>
            <w:r>
              <w:t>only icontact:Address</w:t>
            </w:r>
          </w:p>
        </w:tc>
      </w:tr>
      <w:tr w:rsidR="005C1EB3" w14:paraId="5EC75941" w14:textId="77777777" w:rsidTr="0096166B">
        <w:trPr>
          <w:cantSplit/>
        </w:trPr>
        <w:tc>
          <w:tcPr>
            <w:tcW w:w="2003" w:type="dxa"/>
            <w:vMerge w:val="restart"/>
          </w:tcPr>
          <w:p w14:paraId="4C8050FC" w14:textId="77777777" w:rsidR="005C1EB3" w:rsidRDefault="005C1EB3" w:rsidP="0096166B">
            <w:pPr>
              <w:pStyle w:val="NoSpacing"/>
              <w:framePr w:hSpace="0" w:wrap="auto" w:vAnchor="margin" w:hAnchor="text" w:yAlign="inline"/>
            </w:pPr>
            <w:r>
              <w:t>ParkingArea</w:t>
            </w:r>
          </w:p>
        </w:tc>
        <w:tc>
          <w:tcPr>
            <w:tcW w:w="3549" w:type="dxa"/>
          </w:tcPr>
          <w:p w14:paraId="71AFA358" w14:textId="77777777" w:rsidR="005C1EB3" w:rsidRDefault="005C1EB3" w:rsidP="0096166B">
            <w:pPr>
              <w:pStyle w:val="NoSpacing"/>
              <w:framePr w:hSpace="0" w:wrap="auto" w:vAnchor="margin" w:hAnchor="text" w:yAlign="inline"/>
            </w:pPr>
            <w:r>
              <w:t>subclassOf</w:t>
            </w:r>
          </w:p>
        </w:tc>
        <w:tc>
          <w:tcPr>
            <w:tcW w:w="3798" w:type="dxa"/>
          </w:tcPr>
          <w:p w14:paraId="7A1A51F7" w14:textId="77777777" w:rsidR="005C1EB3" w:rsidRDefault="005C1EB3" w:rsidP="0096166B">
            <w:pPr>
              <w:pStyle w:val="NoSpacing"/>
              <w:framePr w:hSpace="0" w:wrap="auto" w:vAnchor="margin" w:hAnchor="text" w:yAlign="inline"/>
            </w:pPr>
            <w:r>
              <w:t>change:Manifestation</w:t>
            </w:r>
          </w:p>
        </w:tc>
      </w:tr>
      <w:tr w:rsidR="005C1EB3" w14:paraId="11BA226C" w14:textId="77777777" w:rsidTr="0096166B">
        <w:trPr>
          <w:cantSplit/>
        </w:trPr>
        <w:tc>
          <w:tcPr>
            <w:tcW w:w="2003" w:type="dxa"/>
            <w:vMerge/>
          </w:tcPr>
          <w:p w14:paraId="20B7FB71" w14:textId="77777777" w:rsidR="005C1EB3" w:rsidRDefault="005C1EB3" w:rsidP="0096166B">
            <w:pPr>
              <w:pStyle w:val="NoSpacing"/>
              <w:framePr w:hSpace="0" w:wrap="auto" w:vAnchor="margin" w:hAnchor="text" w:yAlign="inline"/>
            </w:pPr>
          </w:p>
        </w:tc>
        <w:tc>
          <w:tcPr>
            <w:tcW w:w="3549" w:type="dxa"/>
          </w:tcPr>
          <w:p w14:paraId="4D35D5F2" w14:textId="77777777" w:rsidR="005C1EB3" w:rsidRDefault="005C1EB3" w:rsidP="0096166B">
            <w:pPr>
              <w:pStyle w:val="NoSpacing"/>
              <w:framePr w:hSpace="0" w:wrap="auto" w:vAnchor="margin" w:hAnchor="text" w:yAlign="inline"/>
            </w:pPr>
            <w:r>
              <w:t>equivalentClass</w:t>
            </w:r>
          </w:p>
        </w:tc>
        <w:tc>
          <w:tcPr>
            <w:tcW w:w="3798" w:type="dxa"/>
          </w:tcPr>
          <w:p w14:paraId="255D9216" w14:textId="77777777" w:rsidR="005C1EB3" w:rsidRDefault="005C1EB3" w:rsidP="0096166B">
            <w:pPr>
              <w:pStyle w:val="NoSpacing"/>
              <w:framePr w:hSpace="0" w:wrap="auto" w:vAnchor="margin" w:hAnchor="text" w:yAlign="inline"/>
            </w:pPr>
            <w:r>
              <w:t>change:manifestationOf some ParkingAreaPD and  change:manifestationOf only ParkingAreaPD</w:t>
            </w:r>
          </w:p>
        </w:tc>
      </w:tr>
      <w:tr w:rsidR="005C1EB3" w14:paraId="3D3D779E" w14:textId="77777777" w:rsidTr="0096166B">
        <w:trPr>
          <w:cantSplit/>
        </w:trPr>
        <w:tc>
          <w:tcPr>
            <w:tcW w:w="2003" w:type="dxa"/>
            <w:vMerge/>
          </w:tcPr>
          <w:p w14:paraId="2CC74734" w14:textId="77777777" w:rsidR="005C1EB3" w:rsidRDefault="005C1EB3" w:rsidP="0096166B">
            <w:pPr>
              <w:pStyle w:val="NoSpacing"/>
              <w:framePr w:hSpace="0" w:wrap="auto" w:vAnchor="margin" w:hAnchor="text" w:yAlign="inline"/>
            </w:pPr>
          </w:p>
        </w:tc>
        <w:tc>
          <w:tcPr>
            <w:tcW w:w="3549" w:type="dxa"/>
          </w:tcPr>
          <w:p w14:paraId="740351AE" w14:textId="77777777" w:rsidR="005C1EB3" w:rsidRDefault="005C1EB3" w:rsidP="0096166B">
            <w:pPr>
              <w:pStyle w:val="NoSpacing"/>
              <w:framePr w:hSpace="0" w:wrap="auto" w:vAnchor="margin" w:hAnchor="text" w:yAlign="inline"/>
            </w:pPr>
            <w:r>
              <w:t>change:existsAt</w:t>
            </w:r>
          </w:p>
        </w:tc>
        <w:tc>
          <w:tcPr>
            <w:tcW w:w="3798" w:type="dxa"/>
          </w:tcPr>
          <w:p w14:paraId="3E617E77" w14:textId="77777777" w:rsidR="005C1EB3" w:rsidRDefault="005C1EB3" w:rsidP="0096166B">
            <w:pPr>
              <w:pStyle w:val="NoSpacing"/>
              <w:framePr w:hSpace="0" w:wrap="auto" w:vAnchor="margin" w:hAnchor="text" w:yAlign="inline"/>
            </w:pPr>
            <w:r>
              <w:t>exactly 1  time:TemporalEntity</w:t>
            </w:r>
          </w:p>
        </w:tc>
      </w:tr>
      <w:tr w:rsidR="005C1EB3" w14:paraId="163A9AD0" w14:textId="77777777" w:rsidTr="0096166B">
        <w:trPr>
          <w:cantSplit/>
        </w:trPr>
        <w:tc>
          <w:tcPr>
            <w:tcW w:w="2003" w:type="dxa"/>
            <w:vMerge/>
          </w:tcPr>
          <w:p w14:paraId="7A22C0D0" w14:textId="77777777" w:rsidR="005C1EB3" w:rsidRDefault="005C1EB3" w:rsidP="0096166B">
            <w:pPr>
              <w:pStyle w:val="NoSpacing"/>
              <w:framePr w:hSpace="0" w:wrap="auto" w:vAnchor="margin" w:hAnchor="text" w:yAlign="inline"/>
            </w:pPr>
          </w:p>
        </w:tc>
        <w:tc>
          <w:tcPr>
            <w:tcW w:w="3549" w:type="dxa"/>
          </w:tcPr>
          <w:p w14:paraId="224BD24B" w14:textId="6FE98685" w:rsidR="003A7D7E" w:rsidRPr="00723D39" w:rsidRDefault="00891743" w:rsidP="0096166B">
            <w:pPr>
              <w:pStyle w:val="NoSpacing"/>
              <w:framePr w:hSpace="0" w:wrap="auto" w:vAnchor="margin" w:hAnchor="text" w:yAlign="inline"/>
            </w:pPr>
            <w:r w:rsidRPr="00723D39">
              <w:t>hasSubParkingArea</w:t>
            </w:r>
          </w:p>
        </w:tc>
        <w:tc>
          <w:tcPr>
            <w:tcW w:w="3798" w:type="dxa"/>
          </w:tcPr>
          <w:p w14:paraId="51CF3BEC" w14:textId="77777777" w:rsidR="005C1EB3" w:rsidRPr="00723D39" w:rsidRDefault="005C1EB3" w:rsidP="0096166B">
            <w:pPr>
              <w:pStyle w:val="NoSpacing"/>
              <w:framePr w:hSpace="0" w:wrap="auto" w:vAnchor="margin" w:hAnchor="text" w:yAlign="inline"/>
            </w:pPr>
            <w:r w:rsidRPr="00723D39">
              <w:t>only ParkingArea</w:t>
            </w:r>
          </w:p>
        </w:tc>
      </w:tr>
      <w:tr w:rsidR="005C1EB3" w14:paraId="50FBF965" w14:textId="77777777" w:rsidTr="0096166B">
        <w:trPr>
          <w:cantSplit/>
        </w:trPr>
        <w:tc>
          <w:tcPr>
            <w:tcW w:w="2003" w:type="dxa"/>
            <w:vMerge/>
          </w:tcPr>
          <w:p w14:paraId="7E60B349" w14:textId="77777777" w:rsidR="005C1EB3" w:rsidRDefault="005C1EB3" w:rsidP="0096166B">
            <w:pPr>
              <w:pStyle w:val="NoSpacing"/>
              <w:framePr w:hSpace="0" w:wrap="auto" w:vAnchor="margin" w:hAnchor="text" w:yAlign="inline"/>
            </w:pPr>
          </w:p>
        </w:tc>
        <w:tc>
          <w:tcPr>
            <w:tcW w:w="3549" w:type="dxa"/>
          </w:tcPr>
          <w:p w14:paraId="5ECAF998" w14:textId="260EECC5" w:rsidR="005C1EB3" w:rsidRDefault="005C1EB3" w:rsidP="0096166B">
            <w:pPr>
              <w:pStyle w:val="NoSpacing"/>
              <w:framePr w:hSpace="0" w:wrap="auto" w:vAnchor="margin" w:hAnchor="text" w:yAlign="inline"/>
            </w:pPr>
            <w:r>
              <w:t>hasVehicleCapacity</w:t>
            </w:r>
          </w:p>
        </w:tc>
        <w:tc>
          <w:tcPr>
            <w:tcW w:w="3798" w:type="dxa"/>
          </w:tcPr>
          <w:p w14:paraId="2BD622A6" w14:textId="0E16232B" w:rsidR="005C1EB3" w:rsidRDefault="005C1EB3" w:rsidP="0096166B">
            <w:pPr>
              <w:pStyle w:val="NoSpacing"/>
              <w:framePr w:hSpace="0" w:wrap="auto" w:vAnchor="margin" w:hAnchor="text" w:yAlign="inline"/>
            </w:pPr>
            <w:r>
              <w:t>only (CapacitySize and gci:cardinality_of only (gci:defined_by only Vehicle))</w:t>
            </w:r>
          </w:p>
        </w:tc>
      </w:tr>
      <w:tr w:rsidR="005C1EB3" w14:paraId="32775CC7" w14:textId="77777777" w:rsidTr="0096166B">
        <w:trPr>
          <w:cantSplit/>
        </w:trPr>
        <w:tc>
          <w:tcPr>
            <w:tcW w:w="2003" w:type="dxa"/>
            <w:vMerge/>
          </w:tcPr>
          <w:p w14:paraId="6151DB60" w14:textId="77777777" w:rsidR="005C1EB3" w:rsidRDefault="005C1EB3" w:rsidP="0096166B">
            <w:pPr>
              <w:pStyle w:val="NoSpacing"/>
              <w:framePr w:hSpace="0" w:wrap="auto" w:vAnchor="margin" w:hAnchor="text" w:yAlign="inline"/>
            </w:pPr>
          </w:p>
        </w:tc>
        <w:tc>
          <w:tcPr>
            <w:tcW w:w="3549" w:type="dxa"/>
          </w:tcPr>
          <w:p w14:paraId="1C59EC76" w14:textId="77777777" w:rsidR="005C1EB3" w:rsidRDefault="005C1EB3" w:rsidP="0096166B">
            <w:pPr>
              <w:pStyle w:val="NoSpacing"/>
              <w:framePr w:hSpace="0" w:wrap="auto" w:vAnchor="margin" w:hAnchor="text" w:yAlign="inline"/>
            </w:pPr>
            <w:r>
              <w:t>hasParkingPolicy</w:t>
            </w:r>
          </w:p>
        </w:tc>
        <w:tc>
          <w:tcPr>
            <w:tcW w:w="3798" w:type="dxa"/>
          </w:tcPr>
          <w:p w14:paraId="40D124A3" w14:textId="77777777" w:rsidR="005C1EB3" w:rsidRDefault="005C1EB3" w:rsidP="0096166B">
            <w:pPr>
              <w:pStyle w:val="NoSpacing"/>
              <w:framePr w:hSpace="0" w:wrap="auto" w:vAnchor="margin" w:hAnchor="text" w:yAlign="inline"/>
            </w:pPr>
            <w:r>
              <w:t>only ParkingPolicy</w:t>
            </w:r>
          </w:p>
        </w:tc>
      </w:tr>
      <w:tr w:rsidR="005C1EB3" w14:paraId="2A9BA09E" w14:textId="77777777" w:rsidTr="0096166B">
        <w:trPr>
          <w:cantSplit/>
        </w:trPr>
        <w:tc>
          <w:tcPr>
            <w:tcW w:w="2003" w:type="dxa"/>
            <w:vMerge/>
          </w:tcPr>
          <w:p w14:paraId="282F16C9" w14:textId="77777777" w:rsidR="005C1EB3" w:rsidRDefault="005C1EB3" w:rsidP="0096166B">
            <w:pPr>
              <w:pStyle w:val="NoSpacing"/>
              <w:framePr w:hSpace="0" w:wrap="auto" w:vAnchor="margin" w:hAnchor="text" w:yAlign="inline"/>
            </w:pPr>
          </w:p>
        </w:tc>
        <w:tc>
          <w:tcPr>
            <w:tcW w:w="3549" w:type="dxa"/>
          </w:tcPr>
          <w:p w14:paraId="3189E45A" w14:textId="77777777" w:rsidR="005C1EB3" w:rsidRDefault="005C1EB3" w:rsidP="0096166B">
            <w:pPr>
              <w:pStyle w:val="NoSpacing"/>
              <w:framePr w:hSpace="0" w:wrap="auto" w:vAnchor="margin" w:hAnchor="text" w:yAlign="inline"/>
            </w:pPr>
            <w:r>
              <w:t>hasChargingStations</w:t>
            </w:r>
          </w:p>
        </w:tc>
        <w:tc>
          <w:tcPr>
            <w:tcW w:w="3798" w:type="dxa"/>
          </w:tcPr>
          <w:p w14:paraId="120A278A" w14:textId="77777777" w:rsidR="005C1EB3" w:rsidRDefault="005C1EB3" w:rsidP="0096166B">
            <w:pPr>
              <w:pStyle w:val="NoSpacing"/>
              <w:framePr w:hSpace="0" w:wrap="auto" w:vAnchor="margin" w:hAnchor="text" w:yAlign="inline"/>
            </w:pPr>
            <w:r>
              <w:t>exactly 1 xsd:integer</w:t>
            </w:r>
          </w:p>
        </w:tc>
      </w:tr>
      <w:tr w:rsidR="005C1EB3" w14:paraId="5169430A" w14:textId="77777777" w:rsidTr="0096166B">
        <w:trPr>
          <w:cantSplit/>
        </w:trPr>
        <w:tc>
          <w:tcPr>
            <w:tcW w:w="2003" w:type="dxa"/>
            <w:vMerge/>
          </w:tcPr>
          <w:p w14:paraId="4C1D11DA" w14:textId="77777777" w:rsidR="005C1EB3" w:rsidRDefault="005C1EB3" w:rsidP="0096166B">
            <w:pPr>
              <w:pStyle w:val="NoSpacing"/>
              <w:framePr w:hSpace="0" w:wrap="auto" w:vAnchor="margin" w:hAnchor="text" w:yAlign="inline"/>
            </w:pPr>
          </w:p>
        </w:tc>
        <w:tc>
          <w:tcPr>
            <w:tcW w:w="3549" w:type="dxa"/>
          </w:tcPr>
          <w:p w14:paraId="1242BFAD" w14:textId="7B1B5506" w:rsidR="005C1EB3" w:rsidRDefault="005C1EB3" w:rsidP="0096166B">
            <w:pPr>
              <w:pStyle w:val="NoSpacing"/>
              <w:framePr w:hSpace="0" w:wrap="auto" w:vAnchor="margin" w:hAnchor="text" w:yAlign="inline"/>
            </w:pPr>
            <w:r>
              <w:t>resource:ownedBy</w:t>
            </w:r>
          </w:p>
        </w:tc>
        <w:tc>
          <w:tcPr>
            <w:tcW w:w="3798" w:type="dxa"/>
          </w:tcPr>
          <w:p w14:paraId="25BFFD68" w14:textId="32626434" w:rsidR="005C1EB3" w:rsidRDefault="005C1EB3" w:rsidP="0096166B">
            <w:pPr>
              <w:pStyle w:val="NoSpacing"/>
              <w:framePr w:hSpace="0" w:wrap="auto" w:vAnchor="margin" w:hAnchor="text" w:yAlign="inline"/>
            </w:pPr>
            <w:r>
              <w:t>some Person or Organization</w:t>
            </w:r>
          </w:p>
        </w:tc>
      </w:tr>
      <w:tr w:rsidR="005C1EB3" w14:paraId="36872DF5" w14:textId="77777777" w:rsidTr="0096166B">
        <w:trPr>
          <w:cantSplit/>
        </w:trPr>
        <w:tc>
          <w:tcPr>
            <w:tcW w:w="2003" w:type="dxa"/>
            <w:vMerge/>
          </w:tcPr>
          <w:p w14:paraId="1ED7DB92" w14:textId="77777777" w:rsidR="005C1EB3" w:rsidRDefault="005C1EB3" w:rsidP="0096166B">
            <w:pPr>
              <w:pStyle w:val="NoSpacing"/>
              <w:framePr w:hSpace="0" w:wrap="auto" w:vAnchor="margin" w:hAnchor="text" w:yAlign="inline"/>
            </w:pPr>
          </w:p>
        </w:tc>
        <w:tc>
          <w:tcPr>
            <w:tcW w:w="3549" w:type="dxa"/>
          </w:tcPr>
          <w:p w14:paraId="5A0F2CCE" w14:textId="7AFAE651" w:rsidR="005C1EB3" w:rsidRDefault="005C1EB3" w:rsidP="0096166B">
            <w:pPr>
              <w:pStyle w:val="NoSpacing"/>
              <w:framePr w:hSpace="0" w:wrap="auto" w:vAnchor="margin" w:hAnchor="text" w:yAlign="inline"/>
            </w:pPr>
            <w:r>
              <w:t>occupiedBy</w:t>
            </w:r>
          </w:p>
        </w:tc>
        <w:tc>
          <w:tcPr>
            <w:tcW w:w="3798" w:type="dxa"/>
          </w:tcPr>
          <w:p w14:paraId="1336C097" w14:textId="0662BB39" w:rsidR="005C1EB3" w:rsidRDefault="005C1EB3" w:rsidP="0096166B">
            <w:pPr>
              <w:pStyle w:val="NoSpacing"/>
              <w:framePr w:hSpace="0" w:wrap="auto" w:vAnchor="margin" w:hAnchor="text" w:yAlign="inline"/>
            </w:pPr>
            <w:r>
              <w:t>only Vehicle</w:t>
            </w:r>
          </w:p>
        </w:tc>
      </w:tr>
      <w:tr w:rsidR="005C1EB3" w14:paraId="3B781502" w14:textId="77777777" w:rsidTr="0096166B">
        <w:trPr>
          <w:cantSplit/>
        </w:trPr>
        <w:tc>
          <w:tcPr>
            <w:tcW w:w="2003" w:type="dxa"/>
            <w:vMerge/>
          </w:tcPr>
          <w:p w14:paraId="32A42A47" w14:textId="77777777" w:rsidR="005C1EB3" w:rsidRDefault="005C1EB3" w:rsidP="0096166B">
            <w:pPr>
              <w:pStyle w:val="NoSpacing"/>
              <w:framePr w:hSpace="0" w:wrap="auto" w:vAnchor="margin" w:hAnchor="text" w:yAlign="inline"/>
            </w:pPr>
          </w:p>
        </w:tc>
        <w:tc>
          <w:tcPr>
            <w:tcW w:w="3549" w:type="dxa"/>
          </w:tcPr>
          <w:p w14:paraId="5EF6A5A1" w14:textId="08CAD368" w:rsidR="005C1EB3" w:rsidRDefault="005C1EB3" w:rsidP="0096166B">
            <w:pPr>
              <w:pStyle w:val="NoSpacing"/>
              <w:framePr w:hSpace="0" w:wrap="auto" w:vAnchor="margin" w:hAnchor="text" w:yAlign="inline"/>
            </w:pPr>
            <w:r>
              <w:t>isOpen</w:t>
            </w:r>
          </w:p>
        </w:tc>
        <w:tc>
          <w:tcPr>
            <w:tcW w:w="3798" w:type="dxa"/>
          </w:tcPr>
          <w:p w14:paraId="373D0866" w14:textId="681D02E9" w:rsidR="005C1EB3" w:rsidRDefault="005C1EB3" w:rsidP="0096166B">
            <w:pPr>
              <w:pStyle w:val="NoSpacing"/>
              <w:framePr w:hSpace="0" w:wrap="auto" w:vAnchor="margin" w:hAnchor="text" w:yAlign="inline"/>
            </w:pPr>
            <w:r>
              <w:t>exactly 1 xsd:boolean</w:t>
            </w:r>
          </w:p>
        </w:tc>
      </w:tr>
      <w:tr w:rsidR="005C1EB3" w14:paraId="2EE14226" w14:textId="77777777" w:rsidTr="0096166B">
        <w:trPr>
          <w:cantSplit/>
        </w:trPr>
        <w:tc>
          <w:tcPr>
            <w:tcW w:w="2003" w:type="dxa"/>
            <w:vMerge/>
          </w:tcPr>
          <w:p w14:paraId="3F6AA442" w14:textId="77777777" w:rsidR="005C1EB3" w:rsidRDefault="005C1EB3" w:rsidP="0096166B">
            <w:pPr>
              <w:pStyle w:val="NoSpacing"/>
              <w:framePr w:hSpace="0" w:wrap="auto" w:vAnchor="margin" w:hAnchor="text" w:yAlign="inline"/>
            </w:pPr>
          </w:p>
        </w:tc>
        <w:tc>
          <w:tcPr>
            <w:tcW w:w="3549" w:type="dxa"/>
          </w:tcPr>
          <w:p w14:paraId="792C435A" w14:textId="143B36BC" w:rsidR="005C1EB3" w:rsidRDefault="005C1EB3" w:rsidP="0096166B">
            <w:pPr>
              <w:pStyle w:val="NoSpacing"/>
              <w:framePr w:hSpace="0" w:wrap="auto" w:vAnchor="margin" w:hAnchor="text" w:yAlign="inline"/>
            </w:pPr>
            <w:r>
              <w:t>hasParkingService</w:t>
            </w:r>
          </w:p>
        </w:tc>
        <w:tc>
          <w:tcPr>
            <w:tcW w:w="3798" w:type="dxa"/>
          </w:tcPr>
          <w:p w14:paraId="3220C98F" w14:textId="0C123D01" w:rsidR="005C1EB3" w:rsidRDefault="005C1EB3" w:rsidP="0096166B">
            <w:pPr>
              <w:pStyle w:val="NoSpacing"/>
              <w:framePr w:hSpace="0" w:wrap="auto" w:vAnchor="margin" w:hAnchor="text" w:yAlign="inline"/>
            </w:pPr>
            <w:r>
              <w:t>only ParkingService</w:t>
            </w:r>
          </w:p>
        </w:tc>
      </w:tr>
      <w:tr w:rsidR="005C1EB3" w14:paraId="2484F6BC" w14:textId="77777777" w:rsidTr="0096166B">
        <w:trPr>
          <w:cantSplit/>
        </w:trPr>
        <w:tc>
          <w:tcPr>
            <w:tcW w:w="2003" w:type="dxa"/>
            <w:vMerge/>
          </w:tcPr>
          <w:p w14:paraId="089496E5" w14:textId="77777777" w:rsidR="005C1EB3" w:rsidRDefault="005C1EB3" w:rsidP="0096166B">
            <w:pPr>
              <w:pStyle w:val="NoSpacing"/>
              <w:framePr w:hSpace="0" w:wrap="auto" w:vAnchor="margin" w:hAnchor="text" w:yAlign="inline"/>
            </w:pPr>
          </w:p>
        </w:tc>
        <w:tc>
          <w:tcPr>
            <w:tcW w:w="3549" w:type="dxa"/>
          </w:tcPr>
          <w:p w14:paraId="476D891C" w14:textId="07C05427" w:rsidR="005C1EB3" w:rsidRPr="005C1EB3" w:rsidRDefault="005C1EB3" w:rsidP="0096166B">
            <w:pPr>
              <w:pStyle w:val="NoSpacing"/>
              <w:framePr w:hSpace="0" w:wrap="auto" w:vAnchor="margin" w:hAnchor="text" w:yAlign="inline"/>
            </w:pPr>
            <w:r w:rsidRPr="005C1EB3">
              <w:t>parkingAllocatedTo</w:t>
            </w:r>
          </w:p>
        </w:tc>
        <w:tc>
          <w:tcPr>
            <w:tcW w:w="3798" w:type="dxa"/>
          </w:tcPr>
          <w:p w14:paraId="5031E0AC" w14:textId="500A9939" w:rsidR="005C1EB3" w:rsidRPr="005C1EB3" w:rsidRDefault="005C1EB3" w:rsidP="0096166B">
            <w:pPr>
              <w:pStyle w:val="NoSpacing"/>
              <w:framePr w:hSpace="0" w:wrap="auto" w:vAnchor="margin" w:hAnchor="text" w:yAlign="inline"/>
            </w:pPr>
            <w:r w:rsidRPr="005C1EB3">
              <w:t>only (Person or Building or Organization or Feature)</w:t>
            </w:r>
          </w:p>
        </w:tc>
      </w:tr>
      <w:tr w:rsidR="001D7CBC" w14:paraId="12C9AB6B" w14:textId="77777777" w:rsidTr="0096166B">
        <w:trPr>
          <w:cantSplit/>
        </w:trPr>
        <w:tc>
          <w:tcPr>
            <w:tcW w:w="2003" w:type="dxa"/>
            <w:vMerge w:val="restart"/>
          </w:tcPr>
          <w:p w14:paraId="7EE78338" w14:textId="386C0908" w:rsidR="001D7CBC" w:rsidRDefault="00E65DBC" w:rsidP="0096166B">
            <w:pPr>
              <w:pStyle w:val="NoSpacing"/>
              <w:framePr w:hSpace="0" w:wrap="auto" w:vAnchor="margin" w:hAnchor="text" w:yAlign="inline"/>
            </w:pPr>
            <w:r>
              <w:t>ParkingFacility</w:t>
            </w:r>
            <w:r w:rsidR="001D7CBC">
              <w:t>PD</w:t>
            </w:r>
          </w:p>
        </w:tc>
        <w:tc>
          <w:tcPr>
            <w:tcW w:w="3549" w:type="dxa"/>
          </w:tcPr>
          <w:p w14:paraId="12A1FA5A" w14:textId="46165F60" w:rsidR="001D7CBC" w:rsidRDefault="001D7CBC" w:rsidP="0096166B">
            <w:pPr>
              <w:pStyle w:val="NoSpacing"/>
              <w:framePr w:hSpace="0" w:wrap="auto" w:vAnchor="margin" w:hAnchor="text" w:yAlign="inline"/>
            </w:pPr>
            <w:r>
              <w:t>subclassOf</w:t>
            </w:r>
          </w:p>
        </w:tc>
        <w:tc>
          <w:tcPr>
            <w:tcW w:w="3798" w:type="dxa"/>
          </w:tcPr>
          <w:p w14:paraId="6B0DFDAC" w14:textId="6B9FC2DD" w:rsidR="001D7CBC" w:rsidRDefault="00A87357" w:rsidP="0096166B">
            <w:pPr>
              <w:pStyle w:val="NoSpacing"/>
              <w:framePr w:hSpace="0" w:wrap="auto" w:vAnchor="margin" w:hAnchor="text" w:yAlign="inline"/>
            </w:pPr>
            <w:r>
              <w:t>park:ParkingAreaPD</w:t>
            </w:r>
          </w:p>
        </w:tc>
      </w:tr>
      <w:tr w:rsidR="001D7CBC" w14:paraId="50DC567A" w14:textId="77777777" w:rsidTr="0096166B">
        <w:trPr>
          <w:cantSplit/>
        </w:trPr>
        <w:tc>
          <w:tcPr>
            <w:tcW w:w="2003" w:type="dxa"/>
            <w:vMerge/>
          </w:tcPr>
          <w:p w14:paraId="37748024" w14:textId="77777777" w:rsidR="001D7CBC" w:rsidRDefault="001D7CBC" w:rsidP="0096166B">
            <w:pPr>
              <w:pStyle w:val="NoSpacing"/>
              <w:framePr w:hSpace="0" w:wrap="auto" w:vAnchor="margin" w:hAnchor="text" w:yAlign="inline"/>
            </w:pPr>
          </w:p>
        </w:tc>
        <w:tc>
          <w:tcPr>
            <w:tcW w:w="3549" w:type="dxa"/>
          </w:tcPr>
          <w:p w14:paraId="0B64B960" w14:textId="697AFA3D" w:rsidR="001D7CBC" w:rsidRDefault="001D7CBC" w:rsidP="0096166B">
            <w:pPr>
              <w:pStyle w:val="NoSpacing"/>
              <w:framePr w:hSpace="0" w:wrap="auto" w:vAnchor="margin" w:hAnchor="text" w:yAlign="inline"/>
            </w:pPr>
            <w:r>
              <w:t>equivalentClass</w:t>
            </w:r>
          </w:p>
        </w:tc>
        <w:tc>
          <w:tcPr>
            <w:tcW w:w="3798" w:type="dxa"/>
          </w:tcPr>
          <w:p w14:paraId="3228589D" w14:textId="2C1D519E" w:rsidR="001D7CBC" w:rsidRDefault="001D7CBC" w:rsidP="0096166B">
            <w:pPr>
              <w:pStyle w:val="NoSpacing"/>
              <w:framePr w:hSpace="0" w:wrap="auto" w:vAnchor="margin" w:hAnchor="text" w:yAlign="inline"/>
            </w:pPr>
            <w:r>
              <w:t>change:hasManifestation some ParkingLot and  change:hasManifestation only ParkingLot</w:t>
            </w:r>
          </w:p>
        </w:tc>
      </w:tr>
      <w:tr w:rsidR="003329EF" w14:paraId="1D140910" w14:textId="77777777" w:rsidTr="0096166B">
        <w:trPr>
          <w:cantSplit/>
        </w:trPr>
        <w:tc>
          <w:tcPr>
            <w:tcW w:w="2003" w:type="dxa"/>
            <w:vMerge w:val="restart"/>
          </w:tcPr>
          <w:p w14:paraId="219E0F6E" w14:textId="6B913B1B" w:rsidR="003329EF" w:rsidRDefault="003329EF" w:rsidP="0096166B">
            <w:pPr>
              <w:pStyle w:val="NoSpacing"/>
              <w:framePr w:hSpace="0" w:wrap="auto" w:vAnchor="margin" w:hAnchor="text" w:yAlign="inline"/>
            </w:pPr>
            <w:r>
              <w:t>Parkin</w:t>
            </w:r>
            <w:r w:rsidR="00E65DBC">
              <w:t>gFacility</w:t>
            </w:r>
          </w:p>
        </w:tc>
        <w:tc>
          <w:tcPr>
            <w:tcW w:w="3549" w:type="dxa"/>
          </w:tcPr>
          <w:p w14:paraId="47C2BAF0" w14:textId="030915CD" w:rsidR="003329EF" w:rsidRDefault="003329EF" w:rsidP="0096166B">
            <w:pPr>
              <w:pStyle w:val="NoSpacing"/>
              <w:framePr w:hSpace="0" w:wrap="auto" w:vAnchor="margin" w:hAnchor="text" w:yAlign="inline"/>
            </w:pPr>
            <w:r>
              <w:t>subClassOf</w:t>
            </w:r>
          </w:p>
        </w:tc>
        <w:tc>
          <w:tcPr>
            <w:tcW w:w="3798" w:type="dxa"/>
          </w:tcPr>
          <w:p w14:paraId="148A6A13" w14:textId="0E960D1A" w:rsidR="003329EF" w:rsidRDefault="003329EF" w:rsidP="0096166B">
            <w:pPr>
              <w:pStyle w:val="NoSpacing"/>
              <w:framePr w:hSpace="0" w:wrap="auto" w:vAnchor="margin" w:hAnchor="text" w:yAlign="inline"/>
            </w:pPr>
            <w:r>
              <w:t>ParkingArea</w:t>
            </w:r>
          </w:p>
        </w:tc>
      </w:tr>
      <w:tr w:rsidR="003329EF" w14:paraId="277FD077" w14:textId="77777777" w:rsidTr="0096166B">
        <w:trPr>
          <w:cantSplit/>
        </w:trPr>
        <w:tc>
          <w:tcPr>
            <w:tcW w:w="2003" w:type="dxa"/>
            <w:vMerge/>
          </w:tcPr>
          <w:p w14:paraId="139D5142" w14:textId="77777777" w:rsidR="003329EF" w:rsidRDefault="003329EF" w:rsidP="0096166B">
            <w:pPr>
              <w:pStyle w:val="NoSpacing"/>
              <w:framePr w:hSpace="0" w:wrap="auto" w:vAnchor="margin" w:hAnchor="text" w:yAlign="inline"/>
            </w:pPr>
          </w:p>
        </w:tc>
        <w:tc>
          <w:tcPr>
            <w:tcW w:w="3549" w:type="dxa"/>
          </w:tcPr>
          <w:p w14:paraId="15431A09" w14:textId="741F34B1" w:rsidR="003329EF" w:rsidRDefault="00723D39" w:rsidP="0096166B">
            <w:pPr>
              <w:pStyle w:val="NoSpacing"/>
              <w:framePr w:hSpace="0" w:wrap="auto" w:vAnchor="margin" w:hAnchor="text" w:yAlign="inline"/>
            </w:pPr>
            <w:r>
              <w:t>subParkingAreaOf</w:t>
            </w:r>
          </w:p>
        </w:tc>
        <w:tc>
          <w:tcPr>
            <w:tcW w:w="3798" w:type="dxa"/>
          </w:tcPr>
          <w:p w14:paraId="4A4A8291" w14:textId="1B5BBC36" w:rsidR="003329EF" w:rsidRDefault="003329EF" w:rsidP="0096166B">
            <w:pPr>
              <w:pStyle w:val="NoSpacing"/>
              <w:framePr w:hSpace="0" w:wrap="auto" w:vAnchor="margin" w:hAnchor="text" w:yAlign="inline"/>
            </w:pPr>
            <w:r w:rsidRPr="003073EE">
              <w:t>exactly 0 ParkingArea</w:t>
            </w:r>
          </w:p>
        </w:tc>
      </w:tr>
      <w:tr w:rsidR="003329EF" w14:paraId="02166B3D" w14:textId="77777777" w:rsidTr="0096166B">
        <w:trPr>
          <w:cantSplit/>
        </w:trPr>
        <w:tc>
          <w:tcPr>
            <w:tcW w:w="2003" w:type="dxa"/>
            <w:vMerge/>
          </w:tcPr>
          <w:p w14:paraId="67568C91" w14:textId="77777777" w:rsidR="003329EF" w:rsidRDefault="003329EF" w:rsidP="0096166B">
            <w:pPr>
              <w:pStyle w:val="NoSpacing"/>
              <w:framePr w:hSpace="0" w:wrap="auto" w:vAnchor="margin" w:hAnchor="text" w:yAlign="inline"/>
            </w:pPr>
          </w:p>
        </w:tc>
        <w:tc>
          <w:tcPr>
            <w:tcW w:w="3549" w:type="dxa"/>
          </w:tcPr>
          <w:p w14:paraId="7E5B7F33" w14:textId="311CB5AA" w:rsidR="003329EF" w:rsidRDefault="003329EF" w:rsidP="0096166B">
            <w:pPr>
              <w:pStyle w:val="NoSpacing"/>
              <w:framePr w:hSpace="0" w:wrap="auto" w:vAnchor="margin" w:hAnchor="text" w:yAlign="inline"/>
            </w:pPr>
            <w:r>
              <w:t>foaf:name</w:t>
            </w:r>
          </w:p>
        </w:tc>
        <w:tc>
          <w:tcPr>
            <w:tcW w:w="3798" w:type="dxa"/>
          </w:tcPr>
          <w:p w14:paraId="172BB048" w14:textId="3571FE92" w:rsidR="003329EF" w:rsidRDefault="003329EF" w:rsidP="0096166B">
            <w:pPr>
              <w:pStyle w:val="NoSpacing"/>
              <w:framePr w:hSpace="0" w:wrap="auto" w:vAnchor="margin" w:hAnchor="text" w:yAlign="inline"/>
            </w:pPr>
            <w:r>
              <w:t>only xsd:string</w:t>
            </w:r>
          </w:p>
        </w:tc>
      </w:tr>
      <w:tr w:rsidR="003329EF" w14:paraId="2EFC7382" w14:textId="77777777" w:rsidTr="0096166B">
        <w:trPr>
          <w:cantSplit/>
        </w:trPr>
        <w:tc>
          <w:tcPr>
            <w:tcW w:w="2003" w:type="dxa"/>
            <w:vMerge/>
          </w:tcPr>
          <w:p w14:paraId="0FF1B9AF" w14:textId="77777777" w:rsidR="003329EF" w:rsidRDefault="003329EF" w:rsidP="0096166B">
            <w:pPr>
              <w:pStyle w:val="NoSpacing"/>
              <w:framePr w:hSpace="0" w:wrap="auto" w:vAnchor="margin" w:hAnchor="text" w:yAlign="inline"/>
            </w:pPr>
          </w:p>
        </w:tc>
        <w:tc>
          <w:tcPr>
            <w:tcW w:w="3549" w:type="dxa"/>
          </w:tcPr>
          <w:p w14:paraId="476D2AAB" w14:textId="25E8152D" w:rsidR="003329EF" w:rsidRDefault="003329EF" w:rsidP="0096166B">
            <w:pPr>
              <w:pStyle w:val="NoSpacing"/>
              <w:framePr w:hSpace="0" w:wrap="auto" w:vAnchor="margin" w:hAnchor="text" w:yAlign="inline"/>
            </w:pPr>
            <w:r>
              <w:t>icontact:hasWebsite</w:t>
            </w:r>
          </w:p>
        </w:tc>
        <w:tc>
          <w:tcPr>
            <w:tcW w:w="3798" w:type="dxa"/>
          </w:tcPr>
          <w:p w14:paraId="420AAF86" w14:textId="538115BF" w:rsidR="003329EF" w:rsidRDefault="003329EF" w:rsidP="0096166B">
            <w:pPr>
              <w:pStyle w:val="NoSpacing"/>
              <w:framePr w:hSpace="0" w:wrap="auto" w:vAnchor="margin" w:hAnchor="text" w:yAlign="inline"/>
            </w:pPr>
            <w:r>
              <w:t>only xsd:string</w:t>
            </w:r>
          </w:p>
        </w:tc>
      </w:tr>
      <w:tr w:rsidR="003329EF" w14:paraId="2BE5EAA7" w14:textId="77777777" w:rsidTr="0096166B">
        <w:trPr>
          <w:cantSplit/>
        </w:trPr>
        <w:tc>
          <w:tcPr>
            <w:tcW w:w="2003" w:type="dxa"/>
            <w:vMerge/>
          </w:tcPr>
          <w:p w14:paraId="28215DCD" w14:textId="77777777" w:rsidR="003329EF" w:rsidRDefault="003329EF" w:rsidP="0096166B">
            <w:pPr>
              <w:pStyle w:val="NoSpacing"/>
              <w:framePr w:hSpace="0" w:wrap="auto" w:vAnchor="margin" w:hAnchor="text" w:yAlign="inline"/>
            </w:pPr>
          </w:p>
        </w:tc>
        <w:tc>
          <w:tcPr>
            <w:tcW w:w="3549" w:type="dxa"/>
          </w:tcPr>
          <w:p w14:paraId="23185060" w14:textId="6ECD9390" w:rsidR="003329EF" w:rsidRDefault="003329EF" w:rsidP="0096166B">
            <w:pPr>
              <w:pStyle w:val="NoSpacing"/>
              <w:framePr w:hSpace="0" w:wrap="auto" w:vAnchor="margin" w:hAnchor="text" w:yAlign="inline"/>
            </w:pPr>
            <w:r>
              <w:t>icontact:hasAddress</w:t>
            </w:r>
          </w:p>
        </w:tc>
        <w:tc>
          <w:tcPr>
            <w:tcW w:w="3798" w:type="dxa"/>
          </w:tcPr>
          <w:p w14:paraId="76D0309D" w14:textId="58DB4320" w:rsidR="003329EF" w:rsidRPr="003073EE" w:rsidRDefault="003329EF" w:rsidP="0096166B">
            <w:pPr>
              <w:pStyle w:val="NoSpacing"/>
              <w:framePr w:hSpace="0" w:wrap="auto" w:vAnchor="margin" w:hAnchor="text" w:yAlign="inline"/>
            </w:pPr>
            <w:r>
              <w:t>only contact:Address</w:t>
            </w:r>
          </w:p>
        </w:tc>
      </w:tr>
      <w:tr w:rsidR="003329EF" w14:paraId="18021E5A" w14:textId="77777777" w:rsidTr="0096166B">
        <w:trPr>
          <w:cantSplit/>
        </w:trPr>
        <w:tc>
          <w:tcPr>
            <w:tcW w:w="2003" w:type="dxa"/>
            <w:vMerge/>
          </w:tcPr>
          <w:p w14:paraId="4A8E8534" w14:textId="77777777" w:rsidR="003329EF" w:rsidRDefault="003329EF" w:rsidP="0096166B">
            <w:pPr>
              <w:pStyle w:val="NoSpacing"/>
              <w:framePr w:hSpace="0" w:wrap="auto" w:vAnchor="margin" w:hAnchor="text" w:yAlign="inline"/>
            </w:pPr>
          </w:p>
        </w:tc>
        <w:tc>
          <w:tcPr>
            <w:tcW w:w="3549" w:type="dxa"/>
          </w:tcPr>
          <w:p w14:paraId="5898EBB0" w14:textId="1A0054BE" w:rsidR="003329EF" w:rsidRDefault="003329EF" w:rsidP="0096166B">
            <w:pPr>
              <w:pStyle w:val="NoSpacing"/>
              <w:framePr w:hSpace="0" w:wrap="auto" w:vAnchor="margin" w:hAnchor="text" w:yAlign="inline"/>
            </w:pPr>
            <w:r>
              <w:t>icontact:hasOperatingHours</w:t>
            </w:r>
          </w:p>
        </w:tc>
        <w:tc>
          <w:tcPr>
            <w:tcW w:w="3798" w:type="dxa"/>
          </w:tcPr>
          <w:p w14:paraId="7D96A9EF" w14:textId="65C4B9E4" w:rsidR="003329EF" w:rsidRDefault="003329EF" w:rsidP="0096166B">
            <w:pPr>
              <w:pStyle w:val="NoSpacing"/>
              <w:framePr w:hSpace="0" w:wrap="auto" w:vAnchor="margin" w:hAnchor="text" w:yAlign="inline"/>
            </w:pPr>
            <w:r>
              <w:t>only rec:HoursOfOperation</w:t>
            </w:r>
          </w:p>
        </w:tc>
      </w:tr>
      <w:tr w:rsidR="003329EF" w14:paraId="709E361E" w14:textId="77777777" w:rsidTr="0096166B">
        <w:trPr>
          <w:cantSplit/>
        </w:trPr>
        <w:tc>
          <w:tcPr>
            <w:tcW w:w="2003" w:type="dxa"/>
            <w:vMerge/>
          </w:tcPr>
          <w:p w14:paraId="65321F48" w14:textId="77777777" w:rsidR="003329EF" w:rsidRDefault="003329EF" w:rsidP="0096166B">
            <w:pPr>
              <w:pStyle w:val="NoSpacing"/>
              <w:framePr w:hSpace="0" w:wrap="auto" w:vAnchor="margin" w:hAnchor="text" w:yAlign="inline"/>
            </w:pPr>
          </w:p>
        </w:tc>
        <w:tc>
          <w:tcPr>
            <w:tcW w:w="3549" w:type="dxa"/>
          </w:tcPr>
          <w:p w14:paraId="4EE7093D" w14:textId="008F2340" w:rsidR="003329EF" w:rsidRDefault="003329EF" w:rsidP="0096166B">
            <w:pPr>
              <w:pStyle w:val="NoSpacing"/>
              <w:framePr w:hSpace="0" w:wrap="auto" w:vAnchor="margin" w:hAnchor="text" w:yAlign="inline"/>
            </w:pPr>
            <w:r>
              <w:t>icontact:hasTelephone</w:t>
            </w:r>
          </w:p>
        </w:tc>
        <w:tc>
          <w:tcPr>
            <w:tcW w:w="3798" w:type="dxa"/>
          </w:tcPr>
          <w:p w14:paraId="105A3B36" w14:textId="0E47F597" w:rsidR="003329EF" w:rsidRDefault="003329EF" w:rsidP="0096166B">
            <w:pPr>
              <w:pStyle w:val="NoSpacing"/>
              <w:framePr w:hSpace="0" w:wrap="auto" w:vAnchor="margin" w:hAnchor="text" w:yAlign="inline"/>
            </w:pPr>
            <w:r>
              <w:t>only icontact:PhoneNumber</w:t>
            </w:r>
          </w:p>
        </w:tc>
      </w:tr>
      <w:tr w:rsidR="001D7CBC" w14:paraId="5B7E2CBF" w14:textId="77777777" w:rsidTr="0096166B">
        <w:trPr>
          <w:cantSplit/>
        </w:trPr>
        <w:tc>
          <w:tcPr>
            <w:tcW w:w="2003" w:type="dxa"/>
            <w:vMerge w:val="restart"/>
          </w:tcPr>
          <w:p w14:paraId="7AEA5E00" w14:textId="12877F92" w:rsidR="001D7CBC" w:rsidRDefault="001D7CBC" w:rsidP="0096166B">
            <w:pPr>
              <w:pStyle w:val="NoSpacing"/>
              <w:framePr w:hSpace="0" w:wrap="auto" w:vAnchor="margin" w:hAnchor="text" w:yAlign="inline"/>
            </w:pPr>
            <w:r>
              <w:t>ParkingSpace</w:t>
            </w:r>
          </w:p>
        </w:tc>
        <w:tc>
          <w:tcPr>
            <w:tcW w:w="3549" w:type="dxa"/>
          </w:tcPr>
          <w:p w14:paraId="0C250CBB" w14:textId="70746069" w:rsidR="001D7CBC" w:rsidRDefault="001D7CBC" w:rsidP="0096166B">
            <w:pPr>
              <w:pStyle w:val="NoSpacing"/>
              <w:framePr w:hSpace="0" w:wrap="auto" w:vAnchor="margin" w:hAnchor="text" w:yAlign="inline"/>
            </w:pPr>
            <w:r>
              <w:t>subclassOf</w:t>
            </w:r>
          </w:p>
        </w:tc>
        <w:tc>
          <w:tcPr>
            <w:tcW w:w="3798" w:type="dxa"/>
          </w:tcPr>
          <w:p w14:paraId="0466169D" w14:textId="3BA396A7" w:rsidR="001D7CBC" w:rsidRDefault="001D7CBC" w:rsidP="0096166B">
            <w:pPr>
              <w:pStyle w:val="NoSpacing"/>
              <w:framePr w:hSpace="0" w:wrap="auto" w:vAnchor="margin" w:hAnchor="text" w:yAlign="inline"/>
            </w:pPr>
            <w:r>
              <w:t>ParkingArea</w:t>
            </w:r>
          </w:p>
        </w:tc>
      </w:tr>
      <w:tr w:rsidR="001D7CBC" w14:paraId="7B29EDCD" w14:textId="77777777" w:rsidTr="0096166B">
        <w:trPr>
          <w:cantSplit/>
        </w:trPr>
        <w:tc>
          <w:tcPr>
            <w:tcW w:w="2003" w:type="dxa"/>
            <w:vMerge/>
          </w:tcPr>
          <w:p w14:paraId="259C5D0F" w14:textId="77777777" w:rsidR="001D7CBC" w:rsidRDefault="001D7CBC" w:rsidP="0096166B">
            <w:pPr>
              <w:pStyle w:val="NoSpacing"/>
              <w:framePr w:hSpace="0" w:wrap="auto" w:vAnchor="margin" w:hAnchor="text" w:yAlign="inline"/>
            </w:pPr>
          </w:p>
        </w:tc>
        <w:tc>
          <w:tcPr>
            <w:tcW w:w="3549" w:type="dxa"/>
          </w:tcPr>
          <w:p w14:paraId="7AAAD001" w14:textId="617B3A9B" w:rsidR="001D7CBC" w:rsidRDefault="001D7CBC" w:rsidP="0096166B">
            <w:pPr>
              <w:pStyle w:val="NoSpacing"/>
              <w:framePr w:hSpace="0" w:wrap="auto" w:vAnchor="margin" w:hAnchor="text" w:yAlign="inline"/>
            </w:pPr>
            <w:r>
              <w:t>hasVehicleCapacity</w:t>
            </w:r>
          </w:p>
        </w:tc>
        <w:tc>
          <w:tcPr>
            <w:tcW w:w="3798" w:type="dxa"/>
          </w:tcPr>
          <w:p w14:paraId="05FAA21D" w14:textId="600DCC1B" w:rsidR="001D7CBC" w:rsidRDefault="001D7CBC" w:rsidP="0096166B">
            <w:pPr>
              <w:pStyle w:val="NoSpacing"/>
              <w:framePr w:hSpace="0" w:wrap="auto" w:vAnchor="margin" w:hAnchor="text" w:yAlign="inline"/>
            </w:pPr>
            <w:r>
              <w:t>some (om:hasValue some ( om:has_numerical_value value 1))</w:t>
            </w:r>
          </w:p>
        </w:tc>
      </w:tr>
      <w:tr w:rsidR="001D7CBC" w14:paraId="644417F4" w14:textId="77777777" w:rsidTr="0096166B">
        <w:trPr>
          <w:cantSplit/>
        </w:trPr>
        <w:tc>
          <w:tcPr>
            <w:tcW w:w="2003" w:type="dxa"/>
            <w:vMerge w:val="restart"/>
          </w:tcPr>
          <w:p w14:paraId="06E3B725" w14:textId="1D4CC15F" w:rsidR="001D7CBC" w:rsidRDefault="001D7CBC" w:rsidP="0096166B">
            <w:pPr>
              <w:pStyle w:val="NoSpacing"/>
              <w:framePr w:hSpace="0" w:wrap="auto" w:vAnchor="margin" w:hAnchor="text" w:yAlign="inline"/>
            </w:pPr>
            <w:r>
              <w:t>AccessibleSpace</w:t>
            </w:r>
          </w:p>
        </w:tc>
        <w:tc>
          <w:tcPr>
            <w:tcW w:w="3549" w:type="dxa"/>
          </w:tcPr>
          <w:p w14:paraId="68F5C89A" w14:textId="680128D8" w:rsidR="001D7CBC" w:rsidRDefault="001D7CBC" w:rsidP="0096166B">
            <w:pPr>
              <w:pStyle w:val="NoSpacing"/>
              <w:framePr w:hSpace="0" w:wrap="auto" w:vAnchor="margin" w:hAnchor="text" w:yAlign="inline"/>
            </w:pPr>
            <w:r>
              <w:t>subclassOf</w:t>
            </w:r>
          </w:p>
        </w:tc>
        <w:tc>
          <w:tcPr>
            <w:tcW w:w="3798" w:type="dxa"/>
          </w:tcPr>
          <w:p w14:paraId="381DA4B2" w14:textId="0F88CF39" w:rsidR="001D7CBC" w:rsidRDefault="001D7CBC" w:rsidP="0096166B">
            <w:pPr>
              <w:pStyle w:val="NoSpacing"/>
              <w:framePr w:hSpace="0" w:wrap="auto" w:vAnchor="margin" w:hAnchor="text" w:yAlign="inline"/>
            </w:pPr>
            <w:r>
              <w:t>ParkingSpace</w:t>
            </w:r>
          </w:p>
        </w:tc>
      </w:tr>
      <w:tr w:rsidR="001D7CBC" w14:paraId="1FE9C8A4" w14:textId="77777777" w:rsidTr="0096166B">
        <w:trPr>
          <w:cantSplit/>
        </w:trPr>
        <w:tc>
          <w:tcPr>
            <w:tcW w:w="2003" w:type="dxa"/>
            <w:vMerge/>
          </w:tcPr>
          <w:p w14:paraId="7AB0F3F3" w14:textId="77777777" w:rsidR="001D7CBC" w:rsidRDefault="001D7CBC" w:rsidP="0096166B">
            <w:pPr>
              <w:pStyle w:val="NoSpacing"/>
              <w:framePr w:hSpace="0" w:wrap="auto" w:vAnchor="margin" w:hAnchor="text" w:yAlign="inline"/>
            </w:pPr>
          </w:p>
        </w:tc>
        <w:tc>
          <w:tcPr>
            <w:tcW w:w="3549" w:type="dxa"/>
          </w:tcPr>
          <w:p w14:paraId="718BA44A" w14:textId="6299A636" w:rsidR="001D7CBC" w:rsidRDefault="001D7CBC" w:rsidP="0096166B">
            <w:pPr>
              <w:pStyle w:val="NoSpacing"/>
              <w:framePr w:hSpace="0" w:wrap="auto" w:vAnchor="margin" w:hAnchor="text" w:yAlign="inline"/>
            </w:pPr>
            <w:r>
              <w:t>hasParkingPolicy</w:t>
            </w:r>
          </w:p>
        </w:tc>
        <w:tc>
          <w:tcPr>
            <w:tcW w:w="3798" w:type="dxa"/>
          </w:tcPr>
          <w:p w14:paraId="152AA432" w14:textId="3B8A4899" w:rsidR="001D7CBC" w:rsidRDefault="001D7CBC" w:rsidP="0096166B">
            <w:pPr>
              <w:pStyle w:val="NoSpacing"/>
              <w:framePr w:hSpace="0" w:wrap="auto" w:vAnchor="margin" w:hAnchor="text" w:yAlign="inline"/>
            </w:pPr>
            <w:r>
              <w:t>only AccessibilityParkingPolicy (to define)</w:t>
            </w:r>
          </w:p>
        </w:tc>
      </w:tr>
      <w:tr w:rsidR="001D7CBC" w14:paraId="6C8E04C8" w14:textId="77777777" w:rsidTr="0096166B">
        <w:trPr>
          <w:cantSplit/>
        </w:trPr>
        <w:tc>
          <w:tcPr>
            <w:tcW w:w="2003" w:type="dxa"/>
            <w:vMerge w:val="restart"/>
          </w:tcPr>
          <w:p w14:paraId="2C554C5A" w14:textId="1F5A587B" w:rsidR="001D7CBC" w:rsidRDefault="001D7CBC" w:rsidP="0096166B">
            <w:pPr>
              <w:pStyle w:val="NoSpacing"/>
              <w:framePr w:hSpace="0" w:wrap="auto" w:vAnchor="margin" w:hAnchor="text" w:yAlign="inline"/>
            </w:pPr>
            <w:r>
              <w:t>EVSpace</w:t>
            </w:r>
          </w:p>
        </w:tc>
        <w:tc>
          <w:tcPr>
            <w:tcW w:w="3549" w:type="dxa"/>
          </w:tcPr>
          <w:p w14:paraId="5F5ED217" w14:textId="0E826EA3" w:rsidR="001D7CBC" w:rsidRDefault="001D7CBC" w:rsidP="0096166B">
            <w:pPr>
              <w:pStyle w:val="NoSpacing"/>
              <w:framePr w:hSpace="0" w:wrap="auto" w:vAnchor="margin" w:hAnchor="text" w:yAlign="inline"/>
            </w:pPr>
            <w:r>
              <w:t>subclassOf</w:t>
            </w:r>
          </w:p>
        </w:tc>
        <w:tc>
          <w:tcPr>
            <w:tcW w:w="3798" w:type="dxa"/>
          </w:tcPr>
          <w:p w14:paraId="53AE9B70" w14:textId="3CDB2E25" w:rsidR="001D7CBC" w:rsidRDefault="001D7CBC" w:rsidP="0096166B">
            <w:pPr>
              <w:pStyle w:val="NoSpacing"/>
              <w:framePr w:hSpace="0" w:wrap="auto" w:vAnchor="margin" w:hAnchor="text" w:yAlign="inline"/>
            </w:pPr>
            <w:r>
              <w:t>ParkingSpace</w:t>
            </w:r>
          </w:p>
        </w:tc>
      </w:tr>
      <w:tr w:rsidR="001D7CBC" w14:paraId="7DFE3BE5" w14:textId="77777777" w:rsidTr="0096166B">
        <w:trPr>
          <w:cantSplit/>
        </w:trPr>
        <w:tc>
          <w:tcPr>
            <w:tcW w:w="2003" w:type="dxa"/>
            <w:vMerge/>
          </w:tcPr>
          <w:p w14:paraId="29DB3E9F" w14:textId="77777777" w:rsidR="001D7CBC" w:rsidRDefault="001D7CBC" w:rsidP="0096166B">
            <w:pPr>
              <w:pStyle w:val="NoSpacing"/>
              <w:framePr w:hSpace="0" w:wrap="auto" w:vAnchor="margin" w:hAnchor="text" w:yAlign="inline"/>
            </w:pPr>
          </w:p>
        </w:tc>
        <w:tc>
          <w:tcPr>
            <w:tcW w:w="3549" w:type="dxa"/>
          </w:tcPr>
          <w:p w14:paraId="5AFE176D" w14:textId="4BD45404" w:rsidR="001D7CBC" w:rsidRDefault="001D7CBC" w:rsidP="0096166B">
            <w:pPr>
              <w:pStyle w:val="NoSpacing"/>
              <w:framePr w:hSpace="0" w:wrap="auto" w:vAnchor="margin" w:hAnchor="text" w:yAlign="inline"/>
            </w:pPr>
            <w:r>
              <w:t>hasParkingPolicy</w:t>
            </w:r>
          </w:p>
        </w:tc>
        <w:tc>
          <w:tcPr>
            <w:tcW w:w="3798" w:type="dxa"/>
          </w:tcPr>
          <w:p w14:paraId="60D59D3E" w14:textId="2BA80322" w:rsidR="001D7CBC" w:rsidRDefault="001D7CBC" w:rsidP="0096166B">
            <w:pPr>
              <w:pStyle w:val="NoSpacing"/>
              <w:framePr w:hSpace="0" w:wrap="auto" w:vAnchor="margin" w:hAnchor="text" w:yAlign="inline"/>
            </w:pPr>
            <w:r>
              <w:t>only EVParkingPolicty (to define)</w:t>
            </w:r>
          </w:p>
        </w:tc>
      </w:tr>
      <w:tr w:rsidR="001D7CBC" w14:paraId="77854632" w14:textId="77777777" w:rsidTr="0096166B">
        <w:trPr>
          <w:cantSplit/>
        </w:trPr>
        <w:tc>
          <w:tcPr>
            <w:tcW w:w="2003" w:type="dxa"/>
          </w:tcPr>
          <w:p w14:paraId="367DDAD1" w14:textId="4EE2D5AA" w:rsidR="001D7CBC" w:rsidRDefault="001D7CBC" w:rsidP="0096166B">
            <w:pPr>
              <w:pStyle w:val="NoSpacing"/>
              <w:framePr w:hSpace="0" w:wrap="auto" w:vAnchor="margin" w:hAnchor="text" w:yAlign="inline"/>
            </w:pPr>
            <w:r>
              <w:t>ParkingService</w:t>
            </w:r>
          </w:p>
        </w:tc>
        <w:tc>
          <w:tcPr>
            <w:tcW w:w="3549" w:type="dxa"/>
          </w:tcPr>
          <w:p w14:paraId="154053E1" w14:textId="6F2BAB01" w:rsidR="001D7CBC" w:rsidRDefault="001D7CBC" w:rsidP="0096166B">
            <w:pPr>
              <w:pStyle w:val="NoSpacing"/>
              <w:framePr w:hSpace="0" w:wrap="auto" w:vAnchor="margin" w:hAnchor="text" w:yAlign="inline"/>
            </w:pPr>
            <w:r>
              <w:t>*may be defined in greater detail in the future</w:t>
            </w:r>
          </w:p>
        </w:tc>
        <w:tc>
          <w:tcPr>
            <w:tcW w:w="3798" w:type="dxa"/>
          </w:tcPr>
          <w:p w14:paraId="5FDE8AF2" w14:textId="77777777" w:rsidR="001D7CBC" w:rsidRDefault="001D7CBC" w:rsidP="0096166B">
            <w:pPr>
              <w:pStyle w:val="NoSpacing"/>
              <w:framePr w:hSpace="0" w:wrap="auto" w:vAnchor="margin" w:hAnchor="text" w:yAlign="inline"/>
            </w:pPr>
          </w:p>
        </w:tc>
      </w:tr>
      <w:tr w:rsidR="001D7CBC" w14:paraId="55A46C2F" w14:textId="77777777" w:rsidTr="0096166B">
        <w:trPr>
          <w:cantSplit/>
        </w:trPr>
        <w:tc>
          <w:tcPr>
            <w:tcW w:w="2003" w:type="dxa"/>
          </w:tcPr>
          <w:p w14:paraId="3C70531B" w14:textId="1FD7251D" w:rsidR="001D7CBC" w:rsidRDefault="001D7CBC" w:rsidP="0096166B">
            <w:pPr>
              <w:pStyle w:val="NoSpacing"/>
              <w:framePr w:hSpace="0" w:wrap="auto" w:vAnchor="margin" w:hAnchor="text" w:yAlign="inline"/>
            </w:pPr>
            <w:r>
              <w:t>Valet</w:t>
            </w:r>
          </w:p>
        </w:tc>
        <w:tc>
          <w:tcPr>
            <w:tcW w:w="3549" w:type="dxa"/>
          </w:tcPr>
          <w:p w14:paraId="3C30F8CB" w14:textId="22A37067" w:rsidR="001D7CBC" w:rsidRDefault="001D7CBC" w:rsidP="0096166B">
            <w:pPr>
              <w:pStyle w:val="NoSpacing"/>
              <w:framePr w:hSpace="0" w:wrap="auto" w:vAnchor="margin" w:hAnchor="text" w:yAlign="inline"/>
            </w:pPr>
            <w:r>
              <w:t>subclassOf</w:t>
            </w:r>
          </w:p>
        </w:tc>
        <w:tc>
          <w:tcPr>
            <w:tcW w:w="3798" w:type="dxa"/>
          </w:tcPr>
          <w:p w14:paraId="3DC55040" w14:textId="731BE865" w:rsidR="001D7CBC" w:rsidRDefault="001D7CBC" w:rsidP="0096166B">
            <w:pPr>
              <w:pStyle w:val="NoSpacing"/>
              <w:framePr w:hSpace="0" w:wrap="auto" w:vAnchor="margin" w:hAnchor="text" w:yAlign="inline"/>
            </w:pPr>
            <w:r>
              <w:t>ParkingService</w:t>
            </w:r>
          </w:p>
        </w:tc>
      </w:tr>
      <w:tr w:rsidR="001D7CBC" w14:paraId="6FCC04C4" w14:textId="77777777" w:rsidTr="0096166B">
        <w:trPr>
          <w:cantSplit/>
        </w:trPr>
        <w:tc>
          <w:tcPr>
            <w:tcW w:w="2003" w:type="dxa"/>
          </w:tcPr>
          <w:p w14:paraId="6F9D7B72" w14:textId="00DFD25C" w:rsidR="001D7CBC" w:rsidRDefault="001D7CBC" w:rsidP="0096166B">
            <w:pPr>
              <w:pStyle w:val="NoSpacing"/>
              <w:framePr w:hSpace="0" w:wrap="auto" w:vAnchor="margin" w:hAnchor="text" w:yAlign="inline"/>
            </w:pPr>
            <w:r>
              <w:t>Carwash</w:t>
            </w:r>
          </w:p>
        </w:tc>
        <w:tc>
          <w:tcPr>
            <w:tcW w:w="3549" w:type="dxa"/>
          </w:tcPr>
          <w:p w14:paraId="0795B15D" w14:textId="2595D057" w:rsidR="001D7CBC" w:rsidRDefault="001D7CBC" w:rsidP="0096166B">
            <w:pPr>
              <w:pStyle w:val="NoSpacing"/>
              <w:framePr w:hSpace="0" w:wrap="auto" w:vAnchor="margin" w:hAnchor="text" w:yAlign="inline"/>
            </w:pPr>
            <w:r>
              <w:t>subclassOf</w:t>
            </w:r>
          </w:p>
        </w:tc>
        <w:tc>
          <w:tcPr>
            <w:tcW w:w="3798" w:type="dxa"/>
          </w:tcPr>
          <w:p w14:paraId="14C1F476" w14:textId="7F6666EE" w:rsidR="001D7CBC" w:rsidRDefault="001D7CBC" w:rsidP="0096166B">
            <w:pPr>
              <w:pStyle w:val="NoSpacing"/>
              <w:framePr w:hSpace="0" w:wrap="auto" w:vAnchor="margin" w:hAnchor="text" w:yAlign="inline"/>
            </w:pPr>
            <w:r>
              <w:t>ParkingService</w:t>
            </w:r>
          </w:p>
        </w:tc>
      </w:tr>
      <w:tr w:rsidR="001D7CBC" w14:paraId="6A257D94" w14:textId="77777777" w:rsidTr="0096166B">
        <w:trPr>
          <w:cantSplit/>
        </w:trPr>
        <w:tc>
          <w:tcPr>
            <w:tcW w:w="2003" w:type="dxa"/>
            <w:vMerge w:val="restart"/>
          </w:tcPr>
          <w:p w14:paraId="2F6D8BD1" w14:textId="77777777" w:rsidR="001D7CBC" w:rsidRDefault="001D7CBC" w:rsidP="0096166B">
            <w:pPr>
              <w:pStyle w:val="NoSpacing"/>
              <w:framePr w:hSpace="0" w:wrap="auto" w:vAnchor="margin" w:hAnchor="text" w:yAlign="inline"/>
            </w:pPr>
            <w:r>
              <w:t>ParkingPolicy</w:t>
            </w:r>
          </w:p>
        </w:tc>
        <w:tc>
          <w:tcPr>
            <w:tcW w:w="3549" w:type="dxa"/>
          </w:tcPr>
          <w:p w14:paraId="1899902B" w14:textId="77777777" w:rsidR="001D7CBC" w:rsidRDefault="001D7CBC" w:rsidP="0096166B">
            <w:pPr>
              <w:pStyle w:val="NoSpacing"/>
              <w:framePr w:hSpace="0" w:wrap="auto" w:vAnchor="margin" w:hAnchor="text" w:yAlign="inline"/>
            </w:pPr>
            <w:r>
              <w:t>hasParkingRate</w:t>
            </w:r>
          </w:p>
        </w:tc>
        <w:tc>
          <w:tcPr>
            <w:tcW w:w="3798" w:type="dxa"/>
          </w:tcPr>
          <w:p w14:paraId="563C80C9" w14:textId="77777777" w:rsidR="001D7CBC" w:rsidRDefault="001D7CBC" w:rsidP="0096166B">
            <w:pPr>
              <w:pStyle w:val="NoSpacing"/>
              <w:framePr w:hSpace="0" w:wrap="auto" w:vAnchor="margin" w:hAnchor="text" w:yAlign="inline"/>
            </w:pPr>
            <w:r>
              <w:t>only ParkingRate</w:t>
            </w:r>
          </w:p>
        </w:tc>
      </w:tr>
      <w:tr w:rsidR="001D7CBC" w14:paraId="27A17EA1" w14:textId="77777777" w:rsidTr="0096166B">
        <w:trPr>
          <w:cantSplit/>
        </w:trPr>
        <w:tc>
          <w:tcPr>
            <w:tcW w:w="2003" w:type="dxa"/>
            <w:vMerge/>
          </w:tcPr>
          <w:p w14:paraId="3B4F7972" w14:textId="77777777" w:rsidR="001D7CBC" w:rsidRDefault="001D7CBC" w:rsidP="0096166B">
            <w:pPr>
              <w:pStyle w:val="NoSpacing"/>
              <w:framePr w:hSpace="0" w:wrap="auto" w:vAnchor="margin" w:hAnchor="text" w:yAlign="inline"/>
            </w:pPr>
          </w:p>
        </w:tc>
        <w:tc>
          <w:tcPr>
            <w:tcW w:w="3549" w:type="dxa"/>
          </w:tcPr>
          <w:p w14:paraId="72F2ECB8" w14:textId="77777777" w:rsidR="001D7CBC" w:rsidRDefault="001D7CBC" w:rsidP="0096166B">
            <w:pPr>
              <w:pStyle w:val="NoSpacing"/>
              <w:framePr w:hSpace="0" w:wrap="auto" w:vAnchor="margin" w:hAnchor="text" w:yAlign="inline"/>
            </w:pPr>
            <w:r>
              <w:t>maxDuration</w:t>
            </w:r>
          </w:p>
        </w:tc>
        <w:tc>
          <w:tcPr>
            <w:tcW w:w="3798" w:type="dxa"/>
          </w:tcPr>
          <w:p w14:paraId="6C7034AB" w14:textId="4C1EB989" w:rsidR="001D7CBC" w:rsidRDefault="001D7CBC" w:rsidP="0096166B">
            <w:pPr>
              <w:pStyle w:val="NoSpacing"/>
              <w:framePr w:hSpace="0" w:wrap="auto" w:vAnchor="margin" w:hAnchor="text" w:yAlign="inline"/>
            </w:pPr>
            <w:r>
              <w:t>only time:DurationDescription</w:t>
            </w:r>
          </w:p>
        </w:tc>
      </w:tr>
      <w:tr w:rsidR="001D7CBC" w14:paraId="7EE0DB5B" w14:textId="77777777" w:rsidTr="0096166B">
        <w:trPr>
          <w:cantSplit/>
        </w:trPr>
        <w:tc>
          <w:tcPr>
            <w:tcW w:w="2003" w:type="dxa"/>
            <w:vMerge/>
          </w:tcPr>
          <w:p w14:paraId="7983BFBA" w14:textId="77777777" w:rsidR="001D7CBC" w:rsidRDefault="001D7CBC" w:rsidP="0096166B">
            <w:pPr>
              <w:pStyle w:val="NoSpacing"/>
              <w:framePr w:hSpace="0" w:wrap="auto" w:vAnchor="margin" w:hAnchor="text" w:yAlign="inline"/>
            </w:pPr>
          </w:p>
        </w:tc>
        <w:tc>
          <w:tcPr>
            <w:tcW w:w="3549" w:type="dxa"/>
          </w:tcPr>
          <w:p w14:paraId="4E5F2939" w14:textId="67C8DAC0" w:rsidR="001D7CBC" w:rsidRDefault="00A77D71" w:rsidP="0096166B">
            <w:pPr>
              <w:pStyle w:val="NoSpacing"/>
              <w:framePr w:hSpace="0" w:wrap="auto" w:vAnchor="margin" w:hAnchor="text" w:yAlign="inline"/>
            </w:pPr>
            <w:r>
              <w:t>applies</w:t>
            </w:r>
            <w:r w:rsidR="006568C6">
              <w:t>During</w:t>
            </w:r>
          </w:p>
        </w:tc>
        <w:tc>
          <w:tcPr>
            <w:tcW w:w="3798" w:type="dxa"/>
          </w:tcPr>
          <w:p w14:paraId="33BD43DA" w14:textId="0DCE52AB" w:rsidR="001D7CBC" w:rsidRDefault="001D7CBC" w:rsidP="0096166B">
            <w:pPr>
              <w:pStyle w:val="NoSpacing"/>
              <w:framePr w:hSpace="0" w:wrap="auto" w:vAnchor="margin" w:hAnchor="text" w:yAlign="inline"/>
            </w:pPr>
            <w:r>
              <w:t xml:space="preserve">only </w:t>
            </w:r>
            <w:r w:rsidR="006568C6">
              <w:t>contact:HoursOfOperation</w:t>
            </w:r>
          </w:p>
        </w:tc>
      </w:tr>
      <w:tr w:rsidR="001D7CBC" w14:paraId="7AA24ACE" w14:textId="77777777" w:rsidTr="0096166B">
        <w:trPr>
          <w:cantSplit/>
        </w:trPr>
        <w:tc>
          <w:tcPr>
            <w:tcW w:w="2003" w:type="dxa"/>
            <w:vMerge/>
          </w:tcPr>
          <w:p w14:paraId="64FA05B3" w14:textId="77777777" w:rsidR="001D7CBC" w:rsidRDefault="001D7CBC" w:rsidP="0096166B">
            <w:pPr>
              <w:pStyle w:val="NoSpacing"/>
              <w:framePr w:hSpace="0" w:wrap="auto" w:vAnchor="margin" w:hAnchor="text" w:yAlign="inline"/>
            </w:pPr>
          </w:p>
        </w:tc>
        <w:tc>
          <w:tcPr>
            <w:tcW w:w="3549" w:type="dxa"/>
          </w:tcPr>
          <w:p w14:paraId="66B985A8" w14:textId="3F1CB619" w:rsidR="001D7CBC" w:rsidRDefault="001D7CBC" w:rsidP="0096166B">
            <w:pPr>
              <w:pStyle w:val="NoSpacing"/>
              <w:framePr w:hSpace="0" w:wrap="auto" w:vAnchor="margin" w:hAnchor="text" w:yAlign="inline"/>
            </w:pPr>
            <w:r>
              <w:t>appliesTo</w:t>
            </w:r>
          </w:p>
        </w:tc>
        <w:tc>
          <w:tcPr>
            <w:tcW w:w="3798" w:type="dxa"/>
          </w:tcPr>
          <w:p w14:paraId="764971DE" w14:textId="723CFB8E" w:rsidR="001D7CBC" w:rsidRDefault="001D7CBC" w:rsidP="0096166B">
            <w:pPr>
              <w:pStyle w:val="NoSpacing"/>
              <w:framePr w:hSpace="0" w:wrap="auto" w:vAnchor="margin" w:hAnchor="text" w:yAlign="inline"/>
            </w:pPr>
            <w:r>
              <w:t>only person:Person</w:t>
            </w:r>
          </w:p>
        </w:tc>
      </w:tr>
      <w:tr w:rsidR="001D7CBC" w14:paraId="22D4E5A0" w14:textId="77777777" w:rsidTr="0096166B">
        <w:trPr>
          <w:cantSplit/>
        </w:trPr>
        <w:tc>
          <w:tcPr>
            <w:tcW w:w="2003" w:type="dxa"/>
            <w:vMerge/>
          </w:tcPr>
          <w:p w14:paraId="2580D33D" w14:textId="77777777" w:rsidR="001D7CBC" w:rsidRDefault="001D7CBC" w:rsidP="0096166B">
            <w:pPr>
              <w:pStyle w:val="NoSpacing"/>
              <w:framePr w:hSpace="0" w:wrap="auto" w:vAnchor="margin" w:hAnchor="text" w:yAlign="inline"/>
            </w:pPr>
          </w:p>
        </w:tc>
        <w:tc>
          <w:tcPr>
            <w:tcW w:w="3549" w:type="dxa"/>
          </w:tcPr>
          <w:p w14:paraId="5A3482E8" w14:textId="5C79E857" w:rsidR="001D7CBC" w:rsidRDefault="001D7CBC" w:rsidP="0096166B">
            <w:pPr>
              <w:pStyle w:val="NoSpacing"/>
              <w:framePr w:hSpace="0" w:wrap="auto" w:vAnchor="margin" w:hAnchor="text" w:yAlign="inline"/>
            </w:pPr>
            <w:r>
              <w:t>appliesFor</w:t>
            </w:r>
          </w:p>
        </w:tc>
        <w:tc>
          <w:tcPr>
            <w:tcW w:w="3798" w:type="dxa"/>
          </w:tcPr>
          <w:p w14:paraId="2B8EDD84" w14:textId="707CE285" w:rsidR="001D7CBC" w:rsidRDefault="001D7CBC" w:rsidP="0096166B">
            <w:pPr>
              <w:pStyle w:val="NoSpacing"/>
              <w:framePr w:hSpace="0" w:wrap="auto" w:vAnchor="margin" w:hAnchor="text" w:yAlign="inline"/>
            </w:pPr>
            <w:r>
              <w:t>only vehicle:Vehicle</w:t>
            </w:r>
          </w:p>
        </w:tc>
      </w:tr>
      <w:tr w:rsidR="001D7CBC" w14:paraId="77B128EF" w14:textId="77777777" w:rsidTr="0096166B">
        <w:trPr>
          <w:cantSplit/>
        </w:trPr>
        <w:tc>
          <w:tcPr>
            <w:tcW w:w="2003" w:type="dxa"/>
            <w:vMerge/>
          </w:tcPr>
          <w:p w14:paraId="1DC53134" w14:textId="77777777" w:rsidR="001D7CBC" w:rsidRDefault="001D7CBC" w:rsidP="0096166B">
            <w:pPr>
              <w:pStyle w:val="NoSpacing"/>
              <w:framePr w:hSpace="0" w:wrap="auto" w:vAnchor="margin" w:hAnchor="text" w:yAlign="inline"/>
            </w:pPr>
          </w:p>
        </w:tc>
        <w:tc>
          <w:tcPr>
            <w:tcW w:w="3549" w:type="dxa"/>
          </w:tcPr>
          <w:p w14:paraId="30FD5AF4" w14:textId="627C4E9D" w:rsidR="001D7CBC" w:rsidRDefault="001D7CBC" w:rsidP="0096166B">
            <w:pPr>
              <w:pStyle w:val="NoSpacing"/>
              <w:framePr w:hSpace="0" w:wrap="auto" w:vAnchor="margin" w:hAnchor="text" w:yAlign="inline"/>
            </w:pPr>
            <w:r>
              <w:t>hasGracePeriod</w:t>
            </w:r>
          </w:p>
        </w:tc>
        <w:tc>
          <w:tcPr>
            <w:tcW w:w="3798" w:type="dxa"/>
          </w:tcPr>
          <w:p w14:paraId="02970BED" w14:textId="55E0BC45" w:rsidR="001D7CBC" w:rsidRDefault="001D7CBC" w:rsidP="0096166B">
            <w:pPr>
              <w:pStyle w:val="NoSpacing"/>
              <w:framePr w:hSpace="0" w:wrap="auto" w:vAnchor="margin" w:hAnchor="text" w:yAlign="inline"/>
            </w:pPr>
            <w:r>
              <w:t>max 1 time:DurationDescription</w:t>
            </w:r>
          </w:p>
        </w:tc>
      </w:tr>
      <w:tr w:rsidR="001D7CBC" w14:paraId="3DC4784D" w14:textId="77777777" w:rsidTr="0096166B">
        <w:trPr>
          <w:cantSplit/>
        </w:trPr>
        <w:tc>
          <w:tcPr>
            <w:tcW w:w="2003" w:type="dxa"/>
            <w:vMerge/>
          </w:tcPr>
          <w:p w14:paraId="2AA6977E" w14:textId="77777777" w:rsidR="001D7CBC" w:rsidRDefault="001D7CBC" w:rsidP="0096166B">
            <w:pPr>
              <w:pStyle w:val="NoSpacing"/>
              <w:framePr w:hSpace="0" w:wrap="auto" w:vAnchor="margin" w:hAnchor="text" w:yAlign="inline"/>
            </w:pPr>
          </w:p>
        </w:tc>
        <w:tc>
          <w:tcPr>
            <w:tcW w:w="3549" w:type="dxa"/>
          </w:tcPr>
          <w:p w14:paraId="540E988F" w14:textId="34D3E6BB" w:rsidR="001D7CBC" w:rsidRDefault="001D7CBC" w:rsidP="0096166B">
            <w:pPr>
              <w:pStyle w:val="NoSpacing"/>
              <w:framePr w:hSpace="0" w:wrap="auto" w:vAnchor="margin" w:hAnchor="text" w:yAlign="inline"/>
            </w:pPr>
            <w:r>
              <w:t>excludesPublicHoliday</w:t>
            </w:r>
          </w:p>
        </w:tc>
        <w:tc>
          <w:tcPr>
            <w:tcW w:w="3798" w:type="dxa"/>
          </w:tcPr>
          <w:p w14:paraId="4EFF9358" w14:textId="404752F3" w:rsidR="001D7CBC" w:rsidRDefault="001D7CBC" w:rsidP="0096166B">
            <w:pPr>
              <w:pStyle w:val="NoSpacing"/>
              <w:framePr w:hSpace="0" w:wrap="auto" w:vAnchor="margin" w:hAnchor="text" w:yAlign="inline"/>
            </w:pPr>
            <w:r>
              <w:t>exactly 1 xsd:boolean</w:t>
            </w:r>
          </w:p>
        </w:tc>
      </w:tr>
      <w:tr w:rsidR="00025862" w14:paraId="3EAE689E" w14:textId="77777777" w:rsidTr="0096166B">
        <w:trPr>
          <w:cantSplit/>
        </w:trPr>
        <w:tc>
          <w:tcPr>
            <w:tcW w:w="2003" w:type="dxa"/>
            <w:vMerge w:val="restart"/>
          </w:tcPr>
          <w:p w14:paraId="134C381C" w14:textId="77777777" w:rsidR="00025862" w:rsidRDefault="00025862" w:rsidP="0096166B">
            <w:pPr>
              <w:pStyle w:val="NoSpacing"/>
              <w:framePr w:hSpace="0" w:wrap="auto" w:vAnchor="margin" w:hAnchor="text" w:yAlign="inline"/>
            </w:pPr>
            <w:r>
              <w:t>ParkingRate</w:t>
            </w:r>
          </w:p>
        </w:tc>
        <w:tc>
          <w:tcPr>
            <w:tcW w:w="3549" w:type="dxa"/>
          </w:tcPr>
          <w:p w14:paraId="6E113BFF" w14:textId="77777777" w:rsidR="00025862" w:rsidRDefault="00025862" w:rsidP="0096166B">
            <w:pPr>
              <w:pStyle w:val="NoSpacing"/>
              <w:framePr w:hSpace="0" w:wrap="auto" w:vAnchor="margin" w:hAnchor="text" w:yAlign="inline"/>
            </w:pPr>
            <w:r>
              <w:t>hasMonetaryCost</w:t>
            </w:r>
          </w:p>
        </w:tc>
        <w:tc>
          <w:tcPr>
            <w:tcW w:w="3798" w:type="dxa"/>
          </w:tcPr>
          <w:p w14:paraId="26379DD3" w14:textId="5606A570" w:rsidR="00025862" w:rsidRDefault="00025862" w:rsidP="0096166B">
            <w:pPr>
              <w:pStyle w:val="NoSpacing"/>
              <w:framePr w:hSpace="0" w:wrap="auto" w:vAnchor="margin" w:hAnchor="text" w:yAlign="inline"/>
            </w:pPr>
            <w:r>
              <w:t>only om:MonetaryValue</w:t>
            </w:r>
          </w:p>
        </w:tc>
      </w:tr>
      <w:tr w:rsidR="00025862" w14:paraId="290E6A0F" w14:textId="77777777" w:rsidTr="0096166B">
        <w:trPr>
          <w:cantSplit/>
        </w:trPr>
        <w:tc>
          <w:tcPr>
            <w:tcW w:w="2003" w:type="dxa"/>
            <w:vMerge/>
          </w:tcPr>
          <w:p w14:paraId="43F03B62" w14:textId="77777777" w:rsidR="00025862" w:rsidRDefault="00025862" w:rsidP="0096166B">
            <w:pPr>
              <w:pStyle w:val="NoSpacing"/>
              <w:framePr w:hSpace="0" w:wrap="auto" w:vAnchor="margin" w:hAnchor="text" w:yAlign="inline"/>
            </w:pPr>
          </w:p>
        </w:tc>
        <w:tc>
          <w:tcPr>
            <w:tcW w:w="3549" w:type="dxa"/>
          </w:tcPr>
          <w:p w14:paraId="7222EB1A" w14:textId="77777777" w:rsidR="00025862" w:rsidRDefault="00025862" w:rsidP="0096166B">
            <w:pPr>
              <w:pStyle w:val="NoSpacing"/>
              <w:framePr w:hSpace="0" w:wrap="auto" w:vAnchor="margin" w:hAnchor="text" w:yAlign="inline"/>
            </w:pPr>
            <w:r>
              <w:t>forDuration</w:t>
            </w:r>
          </w:p>
        </w:tc>
        <w:tc>
          <w:tcPr>
            <w:tcW w:w="3798" w:type="dxa"/>
          </w:tcPr>
          <w:p w14:paraId="40A22FBE" w14:textId="511A78C7" w:rsidR="00025862" w:rsidRDefault="00025862" w:rsidP="0096166B">
            <w:pPr>
              <w:pStyle w:val="NoSpacing"/>
              <w:framePr w:hSpace="0" w:wrap="auto" w:vAnchor="margin" w:hAnchor="text" w:yAlign="inline"/>
            </w:pPr>
            <w:r>
              <w:t>only time:DurationDescription</w:t>
            </w:r>
          </w:p>
        </w:tc>
      </w:tr>
      <w:tr w:rsidR="00025862" w14:paraId="45607FCA" w14:textId="77777777" w:rsidTr="0096166B">
        <w:trPr>
          <w:cantSplit/>
        </w:trPr>
        <w:tc>
          <w:tcPr>
            <w:tcW w:w="2003" w:type="dxa"/>
            <w:vMerge/>
          </w:tcPr>
          <w:p w14:paraId="290799B7" w14:textId="77777777" w:rsidR="00025862" w:rsidRDefault="00025862" w:rsidP="0096166B">
            <w:pPr>
              <w:pStyle w:val="NoSpacing"/>
              <w:framePr w:hSpace="0" w:wrap="auto" w:vAnchor="margin" w:hAnchor="text" w:yAlign="inline"/>
            </w:pPr>
          </w:p>
        </w:tc>
        <w:tc>
          <w:tcPr>
            <w:tcW w:w="3549" w:type="dxa"/>
          </w:tcPr>
          <w:p w14:paraId="23A0DA46" w14:textId="77777777" w:rsidR="00025862" w:rsidRDefault="00025862" w:rsidP="0096166B">
            <w:pPr>
              <w:pStyle w:val="NoSpacing"/>
              <w:framePr w:hSpace="0" w:wrap="auto" w:vAnchor="margin" w:hAnchor="text" w:yAlign="inline"/>
            </w:pPr>
            <w:r>
              <w:t>hasPayment</w:t>
            </w:r>
          </w:p>
        </w:tc>
        <w:tc>
          <w:tcPr>
            <w:tcW w:w="3798" w:type="dxa"/>
          </w:tcPr>
          <w:p w14:paraId="6CE26C45" w14:textId="77777777" w:rsidR="00025862" w:rsidRDefault="00025862" w:rsidP="0096166B">
            <w:pPr>
              <w:pStyle w:val="NoSpacing"/>
              <w:framePr w:hSpace="0" w:wrap="auto" w:vAnchor="margin" w:hAnchor="text" w:yAlign="inline"/>
            </w:pPr>
            <w:r>
              <w:t>only ParkingPaymentMethod</w:t>
            </w:r>
          </w:p>
        </w:tc>
      </w:tr>
      <w:tr w:rsidR="00025862" w14:paraId="4732B57B" w14:textId="77777777" w:rsidTr="0096166B">
        <w:trPr>
          <w:cantSplit/>
        </w:trPr>
        <w:tc>
          <w:tcPr>
            <w:tcW w:w="2003" w:type="dxa"/>
            <w:vMerge/>
          </w:tcPr>
          <w:p w14:paraId="00DAF968" w14:textId="77777777" w:rsidR="00025862" w:rsidRDefault="00025862" w:rsidP="0096166B">
            <w:pPr>
              <w:pStyle w:val="NoSpacing"/>
              <w:framePr w:hSpace="0" w:wrap="auto" w:vAnchor="margin" w:hAnchor="text" w:yAlign="inline"/>
            </w:pPr>
          </w:p>
        </w:tc>
        <w:tc>
          <w:tcPr>
            <w:tcW w:w="3549" w:type="dxa"/>
          </w:tcPr>
          <w:p w14:paraId="6B9EBC15" w14:textId="7F68F8F6" w:rsidR="00025862" w:rsidRDefault="00025862" w:rsidP="0096166B">
            <w:pPr>
              <w:pStyle w:val="NoSpacing"/>
              <w:framePr w:hSpace="0" w:wrap="auto" w:vAnchor="margin" w:hAnchor="text" w:yAlign="inline"/>
            </w:pPr>
            <w:r>
              <w:t>appliesTo</w:t>
            </w:r>
          </w:p>
        </w:tc>
        <w:tc>
          <w:tcPr>
            <w:tcW w:w="3798" w:type="dxa"/>
          </w:tcPr>
          <w:p w14:paraId="43A25F66" w14:textId="288B7D15" w:rsidR="00025862" w:rsidRDefault="00025862" w:rsidP="0096166B">
            <w:pPr>
              <w:pStyle w:val="NoSpacing"/>
              <w:framePr w:hSpace="0" w:wrap="auto" w:vAnchor="margin" w:hAnchor="text" w:yAlign="inline"/>
            </w:pPr>
            <w:r>
              <w:t>only person:Person</w:t>
            </w:r>
          </w:p>
        </w:tc>
      </w:tr>
      <w:tr w:rsidR="00025862" w14:paraId="33D30661" w14:textId="77777777" w:rsidTr="0096166B">
        <w:trPr>
          <w:cantSplit/>
        </w:trPr>
        <w:tc>
          <w:tcPr>
            <w:tcW w:w="2003" w:type="dxa"/>
            <w:vMerge/>
          </w:tcPr>
          <w:p w14:paraId="5BE600D2" w14:textId="77777777" w:rsidR="00025862" w:rsidRDefault="00025862" w:rsidP="0096166B">
            <w:pPr>
              <w:pStyle w:val="NoSpacing"/>
              <w:framePr w:hSpace="0" w:wrap="auto" w:vAnchor="margin" w:hAnchor="text" w:yAlign="inline"/>
            </w:pPr>
          </w:p>
        </w:tc>
        <w:tc>
          <w:tcPr>
            <w:tcW w:w="3549" w:type="dxa"/>
          </w:tcPr>
          <w:p w14:paraId="21BA4EFC" w14:textId="1C3605A5" w:rsidR="00025862" w:rsidRDefault="00025862" w:rsidP="0096166B">
            <w:pPr>
              <w:pStyle w:val="NoSpacing"/>
              <w:framePr w:hSpace="0" w:wrap="auto" w:vAnchor="margin" w:hAnchor="text" w:yAlign="inline"/>
            </w:pPr>
            <w:r>
              <w:t>min</w:t>
            </w:r>
            <w:r w:rsidR="00CF71F2">
              <w:t>Parking</w:t>
            </w:r>
            <w:r>
              <w:t>Charge</w:t>
            </w:r>
          </w:p>
        </w:tc>
        <w:tc>
          <w:tcPr>
            <w:tcW w:w="3798" w:type="dxa"/>
          </w:tcPr>
          <w:p w14:paraId="0374D319" w14:textId="26466E3E" w:rsidR="00025862" w:rsidRDefault="00025862" w:rsidP="0096166B">
            <w:pPr>
              <w:pStyle w:val="NoSpacing"/>
              <w:framePr w:hSpace="0" w:wrap="auto" w:vAnchor="margin" w:hAnchor="text" w:yAlign="inline"/>
            </w:pPr>
            <w:r>
              <w:t>only (om:MonetaryValue or time:DurationDescription)</w:t>
            </w:r>
          </w:p>
        </w:tc>
      </w:tr>
      <w:tr w:rsidR="00025862" w14:paraId="5338AA53" w14:textId="77777777" w:rsidTr="0096166B">
        <w:trPr>
          <w:cantSplit/>
        </w:trPr>
        <w:tc>
          <w:tcPr>
            <w:tcW w:w="2003" w:type="dxa"/>
            <w:vMerge/>
          </w:tcPr>
          <w:p w14:paraId="222E5275" w14:textId="77777777" w:rsidR="00025862" w:rsidRDefault="00025862" w:rsidP="0096166B">
            <w:pPr>
              <w:pStyle w:val="NoSpacing"/>
              <w:framePr w:hSpace="0" w:wrap="auto" w:vAnchor="margin" w:hAnchor="text" w:yAlign="inline"/>
            </w:pPr>
          </w:p>
        </w:tc>
        <w:tc>
          <w:tcPr>
            <w:tcW w:w="3549" w:type="dxa"/>
          </w:tcPr>
          <w:p w14:paraId="661E232A" w14:textId="01D3C478" w:rsidR="00025862" w:rsidRDefault="00025862" w:rsidP="0096166B">
            <w:pPr>
              <w:pStyle w:val="NoSpacing"/>
              <w:framePr w:hSpace="0" w:wrap="auto" w:vAnchor="margin" w:hAnchor="text" w:yAlign="inline"/>
            </w:pPr>
            <w:r>
              <w:t>max</w:t>
            </w:r>
            <w:r w:rsidR="00261D05">
              <w:t>Parking</w:t>
            </w:r>
            <w:r>
              <w:t>Cost</w:t>
            </w:r>
          </w:p>
        </w:tc>
        <w:tc>
          <w:tcPr>
            <w:tcW w:w="3798" w:type="dxa"/>
          </w:tcPr>
          <w:p w14:paraId="2D37DD7C" w14:textId="7098CC53" w:rsidR="00025862" w:rsidRDefault="00025862" w:rsidP="0096166B">
            <w:pPr>
              <w:pStyle w:val="NoSpacing"/>
              <w:framePr w:hSpace="0" w:wrap="auto" w:vAnchor="margin" w:hAnchor="text" w:yAlign="inline"/>
            </w:pPr>
            <w:r>
              <w:t>only om:MonetaryValue</w:t>
            </w:r>
          </w:p>
        </w:tc>
      </w:tr>
      <w:tr w:rsidR="00292F36" w14:paraId="2B40D23C" w14:textId="77777777" w:rsidTr="0096166B">
        <w:trPr>
          <w:cantSplit/>
        </w:trPr>
        <w:tc>
          <w:tcPr>
            <w:tcW w:w="2003" w:type="dxa"/>
          </w:tcPr>
          <w:p w14:paraId="52D7E4E9" w14:textId="25106F9D" w:rsidR="00292F36" w:rsidRDefault="00292F36" w:rsidP="0096166B">
            <w:pPr>
              <w:pStyle w:val="NoSpacing"/>
              <w:framePr w:hSpace="0" w:wrap="auto" w:vAnchor="margin" w:hAnchor="text" w:yAlign="inline"/>
            </w:pPr>
            <w:r w:rsidRPr="00466487">
              <w:t>FreeParkingPolicy</w:t>
            </w:r>
          </w:p>
        </w:tc>
        <w:tc>
          <w:tcPr>
            <w:tcW w:w="3549" w:type="dxa"/>
          </w:tcPr>
          <w:p w14:paraId="3F75987C" w14:textId="134C7F3D" w:rsidR="00292F36" w:rsidRDefault="00A54A76" w:rsidP="0096166B">
            <w:pPr>
              <w:pStyle w:val="NoSpacing"/>
              <w:framePr w:hSpace="0" w:wrap="auto" w:vAnchor="margin" w:hAnchor="text" w:yAlign="inline"/>
            </w:pPr>
            <w:r>
              <w:t>hasParkingRate</w:t>
            </w:r>
          </w:p>
        </w:tc>
        <w:tc>
          <w:tcPr>
            <w:tcW w:w="3798" w:type="dxa"/>
          </w:tcPr>
          <w:p w14:paraId="1D679EB9" w14:textId="3D8037AB" w:rsidR="00292F36" w:rsidRDefault="00A54A76" w:rsidP="0096166B">
            <w:pPr>
              <w:pStyle w:val="NoSpacing"/>
              <w:framePr w:hSpace="0" w:wrap="auto" w:vAnchor="margin" w:hAnchor="text" w:yAlign="inline"/>
            </w:pPr>
            <w:r>
              <w:t>only (ParkingRate and hasMonetaryCost only (</w:t>
            </w:r>
            <w:r w:rsidR="00767989">
              <w:t>om:</w:t>
            </w:r>
            <w:r>
              <w:t xml:space="preserve">MonetaryValue and </w:t>
            </w:r>
            <w:r w:rsidR="0056469A">
              <w:t>om:</w:t>
            </w:r>
            <w:r>
              <w:t xml:space="preserve">numerical_value </w:t>
            </w:r>
            <w:r w:rsidR="00BF257D">
              <w:fldChar w:fldCharType="begin"/>
            </w:r>
            <w:r w:rsidR="00DE6FBD">
              <w:instrText xml:space="preserve"> ADDIN EN.CITE &lt;EndNote&gt;&lt;Cite ExcludeYear="1"&gt;&lt;Author&gt;Cox&lt;/Author&gt;&lt;Year&gt;2001&lt;/Year&gt;&lt;IDText&gt;Geography markup language (GML) 2.0&lt;/IDText&gt;&lt;DisplayText&gt;[32]&lt;/DisplayText&gt;&lt;record&gt;&lt;titles&gt;&lt;title&gt;Geography markup language (GML) 2.0&lt;/title&gt;&lt;secondary-title&gt;URL: http://www. opengis. net/gml/01-029/GML2. html&lt;/secondary-title&gt;&lt;/titles&gt;&lt;contributors&gt;&lt;authors&gt;&lt;author&gt;Cox, Simon&lt;/author&gt;&lt;author&gt;Cuthbert, Adrian&lt;/author&gt;&lt;author&gt;Lake, Ron&lt;/author&gt;&lt;author&gt;Martell, Richard&lt;/author&gt;&lt;/authors&gt;&lt;/contributors&gt;&lt;added-date format="utc"&gt;1562954815&lt;/added-date&gt;&lt;ref-type name="Journal Article"&gt;17&lt;/ref-type&gt;&lt;dates&gt;&lt;year&gt;2001&lt;/year&gt;&lt;/dates&gt;&lt;rec-number&gt;15&lt;/rec-number&gt;&lt;last-updated-date format="utc"&gt;1562954815&lt;/last-updated-date&gt;&lt;/record&gt;&lt;/Cite&gt;&lt;/EndNote&gt;</w:instrText>
            </w:r>
            <w:r w:rsidR="00BF257D">
              <w:fldChar w:fldCharType="separate"/>
            </w:r>
            <w:r w:rsidR="00DE6FBD">
              <w:rPr>
                <w:noProof/>
              </w:rPr>
              <w:t>[32]</w:t>
            </w:r>
            <w:r w:rsidR="00BF257D">
              <w:fldChar w:fldCharType="end"/>
            </w:r>
            <w:r>
              <w:t>))</w:t>
            </w:r>
          </w:p>
        </w:tc>
      </w:tr>
    </w:tbl>
    <w:p w14:paraId="6005BD18" w14:textId="77777777" w:rsidR="00891743" w:rsidRDefault="00891743" w:rsidP="00E45F01">
      <w:pPr>
        <w:pStyle w:val="ListParagraph"/>
        <w:numPr>
          <w:ilvl w:val="0"/>
          <w:numId w:val="0"/>
        </w:numPr>
        <w:ind w:left="360"/>
        <w:rPr>
          <w:b/>
        </w:rPr>
      </w:pPr>
    </w:p>
    <w:p w14:paraId="4832D77B" w14:textId="7B55720A" w:rsidR="0096166B" w:rsidRDefault="0096166B" w:rsidP="0096166B">
      <w:pPr>
        <w:pStyle w:val="Caption"/>
        <w:keepNext/>
      </w:pPr>
      <w:bookmarkStart w:id="147" w:name="_Ref41994218"/>
      <w:r>
        <w:lastRenderedPageBreak/>
        <w:t xml:space="preserve">Table </w:t>
      </w:r>
      <w:fldSimple w:instr=" SEQ Table \* ARABIC ">
        <w:r>
          <w:rPr>
            <w:noProof/>
          </w:rPr>
          <w:t>24</w:t>
        </w:r>
      </w:fldSimple>
      <w:bookmarkEnd w:id="147"/>
      <w:r>
        <w:t>: Key properties in the Parking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240"/>
        <w:gridCol w:w="2481"/>
        <w:gridCol w:w="4629"/>
      </w:tblGrid>
      <w:tr w:rsidR="000A1FF2" w14:paraId="39AAB8AB" w14:textId="77777777" w:rsidTr="0096166B">
        <w:tc>
          <w:tcPr>
            <w:tcW w:w="2240" w:type="dxa"/>
            <w:shd w:val="clear" w:color="auto" w:fill="00FFFF"/>
          </w:tcPr>
          <w:p w14:paraId="5F38BF95" w14:textId="77777777" w:rsidR="00891743" w:rsidRDefault="00891743" w:rsidP="0096166B">
            <w:pPr>
              <w:pStyle w:val="NoSpacing"/>
              <w:framePr w:hSpace="0" w:wrap="auto" w:vAnchor="margin" w:hAnchor="text" w:yAlign="inline"/>
            </w:pPr>
            <w:r>
              <w:t>Property</w:t>
            </w:r>
            <w:r>
              <w:tab/>
            </w:r>
          </w:p>
        </w:tc>
        <w:tc>
          <w:tcPr>
            <w:tcW w:w="2481" w:type="dxa"/>
            <w:shd w:val="clear" w:color="auto" w:fill="00FFFF"/>
          </w:tcPr>
          <w:p w14:paraId="1F1AABA5" w14:textId="77777777" w:rsidR="00891743" w:rsidRDefault="00891743" w:rsidP="0096166B">
            <w:pPr>
              <w:pStyle w:val="NoSpacing"/>
              <w:framePr w:hSpace="0" w:wrap="auto" w:vAnchor="margin" w:hAnchor="text" w:yAlign="inline"/>
            </w:pPr>
            <w:r>
              <w:t>Characteristic</w:t>
            </w:r>
          </w:p>
        </w:tc>
        <w:tc>
          <w:tcPr>
            <w:tcW w:w="4629" w:type="dxa"/>
            <w:shd w:val="clear" w:color="auto" w:fill="00FFFF"/>
          </w:tcPr>
          <w:p w14:paraId="5D379DB9" w14:textId="77777777" w:rsidR="00891743" w:rsidRDefault="00891743" w:rsidP="0096166B">
            <w:pPr>
              <w:pStyle w:val="NoSpacing"/>
              <w:framePr w:hSpace="0" w:wrap="auto" w:vAnchor="margin" w:hAnchor="text" w:yAlign="inline"/>
            </w:pPr>
            <w:r>
              <w:t>Value (if applicable)</w:t>
            </w:r>
          </w:p>
        </w:tc>
      </w:tr>
      <w:tr w:rsidR="00916B43" w14:paraId="64E7E773" w14:textId="77777777" w:rsidTr="0096166B">
        <w:tc>
          <w:tcPr>
            <w:tcW w:w="2240" w:type="dxa"/>
            <w:vMerge w:val="restart"/>
          </w:tcPr>
          <w:p w14:paraId="657B58A0" w14:textId="278601FF" w:rsidR="00916B43" w:rsidRDefault="00916B43" w:rsidP="0096166B">
            <w:pPr>
              <w:pStyle w:val="NoSpacing"/>
              <w:framePr w:hSpace="0" w:wrap="auto" w:vAnchor="margin" w:hAnchor="text" w:yAlign="inline"/>
            </w:pPr>
            <w:r>
              <w:t>hasSubParkingArea</w:t>
            </w:r>
          </w:p>
        </w:tc>
        <w:tc>
          <w:tcPr>
            <w:tcW w:w="2481" w:type="dxa"/>
          </w:tcPr>
          <w:p w14:paraId="4803F087" w14:textId="0E794EC0" w:rsidR="00916B43" w:rsidRDefault="00916B43" w:rsidP="0096166B">
            <w:pPr>
              <w:pStyle w:val="NoSpacing"/>
              <w:framePr w:hSpace="0" w:wrap="auto" w:vAnchor="margin" w:hAnchor="text" w:yAlign="inline"/>
            </w:pPr>
            <w:r>
              <w:t>subPropertyOf</w:t>
            </w:r>
          </w:p>
        </w:tc>
        <w:tc>
          <w:tcPr>
            <w:tcW w:w="4629" w:type="dxa"/>
          </w:tcPr>
          <w:p w14:paraId="5A2F554A" w14:textId="48453469" w:rsidR="00916B43" w:rsidRDefault="00916B43" w:rsidP="0096166B">
            <w:pPr>
              <w:pStyle w:val="NoSpacing"/>
              <w:framePr w:hSpace="0" w:wrap="auto" w:vAnchor="margin" w:hAnchor="text" w:yAlign="inline"/>
            </w:pPr>
            <w:r>
              <w:t>mer:hasProperPart</w:t>
            </w:r>
          </w:p>
        </w:tc>
      </w:tr>
      <w:tr w:rsidR="00916B43" w14:paraId="0D638573" w14:textId="77777777" w:rsidTr="0096166B">
        <w:tc>
          <w:tcPr>
            <w:tcW w:w="2240" w:type="dxa"/>
            <w:vMerge/>
          </w:tcPr>
          <w:p w14:paraId="74F91628" w14:textId="77777777" w:rsidR="00916B43" w:rsidRDefault="00916B43" w:rsidP="0096166B">
            <w:pPr>
              <w:pStyle w:val="NoSpacing"/>
              <w:framePr w:hSpace="0" w:wrap="auto" w:vAnchor="margin" w:hAnchor="text" w:yAlign="inline"/>
            </w:pPr>
          </w:p>
        </w:tc>
        <w:tc>
          <w:tcPr>
            <w:tcW w:w="2481" w:type="dxa"/>
          </w:tcPr>
          <w:p w14:paraId="12D3FBFD" w14:textId="1B66099B" w:rsidR="00916B43" w:rsidRDefault="00916B43" w:rsidP="0096166B">
            <w:pPr>
              <w:pStyle w:val="NoSpacing"/>
              <w:framePr w:hSpace="0" w:wrap="auto" w:vAnchor="margin" w:hAnchor="text" w:yAlign="inline"/>
            </w:pPr>
            <w:r>
              <w:t>domain</w:t>
            </w:r>
          </w:p>
        </w:tc>
        <w:tc>
          <w:tcPr>
            <w:tcW w:w="4629" w:type="dxa"/>
          </w:tcPr>
          <w:p w14:paraId="6976CB56" w14:textId="2CB9317B" w:rsidR="00916B43" w:rsidRDefault="00916B43" w:rsidP="0096166B">
            <w:pPr>
              <w:pStyle w:val="NoSpacing"/>
              <w:framePr w:hSpace="0" w:wrap="auto" w:vAnchor="margin" w:hAnchor="text" w:yAlign="inline"/>
            </w:pPr>
            <w:r>
              <w:t>ParkingArea</w:t>
            </w:r>
          </w:p>
        </w:tc>
      </w:tr>
      <w:tr w:rsidR="00916B43" w14:paraId="55A68BCA" w14:textId="77777777" w:rsidTr="0096166B">
        <w:tc>
          <w:tcPr>
            <w:tcW w:w="2240" w:type="dxa"/>
            <w:vMerge/>
          </w:tcPr>
          <w:p w14:paraId="78472EC6" w14:textId="29A5E947" w:rsidR="00916B43" w:rsidRDefault="00916B43" w:rsidP="0096166B">
            <w:pPr>
              <w:pStyle w:val="NoSpacing"/>
              <w:framePr w:hSpace="0" w:wrap="auto" w:vAnchor="margin" w:hAnchor="text" w:yAlign="inline"/>
            </w:pPr>
          </w:p>
        </w:tc>
        <w:tc>
          <w:tcPr>
            <w:tcW w:w="2481" w:type="dxa"/>
          </w:tcPr>
          <w:p w14:paraId="5DDA5578" w14:textId="66FA0B87" w:rsidR="00916B43" w:rsidRDefault="00916B43" w:rsidP="0096166B">
            <w:pPr>
              <w:pStyle w:val="NoSpacing"/>
              <w:framePr w:hSpace="0" w:wrap="auto" w:vAnchor="margin" w:hAnchor="text" w:yAlign="inline"/>
            </w:pPr>
            <w:r>
              <w:t>range</w:t>
            </w:r>
          </w:p>
        </w:tc>
        <w:tc>
          <w:tcPr>
            <w:tcW w:w="4629" w:type="dxa"/>
          </w:tcPr>
          <w:p w14:paraId="1C0DBA08" w14:textId="1CC3D04C" w:rsidR="00916B43" w:rsidRDefault="00916B43" w:rsidP="0096166B">
            <w:pPr>
              <w:pStyle w:val="NoSpacing"/>
              <w:framePr w:hSpace="0" w:wrap="auto" w:vAnchor="margin" w:hAnchor="text" w:yAlign="inline"/>
            </w:pPr>
            <w:r>
              <w:t>ParkingArea</w:t>
            </w:r>
          </w:p>
        </w:tc>
      </w:tr>
      <w:tr w:rsidR="00916B43" w14:paraId="41D544F4" w14:textId="77777777" w:rsidTr="0096166B">
        <w:tc>
          <w:tcPr>
            <w:tcW w:w="2240" w:type="dxa"/>
            <w:vMerge/>
          </w:tcPr>
          <w:p w14:paraId="5256815E" w14:textId="77777777" w:rsidR="00916B43" w:rsidRDefault="00916B43" w:rsidP="0096166B">
            <w:pPr>
              <w:pStyle w:val="NoSpacing"/>
              <w:framePr w:hSpace="0" w:wrap="auto" w:vAnchor="margin" w:hAnchor="text" w:yAlign="inline"/>
            </w:pPr>
          </w:p>
        </w:tc>
        <w:tc>
          <w:tcPr>
            <w:tcW w:w="2481" w:type="dxa"/>
          </w:tcPr>
          <w:p w14:paraId="5BADE3FD" w14:textId="05E6DA2A" w:rsidR="00916B43" w:rsidRDefault="00916B43" w:rsidP="0096166B">
            <w:pPr>
              <w:pStyle w:val="NoSpacing"/>
              <w:framePr w:hSpace="0" w:wrap="auto" w:vAnchor="margin" w:hAnchor="text" w:yAlign="inline"/>
            </w:pPr>
            <w:r>
              <w:t>inverse</w:t>
            </w:r>
          </w:p>
        </w:tc>
        <w:tc>
          <w:tcPr>
            <w:tcW w:w="4629" w:type="dxa"/>
          </w:tcPr>
          <w:p w14:paraId="39104FE1" w14:textId="49795E54" w:rsidR="00916B43" w:rsidRDefault="00916B43" w:rsidP="0096166B">
            <w:pPr>
              <w:pStyle w:val="NoSpacing"/>
              <w:framePr w:hSpace="0" w:wrap="auto" w:vAnchor="margin" w:hAnchor="text" w:yAlign="inline"/>
            </w:pPr>
            <w:r>
              <w:t>subParkingAreaOf</w:t>
            </w:r>
          </w:p>
        </w:tc>
      </w:tr>
      <w:tr w:rsidR="00916B43" w14:paraId="2C8D33E0" w14:textId="77777777" w:rsidTr="0096166B">
        <w:tc>
          <w:tcPr>
            <w:tcW w:w="2240" w:type="dxa"/>
            <w:vMerge w:val="restart"/>
          </w:tcPr>
          <w:p w14:paraId="78CF7568" w14:textId="0349F2F7" w:rsidR="00916B43" w:rsidRDefault="00916B43" w:rsidP="0096166B">
            <w:pPr>
              <w:pStyle w:val="NoSpacing"/>
              <w:framePr w:hSpace="0" w:wrap="auto" w:vAnchor="margin" w:hAnchor="text" w:yAlign="inline"/>
            </w:pPr>
            <w:r>
              <w:t>subParkingAreaOf</w:t>
            </w:r>
          </w:p>
        </w:tc>
        <w:tc>
          <w:tcPr>
            <w:tcW w:w="2481" w:type="dxa"/>
          </w:tcPr>
          <w:p w14:paraId="49D81376" w14:textId="370E008E" w:rsidR="00916B43" w:rsidRDefault="00916B43" w:rsidP="0096166B">
            <w:pPr>
              <w:pStyle w:val="NoSpacing"/>
              <w:framePr w:hSpace="0" w:wrap="auto" w:vAnchor="margin" w:hAnchor="text" w:yAlign="inline"/>
            </w:pPr>
            <w:r>
              <w:t>subPropertyOf</w:t>
            </w:r>
          </w:p>
        </w:tc>
        <w:tc>
          <w:tcPr>
            <w:tcW w:w="4629" w:type="dxa"/>
          </w:tcPr>
          <w:p w14:paraId="016F794D" w14:textId="1056533B" w:rsidR="00916B43" w:rsidRDefault="00916B43" w:rsidP="0096166B">
            <w:pPr>
              <w:pStyle w:val="NoSpacing"/>
              <w:framePr w:hSpace="0" w:wrap="auto" w:vAnchor="margin" w:hAnchor="text" w:yAlign="inline"/>
            </w:pPr>
            <w:r>
              <w:t>mer:properPartOf</w:t>
            </w:r>
          </w:p>
        </w:tc>
      </w:tr>
      <w:tr w:rsidR="00916B43" w14:paraId="29508A0E" w14:textId="77777777" w:rsidTr="0096166B">
        <w:tc>
          <w:tcPr>
            <w:tcW w:w="2240" w:type="dxa"/>
            <w:vMerge/>
          </w:tcPr>
          <w:p w14:paraId="4EF905F0" w14:textId="77777777" w:rsidR="00916B43" w:rsidRDefault="00916B43" w:rsidP="0096166B">
            <w:pPr>
              <w:pStyle w:val="NoSpacing"/>
              <w:framePr w:hSpace="0" w:wrap="auto" w:vAnchor="margin" w:hAnchor="text" w:yAlign="inline"/>
            </w:pPr>
          </w:p>
        </w:tc>
        <w:tc>
          <w:tcPr>
            <w:tcW w:w="2481" w:type="dxa"/>
          </w:tcPr>
          <w:p w14:paraId="4265BA3B" w14:textId="271A583C" w:rsidR="00916B43" w:rsidRDefault="00916B43" w:rsidP="0096166B">
            <w:pPr>
              <w:pStyle w:val="NoSpacing"/>
              <w:framePr w:hSpace="0" w:wrap="auto" w:vAnchor="margin" w:hAnchor="text" w:yAlign="inline"/>
            </w:pPr>
            <w:r>
              <w:t>domain</w:t>
            </w:r>
          </w:p>
        </w:tc>
        <w:tc>
          <w:tcPr>
            <w:tcW w:w="4629" w:type="dxa"/>
          </w:tcPr>
          <w:p w14:paraId="53A62E71" w14:textId="38B7B14A" w:rsidR="00916B43" w:rsidRDefault="00916B43" w:rsidP="0096166B">
            <w:pPr>
              <w:pStyle w:val="NoSpacing"/>
              <w:framePr w:hSpace="0" w:wrap="auto" w:vAnchor="margin" w:hAnchor="text" w:yAlign="inline"/>
            </w:pPr>
            <w:r>
              <w:t>ParkingArea</w:t>
            </w:r>
          </w:p>
        </w:tc>
      </w:tr>
      <w:tr w:rsidR="00916B43" w14:paraId="66CDD0CA" w14:textId="77777777" w:rsidTr="0096166B">
        <w:tc>
          <w:tcPr>
            <w:tcW w:w="2240" w:type="dxa"/>
            <w:vMerge/>
          </w:tcPr>
          <w:p w14:paraId="745AAF53" w14:textId="77777777" w:rsidR="00916B43" w:rsidRDefault="00916B43" w:rsidP="0096166B">
            <w:pPr>
              <w:pStyle w:val="NoSpacing"/>
              <w:framePr w:hSpace="0" w:wrap="auto" w:vAnchor="margin" w:hAnchor="text" w:yAlign="inline"/>
            </w:pPr>
          </w:p>
        </w:tc>
        <w:tc>
          <w:tcPr>
            <w:tcW w:w="2481" w:type="dxa"/>
          </w:tcPr>
          <w:p w14:paraId="560509CC" w14:textId="00CFBFB6" w:rsidR="00916B43" w:rsidRDefault="00916B43" w:rsidP="0096166B">
            <w:pPr>
              <w:pStyle w:val="NoSpacing"/>
              <w:framePr w:hSpace="0" w:wrap="auto" w:vAnchor="margin" w:hAnchor="text" w:yAlign="inline"/>
            </w:pPr>
            <w:r>
              <w:t>range</w:t>
            </w:r>
          </w:p>
        </w:tc>
        <w:tc>
          <w:tcPr>
            <w:tcW w:w="4629" w:type="dxa"/>
          </w:tcPr>
          <w:p w14:paraId="1A55C0B0" w14:textId="3CFA52ED" w:rsidR="00916B43" w:rsidRDefault="00916B43" w:rsidP="0096166B">
            <w:pPr>
              <w:pStyle w:val="NoSpacing"/>
              <w:framePr w:hSpace="0" w:wrap="auto" w:vAnchor="margin" w:hAnchor="text" w:yAlign="inline"/>
            </w:pPr>
            <w:r>
              <w:t>ParkingArea</w:t>
            </w:r>
          </w:p>
        </w:tc>
      </w:tr>
      <w:tr w:rsidR="00916B43" w14:paraId="1AC8FC21" w14:textId="77777777" w:rsidTr="0096166B">
        <w:tc>
          <w:tcPr>
            <w:tcW w:w="2240" w:type="dxa"/>
            <w:vMerge/>
          </w:tcPr>
          <w:p w14:paraId="027C30BF" w14:textId="77777777" w:rsidR="00916B43" w:rsidRDefault="00916B43" w:rsidP="0096166B">
            <w:pPr>
              <w:pStyle w:val="NoSpacing"/>
              <w:framePr w:hSpace="0" w:wrap="auto" w:vAnchor="margin" w:hAnchor="text" w:yAlign="inline"/>
            </w:pPr>
          </w:p>
        </w:tc>
        <w:tc>
          <w:tcPr>
            <w:tcW w:w="2481" w:type="dxa"/>
          </w:tcPr>
          <w:p w14:paraId="7166BC31" w14:textId="3920A612" w:rsidR="00916B43" w:rsidRDefault="00916B43" w:rsidP="0096166B">
            <w:pPr>
              <w:pStyle w:val="NoSpacing"/>
              <w:framePr w:hSpace="0" w:wrap="auto" w:vAnchor="margin" w:hAnchor="text" w:yAlign="inline"/>
            </w:pPr>
            <w:r>
              <w:t>inverse of</w:t>
            </w:r>
          </w:p>
        </w:tc>
        <w:tc>
          <w:tcPr>
            <w:tcW w:w="4629" w:type="dxa"/>
          </w:tcPr>
          <w:p w14:paraId="0D4E9579" w14:textId="63F1F242" w:rsidR="00916B43" w:rsidRDefault="00916B43" w:rsidP="0096166B">
            <w:pPr>
              <w:pStyle w:val="NoSpacing"/>
              <w:framePr w:hSpace="0" w:wrap="auto" w:vAnchor="margin" w:hAnchor="text" w:yAlign="inline"/>
            </w:pPr>
            <w:r>
              <w:t>hasSubParkingArea</w:t>
            </w:r>
          </w:p>
        </w:tc>
      </w:tr>
    </w:tbl>
    <w:p w14:paraId="5759ED18" w14:textId="4A3CF7E7" w:rsidR="004B7120" w:rsidRPr="00616EC9" w:rsidRDefault="004B7120" w:rsidP="0096166B"/>
    <w:p w14:paraId="7D6C247A" w14:textId="78183D64" w:rsidR="005631DB" w:rsidRDefault="005631DB" w:rsidP="004822C7">
      <w:pPr>
        <w:pStyle w:val="Heading3"/>
      </w:pPr>
      <w:r>
        <w:t>Future work</w:t>
      </w:r>
    </w:p>
    <w:p w14:paraId="2793C3AC" w14:textId="103473AC" w:rsidR="00A704AC" w:rsidRDefault="00A704AC" w:rsidP="00A704AC">
      <w:r>
        <w:t xml:space="preserve">A charger for electric vehicles (EV charger) is an amenity which may be provided by some parking spaces. An EV charger has some model and is capable of charging certain classes of vehicles; it may be available or unavailable at a given time. </w:t>
      </w:r>
      <w:r>
        <w:t xml:space="preserve">As EVs increase in popularity, the task of locating suitable parking will become more important. </w:t>
      </w:r>
      <w:r>
        <w:t>Future work should consider availability in more detail: as predetermined based on the scheduled duration of a vehicle’s occupancy, and the time left to charge the vehicle.</w:t>
      </w:r>
    </w:p>
    <w:p w14:paraId="79A3C2AC" w14:textId="4969D605" w:rsidR="00232ADD" w:rsidRPr="003B6261" w:rsidRDefault="004822C7" w:rsidP="00A704AC">
      <w:r>
        <w:t xml:space="preserve">Future work should </w:t>
      </w:r>
      <w:r w:rsidR="00A704AC">
        <w:t xml:space="preserve">also </w:t>
      </w:r>
      <w:r>
        <w:t>elaborate on the definition of c</w:t>
      </w:r>
      <w:r w:rsidR="005631DB">
        <w:t>onstraints to relate the hours of ope</w:t>
      </w:r>
      <w:r w:rsidR="003329EF">
        <w:t xml:space="preserve">ration with the </w:t>
      </w:r>
      <w:r w:rsidR="009250C3">
        <w:t>parking lot’s associated parking policies and their hours of operation: a parking lot should have policies defined during all of its hours of operation.</w:t>
      </w:r>
      <w:r w:rsidR="0096166B">
        <w:t xml:space="preserve"> </w:t>
      </w:r>
      <w:r>
        <w:t>P</w:t>
      </w:r>
      <w:r w:rsidR="00B538A1">
        <w:t xml:space="preserve">arking services may </w:t>
      </w:r>
      <w:r>
        <w:t xml:space="preserve">also </w:t>
      </w:r>
      <w:r w:rsidR="00B538A1">
        <w:t>be defined in greater detail.</w:t>
      </w:r>
    </w:p>
    <w:p w14:paraId="56C1F91E" w14:textId="77777777" w:rsidR="00BD7C89" w:rsidRDefault="00CF11C5" w:rsidP="00EA354A">
      <w:pPr>
        <w:pStyle w:val="Heading2"/>
      </w:pPr>
      <w:bookmarkStart w:id="148" w:name="_Toc41911391"/>
      <w:r>
        <w:t>Public</w:t>
      </w:r>
      <w:r w:rsidR="00BD7C89">
        <w:t xml:space="preserve"> Transit </w:t>
      </w:r>
      <w:commentRangeStart w:id="149"/>
      <w:r w:rsidR="00BD7C89">
        <w:t>Ontology</w:t>
      </w:r>
      <w:bookmarkEnd w:id="148"/>
      <w:commentRangeEnd w:id="149"/>
      <w:r w:rsidR="007D31AC">
        <w:rPr>
          <w:rStyle w:val="CommentReference"/>
          <w:rFonts w:asciiTheme="minorHAnsi" w:eastAsiaTheme="minorEastAsia" w:hAnsiTheme="minorHAnsi"/>
          <w:b w:val="0"/>
          <w:bCs w:val="0"/>
          <w:i w:val="0"/>
          <w:iCs w:val="0"/>
        </w:rPr>
        <w:commentReference w:id="149"/>
      </w:r>
    </w:p>
    <w:p w14:paraId="6A7EE14B" w14:textId="07F0684A" w:rsidR="00D479C9" w:rsidRDefault="00763349" w:rsidP="00D479C9">
      <w:pPr>
        <w:rPr>
          <w:i/>
        </w:rPr>
      </w:pPr>
      <w:hyperlink r:id="rId33" w:history="1">
        <w:r w:rsidR="0089518D">
          <w:rPr>
            <w:rStyle w:val="Hyperlink"/>
            <w:i/>
          </w:rPr>
          <w:t>http://ontology.eil.utoronto.ca/icity/</w:t>
        </w:r>
        <w:r w:rsidR="00624998" w:rsidRPr="00E01611">
          <w:rPr>
            <w:rStyle w:val="Hyperlink"/>
            <w:i/>
          </w:rPr>
          <w:t>PublicTransit.owl</w:t>
        </w:r>
      </w:hyperlink>
    </w:p>
    <w:p w14:paraId="32FB78D1" w14:textId="270A7534" w:rsidR="005A6FB2" w:rsidRPr="005A6FB2" w:rsidRDefault="005A6FB2" w:rsidP="00CF11C5">
      <w:r>
        <w:t>The public transportation system is an important area of study for transportation planning. The infrastructure is subject to analysis when considering travel demand and capabilities in the future. There are also many present-day, operational topics of interest to researchers, as evide</w:t>
      </w:r>
    </w:p>
    <w:p w14:paraId="2095DB95" w14:textId="43ABDAF3" w:rsidR="00CF11C5" w:rsidRPr="00CF11C5" w:rsidRDefault="00CF11C5" w:rsidP="00CF11C5">
      <w:pPr>
        <w:rPr>
          <w:b/>
        </w:rPr>
      </w:pPr>
      <w:r w:rsidRPr="00CF11C5">
        <w:rPr>
          <w:b/>
        </w:rPr>
        <w:t>Namespace: transit</w:t>
      </w:r>
    </w:p>
    <w:p w14:paraId="301594BC" w14:textId="43EAD267" w:rsidR="00D0475D" w:rsidRDefault="00FE6277" w:rsidP="009E4A69">
      <w:pPr>
        <w:pStyle w:val="ListParagraph"/>
      </w:pPr>
      <w:r>
        <w:lastRenderedPageBreak/>
        <w:t>TransitSystem</w:t>
      </w:r>
      <w:r w:rsidR="00D0475D">
        <w:t xml:space="preserve">: A </w:t>
      </w:r>
      <w:r>
        <w:t xml:space="preserve">TransitSystem </w:t>
      </w:r>
      <w:r w:rsidR="00D0475D">
        <w:t xml:space="preserve">is a </w:t>
      </w:r>
      <w:r w:rsidR="00D0475D" w:rsidRPr="0049134E">
        <w:rPr>
          <w:b/>
        </w:rPr>
        <w:t>collection of Routes</w:t>
      </w:r>
      <w:r w:rsidR="0049134E">
        <w:t>.</w:t>
      </w:r>
      <w:r w:rsidR="0049134E">
        <w:br/>
        <w:t xml:space="preserve">A </w:t>
      </w:r>
      <w:r>
        <w:t xml:space="preserve">TransitSystem </w:t>
      </w:r>
      <w:r w:rsidR="0049134E">
        <w:t xml:space="preserve">may be </w:t>
      </w:r>
      <w:r w:rsidR="0049134E" w:rsidRPr="0049134E">
        <w:rPr>
          <w:b/>
        </w:rPr>
        <w:t>accessed by</w:t>
      </w:r>
      <w:r w:rsidR="0049134E">
        <w:t xml:space="preserve"> some Fare or Transit Pass.</w:t>
      </w:r>
    </w:p>
    <w:p w14:paraId="46F7AD37" w14:textId="1DE67030" w:rsidR="008E6E32" w:rsidRDefault="00D0475D" w:rsidP="009E4A69">
      <w:pPr>
        <w:pStyle w:val="ListParagraph"/>
      </w:pPr>
      <w:r>
        <w:t>Route</w:t>
      </w:r>
      <w:r w:rsidR="0063407C">
        <w:t xml:space="preserve">: A Route </w:t>
      </w:r>
      <w:r w:rsidR="0063407C" w:rsidRPr="0049134E">
        <w:t xml:space="preserve">consists of a series of Route </w:t>
      </w:r>
      <w:r w:rsidR="007D3675">
        <w:t xml:space="preserve">Links and may </w:t>
      </w:r>
      <w:r w:rsidR="00322525">
        <w:t>be divided into</w:t>
      </w:r>
      <w:r w:rsidR="007D3675">
        <w:t xml:space="preserve"> Route Sections</w:t>
      </w:r>
      <w:r w:rsidR="0063407C">
        <w:t>.</w:t>
      </w:r>
      <w:r w:rsidR="0063407C">
        <w:br/>
        <w:t xml:space="preserve">A Route has some </w:t>
      </w:r>
      <w:r w:rsidR="0063407C" w:rsidRPr="0049134E">
        <w:t>directionality</w:t>
      </w:r>
      <w:r w:rsidR="007D3675">
        <w:t xml:space="preserve"> (captured by the route links)</w:t>
      </w:r>
      <w:r w:rsidR="004A66F6">
        <w:t>.</w:t>
      </w:r>
    </w:p>
    <w:p w14:paraId="26BCE44F" w14:textId="7FAD0187" w:rsidR="00D0475D" w:rsidRDefault="00D0475D" w:rsidP="009E4A69">
      <w:pPr>
        <w:pStyle w:val="ListParagraph"/>
      </w:pPr>
      <w:r>
        <w:t>Route Section</w:t>
      </w:r>
      <w:r w:rsidR="0063407C">
        <w:t xml:space="preserve">: A Route Section </w:t>
      </w:r>
      <w:r w:rsidR="007D3675">
        <w:t xml:space="preserve">is part of some Route and </w:t>
      </w:r>
      <w:r w:rsidR="0063407C" w:rsidRPr="00E42B68">
        <w:t>consists of</w:t>
      </w:r>
      <w:r w:rsidR="0063407C">
        <w:t xml:space="preserve"> Route Links.</w:t>
      </w:r>
      <w:r w:rsidR="004A66F6">
        <w:br/>
        <w:t xml:space="preserve">A Route Section </w:t>
      </w:r>
      <w:r w:rsidR="003044E9">
        <w:t>begins and ends a</w:t>
      </w:r>
      <w:r w:rsidR="00365B56">
        <w:t>t a Stop Point.</w:t>
      </w:r>
    </w:p>
    <w:p w14:paraId="378F6F8F" w14:textId="1B367685" w:rsidR="00D0475D" w:rsidRDefault="00D0475D" w:rsidP="009E4A69">
      <w:pPr>
        <w:pStyle w:val="ListParagraph"/>
      </w:pPr>
      <w:r>
        <w:t>Route Link</w:t>
      </w:r>
      <w:r w:rsidR="0063407C">
        <w:t xml:space="preserve">: </w:t>
      </w:r>
      <w:r w:rsidR="00E42B68">
        <w:t xml:space="preserve">A Route Link is part of some Route. It </w:t>
      </w:r>
      <w:r w:rsidR="008A718B">
        <w:t>is a primitive element of a route, operating on single</w:t>
      </w:r>
      <w:r w:rsidR="009E4A69">
        <w:t xml:space="preserve"> Arc</w:t>
      </w:r>
      <w:r w:rsidR="00E42B68">
        <w:t xml:space="preserve"> or Link within the transportation system.</w:t>
      </w:r>
    </w:p>
    <w:p w14:paraId="14B79805" w14:textId="22969D4D" w:rsidR="0063407C" w:rsidRDefault="0063407C" w:rsidP="009E4A69">
      <w:pPr>
        <w:pStyle w:val="ListParagraph"/>
      </w:pPr>
      <w:r>
        <w:t xml:space="preserve">Stop Point: A Stop Point marks the </w:t>
      </w:r>
      <w:r w:rsidRPr="0049134E">
        <w:rPr>
          <w:b/>
        </w:rPr>
        <w:t>start or end of</w:t>
      </w:r>
      <w:r>
        <w:t xml:space="preserve"> a Route Link</w:t>
      </w:r>
      <w:r w:rsidR="009344B6">
        <w:t xml:space="preserve"> (e.g. a subway stop or bus stop)</w:t>
      </w:r>
      <w:r>
        <w:t>.</w:t>
      </w:r>
      <w:r w:rsidR="008B1472">
        <w:br/>
        <w:t>A Stop Point is a subclass of a Node, as defined in the Transportation System ontology.</w:t>
      </w:r>
      <w:r>
        <w:br/>
      </w:r>
      <w:r w:rsidR="008B1472">
        <w:t>Like a Node, a</w:t>
      </w:r>
      <w:r>
        <w:t xml:space="preserve"> Stop Point </w:t>
      </w:r>
      <w:r w:rsidRPr="0049134E">
        <w:rPr>
          <w:b/>
        </w:rPr>
        <w:t>has a</w:t>
      </w:r>
      <w:r w:rsidR="008B1472">
        <w:rPr>
          <w:b/>
        </w:rPr>
        <w:t>n associated</w:t>
      </w:r>
      <w:r w:rsidRPr="0049134E">
        <w:rPr>
          <w:b/>
        </w:rPr>
        <w:t xml:space="preserve"> Location</w:t>
      </w:r>
      <w:r>
        <w:t>.</w:t>
      </w:r>
      <w:r>
        <w:br/>
        <w:t>A Person may enter or exit the transit vehicle at a Stop Point.</w:t>
      </w:r>
    </w:p>
    <w:p w14:paraId="1218DA35" w14:textId="4D181069" w:rsidR="003A0FD1" w:rsidRDefault="00D23F24" w:rsidP="003A0FD1">
      <w:pPr>
        <w:pStyle w:val="ListParagraph"/>
        <w:numPr>
          <w:ilvl w:val="0"/>
          <w:numId w:val="0"/>
        </w:numPr>
        <w:ind w:left="720"/>
      </w:pPr>
      <w:r>
        <w:t xml:space="preserve">(to do: </w:t>
      </w:r>
      <w:r w:rsidR="00E87413">
        <w:t>Station subclass of StopPoint</w:t>
      </w:r>
      <w:r>
        <w:t>)</w:t>
      </w:r>
    </w:p>
    <w:p w14:paraId="0C448198" w14:textId="4E5EF2B5" w:rsidR="003A0FD1" w:rsidRPr="00774659" w:rsidRDefault="003A0FD1" w:rsidP="003C429B">
      <w:pPr>
        <w:pStyle w:val="ListParagraph"/>
      </w:pPr>
      <w:r w:rsidRPr="00774659">
        <w:t>Station</w:t>
      </w:r>
      <w:r w:rsidR="00517F8F">
        <w:t>StopPoint</w:t>
      </w:r>
      <w:r w:rsidRPr="00774659">
        <w:t>: A Station</w:t>
      </w:r>
      <w:r w:rsidR="00517F8F">
        <w:t>StopPoint</w:t>
      </w:r>
      <w:r w:rsidRPr="00774659">
        <w:t xml:space="preserve"> is a specialized type of Stop Point that contains multiple Stop Points. </w:t>
      </w:r>
      <w:r w:rsidR="00517F8F">
        <w:t>This is distinct from the Station itself (the building).</w:t>
      </w:r>
    </w:p>
    <w:p w14:paraId="46AFEC98" w14:textId="237896D0" w:rsidR="003C429B" w:rsidRDefault="008B1472" w:rsidP="003C429B">
      <w:pPr>
        <w:pStyle w:val="ListParagraph"/>
      </w:pPr>
      <w:r>
        <w:t xml:space="preserve">Transit Incidents, broadly, </w:t>
      </w:r>
      <w:r w:rsidR="00C24958">
        <w:t>are events of interest that occur on a particular transit trip. Typically, they are problematic, unplanned issues resulting in some delay.</w:t>
      </w:r>
      <w:r w:rsidR="00C24958">
        <w:br/>
      </w:r>
      <w:r>
        <w:t xml:space="preserve">A </w:t>
      </w:r>
      <w:r w:rsidR="003C429B">
        <w:t xml:space="preserve">TransitIncident </w:t>
      </w:r>
      <w:r>
        <w:t xml:space="preserve">is a </w:t>
      </w:r>
      <w:r w:rsidR="003C429B">
        <w:t>subclass of Activity</w:t>
      </w:r>
      <w:r>
        <w:t>.</w:t>
      </w:r>
      <w:r w:rsidR="003C429B">
        <w:br/>
      </w:r>
      <w:r w:rsidR="00C24958">
        <w:t>It is associated with some station or stop point.</w:t>
      </w:r>
      <w:r w:rsidR="003C429B">
        <w:br/>
      </w:r>
      <w:r w:rsidR="00C24958">
        <w:t xml:space="preserve">An incident may be described (and so classified) by a predefined code: </w:t>
      </w:r>
      <w:r w:rsidR="003C429B">
        <w:t>hasCode only xsd:String</w:t>
      </w:r>
      <w:r w:rsidR="001B6C71">
        <w:t>.</w:t>
      </w:r>
      <w:r w:rsidR="003C429B">
        <w:br/>
      </w:r>
      <w:r w:rsidR="00C24958">
        <w:t xml:space="preserve">An incident </w:t>
      </w:r>
      <w:r w:rsidR="001B6C71">
        <w:t>will have some resulting caused gap (i.e. the time from the incident until the next train arrives at the station).</w:t>
      </w:r>
      <w:r w:rsidR="00CF54F2">
        <w:t xml:space="preserve"> </w:t>
      </w:r>
    </w:p>
    <w:p w14:paraId="66145CD5" w14:textId="61ACD83B" w:rsidR="003C429B" w:rsidRDefault="003C429B" w:rsidP="001F0377">
      <w:pPr>
        <w:pStyle w:val="ListParagraph"/>
      </w:pPr>
      <w:r w:rsidRPr="004C00EA">
        <w:t>TransitTrip</w:t>
      </w:r>
      <w:r>
        <w:t xml:space="preserve"> </w:t>
      </w:r>
      <w:r w:rsidR="00C24958">
        <w:t xml:space="preserve">is a </w:t>
      </w:r>
      <w:r>
        <w:t>subclass of Trip</w:t>
      </w:r>
      <w:r w:rsidR="00C24958">
        <w:t xml:space="preserve">. </w:t>
      </w:r>
      <w:r>
        <w:br/>
      </w:r>
      <w:r w:rsidR="00C24958">
        <w:t>Transit Trips have specific restrictions and specialized properties. A Transit Trip occurs on some predefined route. A Transit Trip may also describe</w:t>
      </w:r>
      <w:r w:rsidR="000407A9">
        <w:t xml:space="preserve"> a trip on</w:t>
      </w:r>
      <w:r w:rsidR="00C24958">
        <w:t xml:space="preserve"> some smaller part of a Route, i.e. a Route Link. </w:t>
      </w:r>
      <w:r w:rsidR="000407A9">
        <w:t>I</w:t>
      </w:r>
      <w:r w:rsidR="000566DF">
        <w:t>n exceptional cases,</w:t>
      </w:r>
      <w:r w:rsidR="000407A9">
        <w:t xml:space="preserve"> is possible that a TransitTrip may occur </w:t>
      </w:r>
      <w:r w:rsidR="000407A9">
        <w:lastRenderedPageBreak/>
        <w:t xml:space="preserve">off-route (e.g. </w:t>
      </w:r>
      <w:r w:rsidR="000566DF">
        <w:t xml:space="preserve">detours). </w:t>
      </w:r>
      <w:r w:rsidR="00C24958">
        <w:t>The start and destination of a Tran</w:t>
      </w:r>
      <w:r w:rsidR="00B81F3A">
        <w:t>s</w:t>
      </w:r>
      <w:r w:rsidR="00C24958">
        <w:t>it Trip must be a Stop Point, and all Tr</w:t>
      </w:r>
      <w:r w:rsidR="00B02A71">
        <w:t>ansit Trips must be performed with</w:t>
      </w:r>
      <w:r w:rsidR="00C24958">
        <w:t xml:space="preserve"> a </w:t>
      </w:r>
      <w:r w:rsidR="00E76345">
        <w:t>Transit Vehicle</w:t>
      </w:r>
      <w:r w:rsidR="00384357">
        <w:t>.</w:t>
      </w:r>
    </w:p>
    <w:p w14:paraId="3ACF0C97" w14:textId="3A0EDE71" w:rsidR="0097309C" w:rsidRDefault="00B00C9B" w:rsidP="001F0377">
      <w:pPr>
        <w:pStyle w:val="ListParagraph"/>
      </w:pPr>
      <w:r w:rsidRPr="004C00EA">
        <w:t>Scheduled</w:t>
      </w:r>
      <w:r w:rsidR="0097309C" w:rsidRPr="004C00EA">
        <w:t>TransitTrip</w:t>
      </w:r>
      <w:r w:rsidR="0097309C">
        <w:t xml:space="preserve"> is a type of RecurringEvent that only has TransitTrips as occurrences.</w:t>
      </w:r>
      <w:r w:rsidR="000566DF">
        <w:t xml:space="preserve"> A </w:t>
      </w:r>
      <w:r>
        <w:t>Scheduled</w:t>
      </w:r>
      <w:r w:rsidR="000566DF">
        <w:t>TransitTrip is scheduled on some Route, RouteLink, or RouteSection</w:t>
      </w:r>
      <w:r w:rsidR="00E575F2">
        <w:t xml:space="preserve">, however it is not necessarily the case that the trip is accessible to travelers at the beginning stop point. It is possible that the scheduled trip will not pick up any passengers, or that passengers must pre-arrange in order to be picked up by the scheduled trip. </w:t>
      </w:r>
      <w:r w:rsidR="006D6F57">
        <w:t>A Scheduled Transit Trip may have a pick-up type and/or drop-off type</w:t>
      </w:r>
      <w:r w:rsidR="007C1549">
        <w:t xml:space="preserve"> as defined by some Trip Access Arrangement Type</w:t>
      </w:r>
      <w:r w:rsidR="006D6F57">
        <w:t>: as scheduled, not available, arranged with agency, or arranged with driver.</w:t>
      </w:r>
      <w:r w:rsidR="00790069">
        <w:br/>
        <w:t>ScheduledTransitTrips may be used to specify route and stop timetables.</w:t>
      </w:r>
      <w:r w:rsidR="006A3E39">
        <w:t xml:space="preserve"> Like a TransitTrip, a ScheduledTransitTrip may be described as inbound or outbound with the isOutbound data property.</w:t>
      </w:r>
      <w:r w:rsidR="00C33918">
        <w:t xml:space="preserve"> Scheduled trips may be defined to require only the assignment of vehicles that accommodate a wheelchair rider(s); this property may be captured with the isWheelchairAccessible data property.</w:t>
      </w:r>
      <w:r w:rsidR="0097309C">
        <w:br/>
      </w:r>
      <w:r w:rsidR="00B9425B" w:rsidRPr="002E4131">
        <w:t xml:space="preserve">The start and </w:t>
      </w:r>
      <w:r w:rsidR="00E575F2" w:rsidRPr="002E4131">
        <w:t>end times of scheduled (</w:t>
      </w:r>
      <w:r w:rsidR="000566DF" w:rsidRPr="002E4131">
        <w:t>recurring</w:t>
      </w:r>
      <w:r w:rsidR="00E575F2" w:rsidRPr="002E4131">
        <w:t>)</w:t>
      </w:r>
      <w:r w:rsidR="000566DF" w:rsidRPr="002E4131">
        <w:t xml:space="preserve"> transit trip</w:t>
      </w:r>
      <w:r w:rsidR="00B9425B" w:rsidRPr="002E4131">
        <w:t xml:space="preserve">s may be used to specify </w:t>
      </w:r>
      <w:r w:rsidR="002E4131" w:rsidRPr="002E4131">
        <w:t>route and stop timetables.</w:t>
      </w:r>
    </w:p>
    <w:p w14:paraId="4ABBC78F" w14:textId="2907F211" w:rsidR="00841E6A" w:rsidRPr="00D75E15" w:rsidRDefault="00292F57" w:rsidP="001F0377">
      <w:pPr>
        <w:pStyle w:val="ListParagraph"/>
      </w:pPr>
      <w:r>
        <w:t xml:space="preserve">TransitVehicle is a </w:t>
      </w:r>
      <w:r w:rsidR="00841E6A">
        <w:t>subclass of Vehicle</w:t>
      </w:r>
      <w:r>
        <w:t xml:space="preserve">. </w:t>
      </w:r>
      <w:r>
        <w:br/>
        <w:t xml:space="preserve">A TransitVehicle has a </w:t>
      </w:r>
      <w:r w:rsidR="00696518">
        <w:t xml:space="preserve">transit </w:t>
      </w:r>
      <w:r>
        <w:t>vehicle id.</w:t>
      </w:r>
      <w:r w:rsidR="00696518">
        <w:t xml:space="preserve"> This refers to the identifier assigned by the transit authority, as opposed to a serial number.</w:t>
      </w:r>
      <w:r>
        <w:br/>
        <w:t>Transit Vehicles are owned and operated by some transit authority. There are specialized types of transit vehicles (e.g. different types of streetcars), and a restricted set of modes. Transit Vehicles typically only operate on pre-defined routes, however there are exceptions (e.g. detours, travel for maintenance, etc).</w:t>
      </w:r>
    </w:p>
    <w:p w14:paraId="624FADD7" w14:textId="77777777" w:rsidR="00D0475D" w:rsidRDefault="00B65F67" w:rsidP="009E4A69">
      <w:pPr>
        <w:pStyle w:val="ListParagraph"/>
      </w:pPr>
      <w:r>
        <w:t>AccessMethod</w:t>
      </w:r>
      <w:r w:rsidR="0049134E">
        <w:t>: A</w:t>
      </w:r>
      <w:r>
        <w:t xml:space="preserve">n Access Method </w:t>
      </w:r>
      <w:r w:rsidR="0049134E">
        <w:t xml:space="preserve">is the means of </w:t>
      </w:r>
      <w:r w:rsidR="0049134E" w:rsidRPr="0049134E">
        <w:rPr>
          <w:b/>
        </w:rPr>
        <w:t xml:space="preserve">access </w:t>
      </w:r>
      <w:r w:rsidR="0049134E">
        <w:rPr>
          <w:b/>
        </w:rPr>
        <w:t xml:space="preserve">to </w:t>
      </w:r>
      <w:r>
        <w:t>a Line</w:t>
      </w:r>
      <w:r>
        <w:br/>
        <w:t>An</w:t>
      </w:r>
      <w:r w:rsidR="0049134E">
        <w:t xml:space="preserve"> </w:t>
      </w:r>
      <w:r>
        <w:t>AccessMethod</w:t>
      </w:r>
      <w:r w:rsidRPr="0049134E">
        <w:rPr>
          <w:b/>
        </w:rPr>
        <w:t xml:space="preserve"> </w:t>
      </w:r>
      <w:r w:rsidR="0049134E" w:rsidRPr="0049134E">
        <w:rPr>
          <w:b/>
        </w:rPr>
        <w:t>has a Monetary Value</w:t>
      </w:r>
      <w:r w:rsidR="0049134E">
        <w:t>.</w:t>
      </w:r>
      <w:r w:rsidR="0049134E">
        <w:br/>
        <w:t>A</w:t>
      </w:r>
      <w:r>
        <w:t>n</w:t>
      </w:r>
      <w:r w:rsidR="0049134E">
        <w:t xml:space="preserve"> </w:t>
      </w:r>
      <w:r>
        <w:t xml:space="preserve">AccessMethod </w:t>
      </w:r>
      <w:r w:rsidR="0049134E">
        <w:t xml:space="preserve">may be </w:t>
      </w:r>
      <w:r w:rsidR="0049134E" w:rsidRPr="0049134E">
        <w:rPr>
          <w:b/>
        </w:rPr>
        <w:t>valid for</w:t>
      </w:r>
      <w:r w:rsidR="0049134E">
        <w:t xml:space="preserve"> a specific distance or time.</w:t>
      </w:r>
    </w:p>
    <w:p w14:paraId="25CCE986" w14:textId="77777777" w:rsidR="00481D2C" w:rsidRDefault="00481D2C" w:rsidP="009E4A69">
      <w:pPr>
        <w:pStyle w:val="ListParagraph"/>
      </w:pPr>
      <w:r w:rsidRPr="00CF206D">
        <w:t>Route</w:t>
      </w:r>
      <w:r w:rsidR="00D85E96" w:rsidRPr="00CF206D">
        <w:t>Timetable</w:t>
      </w:r>
      <w:r w:rsidR="00D85E96">
        <w:t xml:space="preserve">: A Timetable </w:t>
      </w:r>
      <w:r w:rsidR="00087D57">
        <w:t>represents schedule information for</w:t>
      </w:r>
      <w:r w:rsidR="00D85E96" w:rsidRPr="0049134E">
        <w:rPr>
          <w:b/>
        </w:rPr>
        <w:t xml:space="preserve"> </w:t>
      </w:r>
      <w:r>
        <w:t>a particular Route</w:t>
      </w:r>
      <w:r w:rsidR="00D85E96">
        <w:t>, or Route Link.</w:t>
      </w:r>
      <w:r w:rsidR="00D85E96">
        <w:br/>
        <w:t xml:space="preserve">A </w:t>
      </w:r>
      <w:r>
        <w:t>Route</w:t>
      </w:r>
      <w:r w:rsidR="00D85E96">
        <w:t xml:space="preserve">Timetable has an </w:t>
      </w:r>
      <w:r w:rsidR="00D85E96" w:rsidRPr="00CC62A3">
        <w:rPr>
          <w:b/>
        </w:rPr>
        <w:t>expected travel time</w:t>
      </w:r>
      <w:r w:rsidR="00D85E96">
        <w:rPr>
          <w:b/>
        </w:rPr>
        <w:t xml:space="preserve"> (Duration)</w:t>
      </w:r>
      <w:r>
        <w:t xml:space="preserve"> for the Route, or Route Link.</w:t>
      </w:r>
    </w:p>
    <w:p w14:paraId="41277A0B" w14:textId="77777777" w:rsidR="00D85E96" w:rsidRDefault="00D85E96" w:rsidP="009E4A69">
      <w:pPr>
        <w:pStyle w:val="ListParagraph"/>
      </w:pPr>
      <w:r>
        <w:lastRenderedPageBreak/>
        <w:t xml:space="preserve">A </w:t>
      </w:r>
      <w:r w:rsidR="00481D2C">
        <w:t>Stop</w:t>
      </w:r>
      <w:r>
        <w:t xml:space="preserve">Timetable has an </w:t>
      </w:r>
      <w:r w:rsidRPr="00CC62A3">
        <w:rPr>
          <w:b/>
        </w:rPr>
        <w:t>expected arrival time</w:t>
      </w:r>
      <w:r>
        <w:rPr>
          <w:b/>
        </w:rPr>
        <w:t xml:space="preserve"> (Time Instant)</w:t>
      </w:r>
      <w:r>
        <w:t xml:space="preserve"> for </w:t>
      </w:r>
      <w:r w:rsidR="00481D2C">
        <w:t>some Stop Point.</w:t>
      </w:r>
    </w:p>
    <w:p w14:paraId="156ADFCD" w14:textId="67A02875" w:rsidR="002D7688" w:rsidRDefault="002D7688" w:rsidP="009E4A69">
      <w:pPr>
        <w:pStyle w:val="ListParagraph"/>
      </w:pPr>
      <w:r>
        <w:t xml:space="preserve">VehicleBlock: </w:t>
      </w:r>
      <w:r w:rsidR="00B71544" w:rsidRPr="00B71544">
        <w:t>A Vehicle Block represents a grouping of transit trips to be allocated to a particular vehicle. A transit trip is part of a single block and each block may contain multiple transit trips, therefore the allocatedFor property relating vehicle blocks and transit trips is inverse functional. Each block may be allocated multiple vehicles, but only one vehicle at a given point in time therefore the allocatedTo property which relates vehicle blocks to vehicles is functional.</w:t>
      </w:r>
    </w:p>
    <w:p w14:paraId="063CFE94" w14:textId="15FC7FC7" w:rsidR="00A860B1" w:rsidRDefault="00A860B1" w:rsidP="009E4A69">
      <w:pPr>
        <w:pStyle w:val="ListParagraph"/>
      </w:pPr>
      <w:r>
        <w:t>Two complementary properties (one object and one data property) have been added to capture information regarding transit passes. The data property provides a simply Boolean value to capture whether a person (at some time) has a transit pass; whereas the object property provides the ability to associate a particular transit pass (with some properties regarding, for example, its access, cost, and balance).</w:t>
      </w:r>
    </w:p>
    <w:tbl>
      <w:tblPr>
        <w:tblStyle w:val="TableGrid"/>
        <w:tblpPr w:leftFromText="180" w:rightFromText="180" w:vertAnchor="text" w:horzAnchor="margin" w:tblpY="128"/>
        <w:tblW w:w="0" w:type="auto"/>
        <w:tblLook w:val="04A0" w:firstRow="1" w:lastRow="0" w:firstColumn="1" w:lastColumn="0" w:noHBand="0" w:noVBand="1"/>
      </w:tblPr>
      <w:tblGrid>
        <w:gridCol w:w="2575"/>
        <w:gridCol w:w="3189"/>
        <w:gridCol w:w="3586"/>
      </w:tblGrid>
      <w:tr w:rsidR="00BF3CFC" w14:paraId="1B8037D3" w14:textId="77777777" w:rsidTr="00022B45">
        <w:trPr>
          <w:cantSplit/>
        </w:trPr>
        <w:tc>
          <w:tcPr>
            <w:tcW w:w="2575" w:type="dxa"/>
            <w:shd w:val="clear" w:color="auto" w:fill="00FFFF"/>
          </w:tcPr>
          <w:p w14:paraId="2281D2F6" w14:textId="77777777" w:rsidR="00BF3CFC" w:rsidRDefault="00BF3CFC" w:rsidP="00BA5A7B">
            <w:r>
              <w:t>Object</w:t>
            </w:r>
          </w:p>
        </w:tc>
        <w:tc>
          <w:tcPr>
            <w:tcW w:w="3189" w:type="dxa"/>
            <w:shd w:val="clear" w:color="auto" w:fill="00FFFF"/>
          </w:tcPr>
          <w:p w14:paraId="6986EE79" w14:textId="77777777" w:rsidR="00BF3CFC" w:rsidRDefault="00BF3CFC" w:rsidP="00BA5A7B">
            <w:r>
              <w:t>Property</w:t>
            </w:r>
          </w:p>
        </w:tc>
        <w:tc>
          <w:tcPr>
            <w:tcW w:w="3586" w:type="dxa"/>
            <w:shd w:val="clear" w:color="auto" w:fill="00FFFF"/>
          </w:tcPr>
          <w:p w14:paraId="78778041" w14:textId="77777777" w:rsidR="00BF3CFC" w:rsidRDefault="00BF3CFC" w:rsidP="00BA5A7B">
            <w:r>
              <w:t>Value</w:t>
            </w:r>
          </w:p>
        </w:tc>
      </w:tr>
      <w:tr w:rsidR="000F4675" w14:paraId="588EE002" w14:textId="77777777" w:rsidTr="00022B45">
        <w:trPr>
          <w:cantSplit/>
        </w:trPr>
        <w:tc>
          <w:tcPr>
            <w:tcW w:w="2575" w:type="dxa"/>
            <w:vMerge w:val="restart"/>
          </w:tcPr>
          <w:p w14:paraId="20EA5705" w14:textId="77777777" w:rsidR="000F4675" w:rsidRDefault="000F4675" w:rsidP="00BA5A7B">
            <w:r>
              <w:t>TransitSystemPD</w:t>
            </w:r>
          </w:p>
        </w:tc>
        <w:tc>
          <w:tcPr>
            <w:tcW w:w="3189" w:type="dxa"/>
          </w:tcPr>
          <w:p w14:paraId="59192B97" w14:textId="77777777" w:rsidR="000F4675" w:rsidRDefault="000F4675" w:rsidP="00BA5A7B">
            <w:r>
              <w:t>subclassOf</w:t>
            </w:r>
          </w:p>
        </w:tc>
        <w:tc>
          <w:tcPr>
            <w:tcW w:w="3586" w:type="dxa"/>
          </w:tcPr>
          <w:p w14:paraId="35AA125A" w14:textId="77777777" w:rsidR="000F4675" w:rsidRDefault="000F4675" w:rsidP="00BA5A7B">
            <w:r>
              <w:t>change:TimeVaryingConcept</w:t>
            </w:r>
          </w:p>
        </w:tc>
      </w:tr>
      <w:tr w:rsidR="000F4675" w14:paraId="689099B4" w14:textId="77777777" w:rsidTr="00022B45">
        <w:trPr>
          <w:cantSplit/>
        </w:trPr>
        <w:tc>
          <w:tcPr>
            <w:tcW w:w="2575" w:type="dxa"/>
            <w:vMerge/>
          </w:tcPr>
          <w:p w14:paraId="7C349A58" w14:textId="77777777" w:rsidR="000F4675" w:rsidRDefault="000F4675" w:rsidP="00BA5A7B"/>
        </w:tc>
        <w:tc>
          <w:tcPr>
            <w:tcW w:w="3189" w:type="dxa"/>
          </w:tcPr>
          <w:p w14:paraId="09121836" w14:textId="77777777" w:rsidR="000F4675" w:rsidRDefault="000F4675" w:rsidP="00BA5A7B">
            <w:r>
              <w:t>equivalentClass</w:t>
            </w:r>
          </w:p>
        </w:tc>
        <w:tc>
          <w:tcPr>
            <w:tcW w:w="3586" w:type="dxa"/>
          </w:tcPr>
          <w:p w14:paraId="16377502" w14:textId="77777777" w:rsidR="000F4675" w:rsidRDefault="000F4675" w:rsidP="0041621A">
            <w:r>
              <w:t>change:hasManifestation some TransitSystem and  change:hasManifestation only TransitSystem</w:t>
            </w:r>
          </w:p>
        </w:tc>
      </w:tr>
      <w:tr w:rsidR="000F4675" w14:paraId="3A3CCFD0" w14:textId="77777777" w:rsidTr="00022B45">
        <w:trPr>
          <w:cantSplit/>
        </w:trPr>
        <w:tc>
          <w:tcPr>
            <w:tcW w:w="2575" w:type="dxa"/>
            <w:vMerge/>
          </w:tcPr>
          <w:p w14:paraId="0E656F47" w14:textId="77777777" w:rsidR="000F4675" w:rsidRDefault="000F4675" w:rsidP="00BA5A7B"/>
        </w:tc>
        <w:tc>
          <w:tcPr>
            <w:tcW w:w="3189" w:type="dxa"/>
          </w:tcPr>
          <w:p w14:paraId="646AA4F2" w14:textId="77777777" w:rsidR="000F4675" w:rsidRDefault="000F4675" w:rsidP="00BA5A7B">
            <w:r>
              <w:t>change:existsAt</w:t>
            </w:r>
          </w:p>
        </w:tc>
        <w:tc>
          <w:tcPr>
            <w:tcW w:w="3586" w:type="dxa"/>
          </w:tcPr>
          <w:p w14:paraId="6A46D3EB" w14:textId="77777777" w:rsidR="000F4675" w:rsidRDefault="000F4675" w:rsidP="00BA5A7B">
            <w:r>
              <w:t>exactly 1 time:Interval</w:t>
            </w:r>
          </w:p>
        </w:tc>
      </w:tr>
      <w:tr w:rsidR="000F4675" w14:paraId="5DB0956C" w14:textId="77777777" w:rsidTr="00022B45">
        <w:trPr>
          <w:cantSplit/>
        </w:trPr>
        <w:tc>
          <w:tcPr>
            <w:tcW w:w="2575" w:type="dxa"/>
            <w:vMerge/>
          </w:tcPr>
          <w:p w14:paraId="57E3B15F" w14:textId="77777777" w:rsidR="000F4675" w:rsidRDefault="000F4675" w:rsidP="00BA5A7B"/>
        </w:tc>
        <w:tc>
          <w:tcPr>
            <w:tcW w:w="3189" w:type="dxa"/>
          </w:tcPr>
          <w:p w14:paraId="551875EF" w14:textId="5A612EA5" w:rsidR="000F4675" w:rsidRDefault="000F4675" w:rsidP="00BA5A7B">
            <w:r>
              <w:t>operatedBy</w:t>
            </w:r>
          </w:p>
        </w:tc>
        <w:tc>
          <w:tcPr>
            <w:tcW w:w="3586" w:type="dxa"/>
          </w:tcPr>
          <w:p w14:paraId="2671254C" w14:textId="5D4744AF" w:rsidR="000F4675" w:rsidRDefault="000F4675" w:rsidP="00BA5A7B">
            <w:r>
              <w:t>org:OrganizationPD</w:t>
            </w:r>
          </w:p>
        </w:tc>
      </w:tr>
      <w:tr w:rsidR="00A47861" w14:paraId="73AD6E04" w14:textId="77777777" w:rsidTr="00022B45">
        <w:trPr>
          <w:cantSplit/>
        </w:trPr>
        <w:tc>
          <w:tcPr>
            <w:tcW w:w="2575" w:type="dxa"/>
            <w:vMerge w:val="restart"/>
          </w:tcPr>
          <w:p w14:paraId="49FD388D" w14:textId="77777777" w:rsidR="00A47861" w:rsidRDefault="00A47861" w:rsidP="00BA5A7B">
            <w:r>
              <w:t>TransitSystem</w:t>
            </w:r>
          </w:p>
        </w:tc>
        <w:tc>
          <w:tcPr>
            <w:tcW w:w="3189" w:type="dxa"/>
          </w:tcPr>
          <w:p w14:paraId="126F58D6" w14:textId="77777777" w:rsidR="00A47861" w:rsidRDefault="00A47861" w:rsidP="00BA5A7B">
            <w:r>
              <w:t>subclassOf</w:t>
            </w:r>
          </w:p>
        </w:tc>
        <w:tc>
          <w:tcPr>
            <w:tcW w:w="3586" w:type="dxa"/>
          </w:tcPr>
          <w:p w14:paraId="54AFB486" w14:textId="77777777" w:rsidR="00A47861" w:rsidRDefault="00CF11C5" w:rsidP="00BA5A7B">
            <w:r>
              <w:t>change:</w:t>
            </w:r>
            <w:r w:rsidR="00A47861">
              <w:t>Manifestation</w:t>
            </w:r>
          </w:p>
        </w:tc>
      </w:tr>
      <w:tr w:rsidR="00A47861" w14:paraId="47035A98" w14:textId="77777777" w:rsidTr="00022B45">
        <w:trPr>
          <w:cantSplit/>
        </w:trPr>
        <w:tc>
          <w:tcPr>
            <w:tcW w:w="2575" w:type="dxa"/>
            <w:vMerge/>
          </w:tcPr>
          <w:p w14:paraId="5F627A86" w14:textId="77777777" w:rsidR="00A47861" w:rsidRDefault="00A47861" w:rsidP="00A47861"/>
        </w:tc>
        <w:tc>
          <w:tcPr>
            <w:tcW w:w="3189" w:type="dxa"/>
          </w:tcPr>
          <w:p w14:paraId="6003563F" w14:textId="77777777" w:rsidR="00A47861" w:rsidRDefault="00A47861" w:rsidP="00A47861">
            <w:r>
              <w:t>equivalentClass</w:t>
            </w:r>
          </w:p>
        </w:tc>
        <w:tc>
          <w:tcPr>
            <w:tcW w:w="3586" w:type="dxa"/>
          </w:tcPr>
          <w:p w14:paraId="7B109A7B" w14:textId="77777777" w:rsidR="00A47861" w:rsidRDefault="00CF11C5" w:rsidP="00A47861">
            <w:r>
              <w:t>change:</w:t>
            </w:r>
            <w:r w:rsidR="00A47861">
              <w:t>manifestationOf some TransitSystem</w:t>
            </w:r>
            <w:r w:rsidR="0041621A">
              <w:t>PD</w:t>
            </w:r>
            <w:r w:rsidR="00A47861">
              <w:t xml:space="preserve"> and </w:t>
            </w:r>
            <w:r>
              <w:t xml:space="preserve"> change:</w:t>
            </w:r>
            <w:r w:rsidR="00A47861">
              <w:t>manifestationOf only TransitSystem</w:t>
            </w:r>
            <w:r w:rsidR="0041621A">
              <w:t>PD</w:t>
            </w:r>
          </w:p>
        </w:tc>
      </w:tr>
      <w:tr w:rsidR="00A47861" w14:paraId="2277623B" w14:textId="77777777" w:rsidTr="00022B45">
        <w:trPr>
          <w:cantSplit/>
        </w:trPr>
        <w:tc>
          <w:tcPr>
            <w:tcW w:w="2575" w:type="dxa"/>
            <w:vMerge/>
          </w:tcPr>
          <w:p w14:paraId="66B74113" w14:textId="77777777" w:rsidR="00A47861" w:rsidRDefault="00A47861" w:rsidP="00A47861"/>
        </w:tc>
        <w:tc>
          <w:tcPr>
            <w:tcW w:w="3189" w:type="dxa"/>
          </w:tcPr>
          <w:p w14:paraId="1F485729" w14:textId="77777777" w:rsidR="00A47861" w:rsidRDefault="00CF11C5" w:rsidP="00A47861">
            <w:r>
              <w:t>change:</w:t>
            </w:r>
            <w:r w:rsidR="006D5597">
              <w:t>existsAt</w:t>
            </w:r>
          </w:p>
        </w:tc>
        <w:tc>
          <w:tcPr>
            <w:tcW w:w="3586" w:type="dxa"/>
          </w:tcPr>
          <w:p w14:paraId="354490E5" w14:textId="77777777" w:rsidR="00A47861" w:rsidRDefault="00A47861" w:rsidP="00A47861">
            <w:r>
              <w:t xml:space="preserve">exactly 1 </w:t>
            </w:r>
            <w:r w:rsidR="00CF11C5">
              <w:t>time:</w:t>
            </w:r>
            <w:r>
              <w:t>TemporalEntity</w:t>
            </w:r>
          </w:p>
        </w:tc>
      </w:tr>
      <w:tr w:rsidR="00A47861" w14:paraId="6969812A" w14:textId="77777777" w:rsidTr="00022B45">
        <w:trPr>
          <w:cantSplit/>
        </w:trPr>
        <w:tc>
          <w:tcPr>
            <w:tcW w:w="2575" w:type="dxa"/>
            <w:vMerge/>
          </w:tcPr>
          <w:p w14:paraId="59003E62" w14:textId="77777777" w:rsidR="00A47861" w:rsidRDefault="00A47861" w:rsidP="00A47861"/>
        </w:tc>
        <w:tc>
          <w:tcPr>
            <w:tcW w:w="3189" w:type="dxa"/>
          </w:tcPr>
          <w:p w14:paraId="79662458" w14:textId="77777777" w:rsidR="00A47861" w:rsidRDefault="00CF11C5" w:rsidP="00A47861">
            <w:r>
              <w:t>hasRoutes</w:t>
            </w:r>
          </w:p>
        </w:tc>
        <w:tc>
          <w:tcPr>
            <w:tcW w:w="3586" w:type="dxa"/>
          </w:tcPr>
          <w:p w14:paraId="5E8D2FA4" w14:textId="77777777" w:rsidR="00A47861" w:rsidRDefault="00A47861" w:rsidP="00A47861">
            <w:r>
              <w:t>only Route</w:t>
            </w:r>
          </w:p>
        </w:tc>
      </w:tr>
      <w:tr w:rsidR="00A47861" w14:paraId="2F499CBF" w14:textId="77777777" w:rsidTr="00022B45">
        <w:trPr>
          <w:cantSplit/>
        </w:trPr>
        <w:tc>
          <w:tcPr>
            <w:tcW w:w="2575" w:type="dxa"/>
            <w:vMerge/>
          </w:tcPr>
          <w:p w14:paraId="0F8D1941" w14:textId="77777777" w:rsidR="00A47861" w:rsidRDefault="00A47861" w:rsidP="00A47861"/>
        </w:tc>
        <w:tc>
          <w:tcPr>
            <w:tcW w:w="3189" w:type="dxa"/>
          </w:tcPr>
          <w:p w14:paraId="330E82CB" w14:textId="77777777" w:rsidR="00A47861" w:rsidRDefault="00A47861" w:rsidP="00A47861">
            <w:r>
              <w:t>accessBy</w:t>
            </w:r>
          </w:p>
        </w:tc>
        <w:tc>
          <w:tcPr>
            <w:tcW w:w="3586" w:type="dxa"/>
          </w:tcPr>
          <w:p w14:paraId="4EBC77B8" w14:textId="77777777" w:rsidR="00A47861" w:rsidRDefault="00100AF5" w:rsidP="00100AF5">
            <w:r>
              <w:t>only AccessMethod</w:t>
            </w:r>
          </w:p>
        </w:tc>
      </w:tr>
      <w:tr w:rsidR="00B65F67" w14:paraId="4B92C9D8" w14:textId="77777777" w:rsidTr="00022B45">
        <w:trPr>
          <w:cantSplit/>
        </w:trPr>
        <w:tc>
          <w:tcPr>
            <w:tcW w:w="2575" w:type="dxa"/>
            <w:vMerge w:val="restart"/>
          </w:tcPr>
          <w:p w14:paraId="360F0921" w14:textId="77777777" w:rsidR="00B65F67" w:rsidRDefault="00B65F67" w:rsidP="00A47861">
            <w:r>
              <w:t>AccessMethod</w:t>
            </w:r>
          </w:p>
        </w:tc>
        <w:tc>
          <w:tcPr>
            <w:tcW w:w="3189" w:type="dxa"/>
          </w:tcPr>
          <w:p w14:paraId="79DE043C" w14:textId="77777777" w:rsidR="00B65F67" w:rsidRDefault="00B65F67" w:rsidP="00A47861">
            <w:r>
              <w:t>hasMonetaryCost</w:t>
            </w:r>
          </w:p>
        </w:tc>
        <w:tc>
          <w:tcPr>
            <w:tcW w:w="3586" w:type="dxa"/>
          </w:tcPr>
          <w:p w14:paraId="55557C6A" w14:textId="77777777" w:rsidR="00B65F67" w:rsidRDefault="00B65F67" w:rsidP="00100AF5">
            <w:r>
              <w:t>only monetary:MonetaryValue</w:t>
            </w:r>
          </w:p>
        </w:tc>
      </w:tr>
      <w:tr w:rsidR="00B65F67" w14:paraId="75F681BC" w14:textId="77777777" w:rsidTr="00022B45">
        <w:trPr>
          <w:cantSplit/>
        </w:trPr>
        <w:tc>
          <w:tcPr>
            <w:tcW w:w="2575" w:type="dxa"/>
            <w:vMerge/>
          </w:tcPr>
          <w:p w14:paraId="59564D6B" w14:textId="77777777" w:rsidR="00B65F67" w:rsidRDefault="00B65F67" w:rsidP="00A47861"/>
        </w:tc>
        <w:tc>
          <w:tcPr>
            <w:tcW w:w="3189" w:type="dxa"/>
          </w:tcPr>
          <w:p w14:paraId="5EE4D590" w14:textId="77777777" w:rsidR="00B65F67" w:rsidRDefault="00B65F67" w:rsidP="00A47861">
            <w:r>
              <w:t>validFor</w:t>
            </w:r>
          </w:p>
        </w:tc>
        <w:tc>
          <w:tcPr>
            <w:tcW w:w="3586" w:type="dxa"/>
          </w:tcPr>
          <w:p w14:paraId="0BE1F166" w14:textId="5781A70F" w:rsidR="00B65F67" w:rsidRDefault="00B65F67" w:rsidP="00100AF5">
            <w:r>
              <w:t>only (</w:t>
            </w:r>
            <w:r w:rsidR="00265148">
              <w:t>time:DurationDescription or o</w:t>
            </w:r>
            <w:r w:rsidR="00E92AB9">
              <w:t>m</w:t>
            </w:r>
            <w:r w:rsidR="00265148">
              <w:t>:</w:t>
            </w:r>
            <w:r w:rsidR="00E92AB9">
              <w:t>l</w:t>
            </w:r>
            <w:r w:rsidR="00936B25">
              <w:t>ength</w:t>
            </w:r>
            <w:r>
              <w:t>)</w:t>
            </w:r>
          </w:p>
        </w:tc>
      </w:tr>
      <w:tr w:rsidR="00100AF5" w14:paraId="0025A44A" w14:textId="77777777" w:rsidTr="00022B45">
        <w:trPr>
          <w:cantSplit/>
        </w:trPr>
        <w:tc>
          <w:tcPr>
            <w:tcW w:w="2575" w:type="dxa"/>
          </w:tcPr>
          <w:p w14:paraId="0CDC0588" w14:textId="77777777" w:rsidR="00100AF5" w:rsidRDefault="00100AF5" w:rsidP="00A47861">
            <w:r>
              <w:t>Fare</w:t>
            </w:r>
          </w:p>
        </w:tc>
        <w:tc>
          <w:tcPr>
            <w:tcW w:w="3189" w:type="dxa"/>
          </w:tcPr>
          <w:p w14:paraId="6FCCEC2C" w14:textId="77777777" w:rsidR="00100AF5" w:rsidRDefault="00100AF5" w:rsidP="00A47861">
            <w:r>
              <w:t>subclassOf</w:t>
            </w:r>
          </w:p>
        </w:tc>
        <w:tc>
          <w:tcPr>
            <w:tcW w:w="3586" w:type="dxa"/>
          </w:tcPr>
          <w:p w14:paraId="238D55E9" w14:textId="77777777" w:rsidR="00100AF5" w:rsidRDefault="00100AF5" w:rsidP="00100AF5">
            <w:r>
              <w:t>AccessMethod</w:t>
            </w:r>
          </w:p>
        </w:tc>
      </w:tr>
      <w:tr w:rsidR="00100AF5" w14:paraId="0A3FBE34" w14:textId="77777777" w:rsidTr="00022B45">
        <w:trPr>
          <w:cantSplit/>
        </w:trPr>
        <w:tc>
          <w:tcPr>
            <w:tcW w:w="2575" w:type="dxa"/>
          </w:tcPr>
          <w:p w14:paraId="3F1C59CA" w14:textId="77777777" w:rsidR="00100AF5" w:rsidRDefault="00100AF5" w:rsidP="00A47861">
            <w:r>
              <w:t>TransitPass</w:t>
            </w:r>
          </w:p>
        </w:tc>
        <w:tc>
          <w:tcPr>
            <w:tcW w:w="3189" w:type="dxa"/>
          </w:tcPr>
          <w:p w14:paraId="3DAD68FC" w14:textId="77777777" w:rsidR="00100AF5" w:rsidRDefault="00100AF5" w:rsidP="00A47861">
            <w:r>
              <w:t>subclassOf</w:t>
            </w:r>
          </w:p>
        </w:tc>
        <w:tc>
          <w:tcPr>
            <w:tcW w:w="3586" w:type="dxa"/>
          </w:tcPr>
          <w:p w14:paraId="40A1622A" w14:textId="77777777" w:rsidR="00100AF5" w:rsidRDefault="00100AF5" w:rsidP="00100AF5">
            <w:r>
              <w:t>AccessMethod</w:t>
            </w:r>
          </w:p>
        </w:tc>
      </w:tr>
      <w:tr w:rsidR="0047255E" w14:paraId="1C5848AF" w14:textId="77777777" w:rsidTr="00022B45">
        <w:trPr>
          <w:cantSplit/>
        </w:trPr>
        <w:tc>
          <w:tcPr>
            <w:tcW w:w="2575" w:type="dxa"/>
            <w:vMerge w:val="restart"/>
          </w:tcPr>
          <w:p w14:paraId="4A70754E" w14:textId="77777777" w:rsidR="0047255E" w:rsidRDefault="0047255E" w:rsidP="00A73421">
            <w:r>
              <w:t>RoutePD</w:t>
            </w:r>
          </w:p>
        </w:tc>
        <w:tc>
          <w:tcPr>
            <w:tcW w:w="3189" w:type="dxa"/>
          </w:tcPr>
          <w:p w14:paraId="575115D0" w14:textId="77777777" w:rsidR="0047255E" w:rsidRPr="00E63A22" w:rsidRDefault="0047255E" w:rsidP="00A47861">
            <w:pPr>
              <w:rPr>
                <w:strike/>
              </w:rPr>
            </w:pPr>
            <w:r w:rsidRPr="00E63A22">
              <w:rPr>
                <w:strike/>
              </w:rPr>
              <w:t>hasRouteId</w:t>
            </w:r>
          </w:p>
        </w:tc>
        <w:tc>
          <w:tcPr>
            <w:tcW w:w="3586" w:type="dxa"/>
          </w:tcPr>
          <w:p w14:paraId="5CBEBCA7" w14:textId="77777777" w:rsidR="0047255E" w:rsidRPr="00E63A22" w:rsidRDefault="0047255E" w:rsidP="00A61295">
            <w:pPr>
              <w:rPr>
                <w:strike/>
              </w:rPr>
            </w:pPr>
            <w:r w:rsidRPr="00E63A22">
              <w:rPr>
                <w:strike/>
              </w:rPr>
              <w:t>exactly 1 RouteId</w:t>
            </w:r>
          </w:p>
        </w:tc>
      </w:tr>
      <w:tr w:rsidR="0047255E" w14:paraId="7BB55C93" w14:textId="77777777" w:rsidTr="00022B45">
        <w:trPr>
          <w:cantSplit/>
        </w:trPr>
        <w:tc>
          <w:tcPr>
            <w:tcW w:w="2575" w:type="dxa"/>
            <w:vMerge/>
          </w:tcPr>
          <w:p w14:paraId="01E91847" w14:textId="77777777" w:rsidR="0047255E" w:rsidRDefault="0047255E" w:rsidP="00A47861"/>
        </w:tc>
        <w:tc>
          <w:tcPr>
            <w:tcW w:w="3189" w:type="dxa"/>
          </w:tcPr>
          <w:p w14:paraId="6654FFD5" w14:textId="77777777" w:rsidR="0047255E" w:rsidRDefault="0047255E" w:rsidP="00A47861">
            <w:r>
              <w:t>subClassOf</w:t>
            </w:r>
          </w:p>
        </w:tc>
        <w:tc>
          <w:tcPr>
            <w:tcW w:w="3586" w:type="dxa"/>
          </w:tcPr>
          <w:p w14:paraId="65E77661" w14:textId="77777777" w:rsidR="0047255E" w:rsidRDefault="0047255E" w:rsidP="00A61295">
            <w:r>
              <w:t>change:TimeVaryingConcept</w:t>
            </w:r>
          </w:p>
        </w:tc>
      </w:tr>
      <w:tr w:rsidR="0047255E" w14:paraId="07DB8636" w14:textId="77777777" w:rsidTr="00022B45">
        <w:trPr>
          <w:cantSplit/>
        </w:trPr>
        <w:tc>
          <w:tcPr>
            <w:tcW w:w="2575" w:type="dxa"/>
            <w:vMerge/>
          </w:tcPr>
          <w:p w14:paraId="77AD5E79" w14:textId="77777777" w:rsidR="0047255E" w:rsidRDefault="0047255E" w:rsidP="00E45F01"/>
        </w:tc>
        <w:tc>
          <w:tcPr>
            <w:tcW w:w="3189" w:type="dxa"/>
          </w:tcPr>
          <w:p w14:paraId="510E3786" w14:textId="77777777" w:rsidR="0047255E" w:rsidRDefault="0047255E" w:rsidP="00E45F01">
            <w:r>
              <w:t>equivalentClass</w:t>
            </w:r>
          </w:p>
        </w:tc>
        <w:tc>
          <w:tcPr>
            <w:tcW w:w="3586" w:type="dxa"/>
          </w:tcPr>
          <w:p w14:paraId="2974FB5A" w14:textId="77777777" w:rsidR="0047255E" w:rsidRDefault="0047255E" w:rsidP="00E45F01">
            <w:r>
              <w:t>change:hasManifestation some Route and  change:hasManifestation only Route</w:t>
            </w:r>
          </w:p>
        </w:tc>
      </w:tr>
      <w:tr w:rsidR="0047255E" w14:paraId="668E04DD" w14:textId="77777777" w:rsidTr="00022B45">
        <w:trPr>
          <w:cantSplit/>
        </w:trPr>
        <w:tc>
          <w:tcPr>
            <w:tcW w:w="2575" w:type="dxa"/>
            <w:vMerge/>
          </w:tcPr>
          <w:p w14:paraId="0BB88948" w14:textId="77777777" w:rsidR="0047255E" w:rsidRDefault="0047255E" w:rsidP="00E45F01"/>
        </w:tc>
        <w:tc>
          <w:tcPr>
            <w:tcW w:w="3189" w:type="dxa"/>
          </w:tcPr>
          <w:p w14:paraId="41774375" w14:textId="77777777" w:rsidR="0047255E" w:rsidRDefault="0047255E" w:rsidP="00E45F01">
            <w:r>
              <w:t>change:existsAt</w:t>
            </w:r>
          </w:p>
        </w:tc>
        <w:tc>
          <w:tcPr>
            <w:tcW w:w="3586" w:type="dxa"/>
          </w:tcPr>
          <w:p w14:paraId="1763B11B" w14:textId="77777777" w:rsidR="0047255E" w:rsidRDefault="0047255E" w:rsidP="00E45F01">
            <w:r>
              <w:t>only time:Interval</w:t>
            </w:r>
          </w:p>
        </w:tc>
      </w:tr>
      <w:tr w:rsidR="0047255E" w14:paraId="210028D9" w14:textId="77777777" w:rsidTr="00022B45">
        <w:trPr>
          <w:cantSplit/>
        </w:trPr>
        <w:tc>
          <w:tcPr>
            <w:tcW w:w="2575" w:type="dxa"/>
            <w:vMerge/>
          </w:tcPr>
          <w:p w14:paraId="346ACF05" w14:textId="77777777" w:rsidR="0047255E" w:rsidRDefault="0047255E" w:rsidP="00E45F01"/>
        </w:tc>
        <w:tc>
          <w:tcPr>
            <w:tcW w:w="3189" w:type="dxa"/>
          </w:tcPr>
          <w:p w14:paraId="0094CF5B" w14:textId="6FF528E4" w:rsidR="0047255E" w:rsidRDefault="0047255E" w:rsidP="00E45F01">
            <w:r>
              <w:t>hasGTFSRouteType</w:t>
            </w:r>
          </w:p>
        </w:tc>
        <w:tc>
          <w:tcPr>
            <w:tcW w:w="3586" w:type="dxa"/>
          </w:tcPr>
          <w:p w14:paraId="67E3960C" w14:textId="5A7D05B9" w:rsidR="0047255E" w:rsidRDefault="0047255E" w:rsidP="00E45F01">
            <w:r>
              <w:t>exactly 1 {0,1,2,3,4,5,6,7}</w:t>
            </w:r>
          </w:p>
        </w:tc>
      </w:tr>
      <w:tr w:rsidR="00197AFC" w14:paraId="76B02B81" w14:textId="77777777" w:rsidTr="00022B45">
        <w:trPr>
          <w:cantSplit/>
        </w:trPr>
        <w:tc>
          <w:tcPr>
            <w:tcW w:w="2575" w:type="dxa"/>
            <w:vMerge w:val="restart"/>
          </w:tcPr>
          <w:p w14:paraId="715D8AFE" w14:textId="77777777" w:rsidR="00197AFC" w:rsidRDefault="00197AFC" w:rsidP="00E45F01">
            <w:r>
              <w:t>Route</w:t>
            </w:r>
          </w:p>
        </w:tc>
        <w:tc>
          <w:tcPr>
            <w:tcW w:w="3189" w:type="dxa"/>
          </w:tcPr>
          <w:p w14:paraId="2CAA2404" w14:textId="77777777" w:rsidR="00197AFC" w:rsidRDefault="00197AFC" w:rsidP="00E45F01">
            <w:r>
              <w:t>subclassOf</w:t>
            </w:r>
          </w:p>
        </w:tc>
        <w:tc>
          <w:tcPr>
            <w:tcW w:w="3586" w:type="dxa"/>
          </w:tcPr>
          <w:p w14:paraId="16347D1B" w14:textId="77777777" w:rsidR="00197AFC" w:rsidRDefault="00197AFC" w:rsidP="00E45F01">
            <w:r>
              <w:t>change:Manifestation</w:t>
            </w:r>
          </w:p>
        </w:tc>
      </w:tr>
      <w:tr w:rsidR="00197AFC" w14:paraId="7745280D" w14:textId="77777777" w:rsidTr="00022B45">
        <w:trPr>
          <w:cantSplit/>
        </w:trPr>
        <w:tc>
          <w:tcPr>
            <w:tcW w:w="2575" w:type="dxa"/>
            <w:vMerge/>
          </w:tcPr>
          <w:p w14:paraId="5F81E4A1" w14:textId="77777777" w:rsidR="00197AFC" w:rsidRDefault="00197AFC" w:rsidP="00E45F01"/>
        </w:tc>
        <w:tc>
          <w:tcPr>
            <w:tcW w:w="3189" w:type="dxa"/>
          </w:tcPr>
          <w:p w14:paraId="152CDC91" w14:textId="77777777" w:rsidR="00197AFC" w:rsidRDefault="00197AFC" w:rsidP="00E45F01">
            <w:r>
              <w:t>equivalentClass</w:t>
            </w:r>
          </w:p>
        </w:tc>
        <w:tc>
          <w:tcPr>
            <w:tcW w:w="3586" w:type="dxa"/>
          </w:tcPr>
          <w:p w14:paraId="7516659D" w14:textId="77777777" w:rsidR="00197AFC" w:rsidRDefault="00197AFC" w:rsidP="00E45F01">
            <w:r>
              <w:t>change:manifestationOf some RoutePD and  change:manifestationOf only RoutePD</w:t>
            </w:r>
          </w:p>
        </w:tc>
      </w:tr>
      <w:tr w:rsidR="00197AFC" w14:paraId="1174C5E4" w14:textId="77777777" w:rsidTr="00022B45">
        <w:trPr>
          <w:cantSplit/>
        </w:trPr>
        <w:tc>
          <w:tcPr>
            <w:tcW w:w="2575" w:type="dxa"/>
            <w:vMerge/>
          </w:tcPr>
          <w:p w14:paraId="331E69D8" w14:textId="77777777" w:rsidR="00197AFC" w:rsidRDefault="00197AFC" w:rsidP="00E45F01"/>
        </w:tc>
        <w:tc>
          <w:tcPr>
            <w:tcW w:w="3189" w:type="dxa"/>
          </w:tcPr>
          <w:p w14:paraId="30CF4555" w14:textId="77777777" w:rsidR="00197AFC" w:rsidRDefault="00197AFC" w:rsidP="00E45F01">
            <w:r>
              <w:t>change:existsAt</w:t>
            </w:r>
          </w:p>
        </w:tc>
        <w:tc>
          <w:tcPr>
            <w:tcW w:w="3586" w:type="dxa"/>
          </w:tcPr>
          <w:p w14:paraId="1AA39AC2" w14:textId="77777777" w:rsidR="00197AFC" w:rsidRDefault="00197AFC" w:rsidP="00E45F01">
            <w:r>
              <w:t>only time:TemporalEntity</w:t>
            </w:r>
          </w:p>
        </w:tc>
      </w:tr>
      <w:tr w:rsidR="00197AFC" w14:paraId="04E8C247" w14:textId="77777777" w:rsidTr="00022B45">
        <w:trPr>
          <w:cantSplit/>
        </w:trPr>
        <w:tc>
          <w:tcPr>
            <w:tcW w:w="2575" w:type="dxa"/>
            <w:vMerge/>
          </w:tcPr>
          <w:p w14:paraId="19C8FD20" w14:textId="77777777" w:rsidR="00197AFC" w:rsidRDefault="00197AFC" w:rsidP="00E45F01"/>
        </w:tc>
        <w:tc>
          <w:tcPr>
            <w:tcW w:w="3189" w:type="dxa"/>
          </w:tcPr>
          <w:p w14:paraId="4EA3676D" w14:textId="7071C248" w:rsidR="00197AFC" w:rsidRDefault="00197AFC" w:rsidP="00E45F01">
            <w:r>
              <w:t>routeShortName</w:t>
            </w:r>
          </w:p>
        </w:tc>
        <w:tc>
          <w:tcPr>
            <w:tcW w:w="3586" w:type="dxa"/>
          </w:tcPr>
          <w:p w14:paraId="6DC3A047" w14:textId="450978BE" w:rsidR="00197AFC" w:rsidRDefault="00197AFC" w:rsidP="00E45F01">
            <w:r>
              <w:t>max 1 xsd:string</w:t>
            </w:r>
          </w:p>
        </w:tc>
      </w:tr>
      <w:tr w:rsidR="00197AFC" w14:paraId="753C5906" w14:textId="77777777" w:rsidTr="00022B45">
        <w:trPr>
          <w:cantSplit/>
        </w:trPr>
        <w:tc>
          <w:tcPr>
            <w:tcW w:w="2575" w:type="dxa"/>
            <w:vMerge/>
          </w:tcPr>
          <w:p w14:paraId="4C73B675" w14:textId="77777777" w:rsidR="00197AFC" w:rsidRDefault="00197AFC" w:rsidP="00E45F01"/>
        </w:tc>
        <w:tc>
          <w:tcPr>
            <w:tcW w:w="3189" w:type="dxa"/>
          </w:tcPr>
          <w:p w14:paraId="0E2B958D" w14:textId="273026B4" w:rsidR="00197AFC" w:rsidRDefault="00197AFC" w:rsidP="00E45F01">
            <w:r>
              <w:t>foaf:name</w:t>
            </w:r>
          </w:p>
        </w:tc>
        <w:tc>
          <w:tcPr>
            <w:tcW w:w="3586" w:type="dxa"/>
          </w:tcPr>
          <w:p w14:paraId="3914FD0B" w14:textId="182A5123" w:rsidR="00197AFC" w:rsidRDefault="00197AFC" w:rsidP="00E45F01">
            <w:r>
              <w:t>max 1 xsd:string</w:t>
            </w:r>
          </w:p>
        </w:tc>
      </w:tr>
      <w:tr w:rsidR="00197AFC" w14:paraId="7FFE2388" w14:textId="77777777" w:rsidTr="00022B45">
        <w:trPr>
          <w:cantSplit/>
        </w:trPr>
        <w:tc>
          <w:tcPr>
            <w:tcW w:w="2575" w:type="dxa"/>
            <w:vMerge/>
          </w:tcPr>
          <w:p w14:paraId="47D88542" w14:textId="77777777" w:rsidR="00197AFC" w:rsidRDefault="00197AFC" w:rsidP="00E45F01"/>
        </w:tc>
        <w:tc>
          <w:tcPr>
            <w:tcW w:w="3189" w:type="dxa"/>
          </w:tcPr>
          <w:p w14:paraId="587D0F1D" w14:textId="77777777" w:rsidR="00197AFC" w:rsidRDefault="00197AFC" w:rsidP="00E45F01">
            <w:r>
              <w:t>hasSection</w:t>
            </w:r>
          </w:p>
        </w:tc>
        <w:tc>
          <w:tcPr>
            <w:tcW w:w="3586" w:type="dxa"/>
          </w:tcPr>
          <w:p w14:paraId="50B9B914" w14:textId="77777777" w:rsidR="00197AFC" w:rsidRDefault="00197AFC" w:rsidP="00E45F01">
            <w:r>
              <w:t>only RouteSection</w:t>
            </w:r>
          </w:p>
        </w:tc>
      </w:tr>
      <w:tr w:rsidR="00197AFC" w14:paraId="16FB4B47" w14:textId="77777777" w:rsidTr="00022B45">
        <w:trPr>
          <w:cantSplit/>
        </w:trPr>
        <w:tc>
          <w:tcPr>
            <w:tcW w:w="2575" w:type="dxa"/>
            <w:vMerge/>
          </w:tcPr>
          <w:p w14:paraId="53A60E7E" w14:textId="77777777" w:rsidR="00197AFC" w:rsidRDefault="00197AFC" w:rsidP="00E45F01"/>
        </w:tc>
        <w:tc>
          <w:tcPr>
            <w:tcW w:w="3189" w:type="dxa"/>
          </w:tcPr>
          <w:p w14:paraId="2486DBCE" w14:textId="4FF2D959" w:rsidR="00197AFC" w:rsidRDefault="008F28B4" w:rsidP="00E45F01">
            <w:r>
              <w:t>operatesOn</w:t>
            </w:r>
          </w:p>
        </w:tc>
        <w:tc>
          <w:tcPr>
            <w:tcW w:w="3586" w:type="dxa"/>
          </w:tcPr>
          <w:p w14:paraId="64AB341E" w14:textId="1D3056A4" w:rsidR="00197AFC" w:rsidRDefault="008F28B4" w:rsidP="00E45F01">
            <w:r>
              <w:t>only ArcPD</w:t>
            </w:r>
          </w:p>
        </w:tc>
      </w:tr>
      <w:tr w:rsidR="00197AFC" w14:paraId="797FE8E2" w14:textId="77777777" w:rsidTr="00022B45">
        <w:trPr>
          <w:cantSplit/>
        </w:trPr>
        <w:tc>
          <w:tcPr>
            <w:tcW w:w="2575" w:type="dxa"/>
            <w:vMerge/>
          </w:tcPr>
          <w:p w14:paraId="0335DFB1" w14:textId="77777777" w:rsidR="00197AFC" w:rsidRDefault="00197AFC" w:rsidP="00E45F01"/>
        </w:tc>
        <w:tc>
          <w:tcPr>
            <w:tcW w:w="3189" w:type="dxa"/>
          </w:tcPr>
          <w:p w14:paraId="44D33775" w14:textId="7ABB9E3C" w:rsidR="00197AFC" w:rsidRDefault="00197AFC" w:rsidP="00E45F01">
            <w:r>
              <w:t>hasDisplayColor</w:t>
            </w:r>
          </w:p>
        </w:tc>
        <w:tc>
          <w:tcPr>
            <w:tcW w:w="3586" w:type="dxa"/>
          </w:tcPr>
          <w:p w14:paraId="76035925" w14:textId="0AB25970" w:rsidR="00197AFC" w:rsidRDefault="00197AFC" w:rsidP="00E45F01">
            <w:r>
              <w:t>max 1 xsd:string</w:t>
            </w:r>
          </w:p>
        </w:tc>
      </w:tr>
      <w:tr w:rsidR="00197AFC" w14:paraId="0B7D965D" w14:textId="77777777" w:rsidTr="00022B45">
        <w:trPr>
          <w:cantSplit/>
        </w:trPr>
        <w:tc>
          <w:tcPr>
            <w:tcW w:w="2575" w:type="dxa"/>
            <w:vMerge/>
          </w:tcPr>
          <w:p w14:paraId="6EEC5D16" w14:textId="77777777" w:rsidR="00197AFC" w:rsidRDefault="00197AFC" w:rsidP="00E45F01"/>
        </w:tc>
        <w:tc>
          <w:tcPr>
            <w:tcW w:w="3189" w:type="dxa"/>
          </w:tcPr>
          <w:p w14:paraId="7CBC0109" w14:textId="0F85768F" w:rsidR="00197AFC" w:rsidRDefault="00197AFC" w:rsidP="00E45F01">
            <w:r>
              <w:t>hasRouteTextColor</w:t>
            </w:r>
          </w:p>
        </w:tc>
        <w:tc>
          <w:tcPr>
            <w:tcW w:w="3586" w:type="dxa"/>
          </w:tcPr>
          <w:p w14:paraId="5380B3C6" w14:textId="771DD80E" w:rsidR="00197AFC" w:rsidRDefault="00197AFC" w:rsidP="00E45F01">
            <w:r>
              <w:t>max 1 xsd:string</w:t>
            </w:r>
          </w:p>
        </w:tc>
      </w:tr>
      <w:tr w:rsidR="00197AFC" w14:paraId="00ED4629" w14:textId="77777777" w:rsidTr="00022B45">
        <w:trPr>
          <w:cantSplit/>
        </w:trPr>
        <w:tc>
          <w:tcPr>
            <w:tcW w:w="2575" w:type="dxa"/>
            <w:vMerge/>
          </w:tcPr>
          <w:p w14:paraId="5E06BBB3" w14:textId="77777777" w:rsidR="00197AFC" w:rsidRDefault="00197AFC" w:rsidP="00E45F01"/>
        </w:tc>
        <w:tc>
          <w:tcPr>
            <w:tcW w:w="3189" w:type="dxa"/>
          </w:tcPr>
          <w:p w14:paraId="435BADB3" w14:textId="5E1D1AC3" w:rsidR="00197AFC" w:rsidRDefault="00197AFC" w:rsidP="00E45F01">
            <w:r>
              <w:t>icontact:hasOperatingHours</w:t>
            </w:r>
          </w:p>
        </w:tc>
        <w:tc>
          <w:tcPr>
            <w:tcW w:w="3586" w:type="dxa"/>
          </w:tcPr>
          <w:p w14:paraId="2F23868B" w14:textId="7FC381CB" w:rsidR="00197AFC" w:rsidRDefault="00197AFC" w:rsidP="00E45F01">
            <w:r>
              <w:t>some rec:HoursOfOperation</w:t>
            </w:r>
          </w:p>
        </w:tc>
      </w:tr>
      <w:tr w:rsidR="00E4682D" w14:paraId="2CE425BC" w14:textId="77777777" w:rsidTr="00022B45">
        <w:trPr>
          <w:cantSplit/>
        </w:trPr>
        <w:tc>
          <w:tcPr>
            <w:tcW w:w="2575" w:type="dxa"/>
            <w:vMerge w:val="restart"/>
          </w:tcPr>
          <w:p w14:paraId="4183973E" w14:textId="77777777" w:rsidR="00E4682D" w:rsidRDefault="00E4682D" w:rsidP="00E45F01">
            <w:r>
              <w:t>RouteSection</w:t>
            </w:r>
          </w:p>
        </w:tc>
        <w:tc>
          <w:tcPr>
            <w:tcW w:w="3189" w:type="dxa"/>
          </w:tcPr>
          <w:p w14:paraId="704E050E" w14:textId="77777777" w:rsidR="00E4682D" w:rsidRDefault="00E4682D" w:rsidP="00E45F01">
            <w:r>
              <w:t>mereology:contains</w:t>
            </w:r>
          </w:p>
        </w:tc>
        <w:tc>
          <w:tcPr>
            <w:tcW w:w="3586" w:type="dxa"/>
          </w:tcPr>
          <w:p w14:paraId="7C24DAA0" w14:textId="77777777" w:rsidR="00E4682D" w:rsidRDefault="00E4682D" w:rsidP="00E45F01">
            <w:r>
              <w:t>only RouteLink</w:t>
            </w:r>
          </w:p>
        </w:tc>
      </w:tr>
      <w:tr w:rsidR="00E4682D" w14:paraId="5E55F2A0" w14:textId="77777777" w:rsidTr="00022B45">
        <w:trPr>
          <w:cantSplit/>
        </w:trPr>
        <w:tc>
          <w:tcPr>
            <w:tcW w:w="2575" w:type="dxa"/>
            <w:vMerge/>
          </w:tcPr>
          <w:p w14:paraId="2D5F2E60" w14:textId="77777777" w:rsidR="00E4682D" w:rsidRDefault="00E4682D" w:rsidP="0009707F"/>
        </w:tc>
        <w:tc>
          <w:tcPr>
            <w:tcW w:w="3189" w:type="dxa"/>
          </w:tcPr>
          <w:p w14:paraId="3782E2E8" w14:textId="3607E481" w:rsidR="00E4682D" w:rsidRDefault="00E4682D" w:rsidP="0009707F">
            <w:r>
              <w:t>beginsAtStop</w:t>
            </w:r>
          </w:p>
        </w:tc>
        <w:tc>
          <w:tcPr>
            <w:tcW w:w="3586" w:type="dxa"/>
          </w:tcPr>
          <w:p w14:paraId="3347A371" w14:textId="67D60BB1" w:rsidR="00E4682D" w:rsidRDefault="00E4682D" w:rsidP="0009707F">
            <w:r>
              <w:t>exactly 1 StopPoint</w:t>
            </w:r>
          </w:p>
        </w:tc>
      </w:tr>
      <w:tr w:rsidR="00E4682D" w14:paraId="3121D797" w14:textId="77777777" w:rsidTr="00022B45">
        <w:trPr>
          <w:cantSplit/>
        </w:trPr>
        <w:tc>
          <w:tcPr>
            <w:tcW w:w="2575" w:type="dxa"/>
            <w:vMerge/>
          </w:tcPr>
          <w:p w14:paraId="77CA0B86" w14:textId="77777777" w:rsidR="00E4682D" w:rsidRDefault="00E4682D" w:rsidP="0009707F"/>
        </w:tc>
        <w:tc>
          <w:tcPr>
            <w:tcW w:w="3189" w:type="dxa"/>
          </w:tcPr>
          <w:p w14:paraId="1D2908A5" w14:textId="198B758C" w:rsidR="00E4682D" w:rsidRDefault="00E4682D" w:rsidP="0009707F">
            <w:r>
              <w:t>endsAtStop</w:t>
            </w:r>
          </w:p>
        </w:tc>
        <w:tc>
          <w:tcPr>
            <w:tcW w:w="3586" w:type="dxa"/>
          </w:tcPr>
          <w:p w14:paraId="4A3D6A3F" w14:textId="16293316" w:rsidR="00E4682D" w:rsidRDefault="00E4682D" w:rsidP="0009707F">
            <w:r>
              <w:t>exactly 1 StopPoint</w:t>
            </w:r>
          </w:p>
        </w:tc>
      </w:tr>
      <w:tr w:rsidR="00E4682D" w14:paraId="2DF4F91B" w14:textId="77777777" w:rsidTr="00022B45">
        <w:trPr>
          <w:cantSplit/>
        </w:trPr>
        <w:tc>
          <w:tcPr>
            <w:tcW w:w="2575" w:type="dxa"/>
            <w:vMerge/>
          </w:tcPr>
          <w:p w14:paraId="79EDDC35" w14:textId="77777777" w:rsidR="00E4682D" w:rsidRDefault="00E4682D" w:rsidP="0009707F"/>
        </w:tc>
        <w:tc>
          <w:tcPr>
            <w:tcW w:w="3189" w:type="dxa"/>
          </w:tcPr>
          <w:p w14:paraId="3525D644" w14:textId="7A188CE2" w:rsidR="00E4682D" w:rsidRDefault="00E4682D" w:rsidP="0009707F">
            <w:r>
              <w:t>operatesOn</w:t>
            </w:r>
          </w:p>
        </w:tc>
        <w:tc>
          <w:tcPr>
            <w:tcW w:w="3586" w:type="dxa"/>
          </w:tcPr>
          <w:p w14:paraId="0799AFAB" w14:textId="53644F90" w:rsidR="00E4682D" w:rsidRDefault="00E4682D" w:rsidP="0009707F">
            <w:r>
              <w:t>only ArcPD</w:t>
            </w:r>
          </w:p>
        </w:tc>
      </w:tr>
      <w:tr w:rsidR="0009707F" w14:paraId="64F49301" w14:textId="77777777" w:rsidTr="00022B45">
        <w:trPr>
          <w:cantSplit/>
        </w:trPr>
        <w:tc>
          <w:tcPr>
            <w:tcW w:w="2575" w:type="dxa"/>
          </w:tcPr>
          <w:p w14:paraId="47886FA5" w14:textId="77777777" w:rsidR="0009707F" w:rsidRDefault="0009707F" w:rsidP="0009707F">
            <w:r>
              <w:t>RouteLink</w:t>
            </w:r>
          </w:p>
        </w:tc>
        <w:tc>
          <w:tcPr>
            <w:tcW w:w="3189" w:type="dxa"/>
          </w:tcPr>
          <w:p w14:paraId="582FD851" w14:textId="7776C639" w:rsidR="0009707F" w:rsidRDefault="0079610A" w:rsidP="0009707F">
            <w:r>
              <w:t>operatesOn</w:t>
            </w:r>
          </w:p>
        </w:tc>
        <w:tc>
          <w:tcPr>
            <w:tcW w:w="3586" w:type="dxa"/>
          </w:tcPr>
          <w:p w14:paraId="3E8A914A" w14:textId="16987E73" w:rsidR="0009707F" w:rsidRDefault="0009707F" w:rsidP="0009707F">
            <w:r>
              <w:t xml:space="preserve">exactly 1 </w:t>
            </w:r>
            <w:r w:rsidR="0079610A">
              <w:t>ArcPD</w:t>
            </w:r>
          </w:p>
        </w:tc>
      </w:tr>
      <w:tr w:rsidR="009D269D" w14:paraId="7162B0AE" w14:textId="77777777" w:rsidTr="00022B45">
        <w:trPr>
          <w:cantSplit/>
        </w:trPr>
        <w:tc>
          <w:tcPr>
            <w:tcW w:w="2575" w:type="dxa"/>
            <w:vMerge w:val="restart"/>
          </w:tcPr>
          <w:p w14:paraId="334475A7" w14:textId="77777777" w:rsidR="009D269D" w:rsidRDefault="009D269D" w:rsidP="0009707F">
            <w:r>
              <w:t>StopPoint</w:t>
            </w:r>
          </w:p>
        </w:tc>
        <w:tc>
          <w:tcPr>
            <w:tcW w:w="3189" w:type="dxa"/>
          </w:tcPr>
          <w:p w14:paraId="64626939" w14:textId="23F2D107" w:rsidR="009D269D" w:rsidRDefault="009D269D" w:rsidP="0009707F">
            <w:r>
              <w:t>subclassOf</w:t>
            </w:r>
          </w:p>
        </w:tc>
        <w:tc>
          <w:tcPr>
            <w:tcW w:w="3586" w:type="dxa"/>
          </w:tcPr>
          <w:p w14:paraId="2E6B9C94" w14:textId="3549C692" w:rsidR="009D269D" w:rsidRDefault="009D269D" w:rsidP="0009707F">
            <w:r>
              <w:t>transport:Node</w:t>
            </w:r>
          </w:p>
        </w:tc>
      </w:tr>
      <w:tr w:rsidR="009D269D" w14:paraId="357AB5D4" w14:textId="77777777" w:rsidTr="00022B45">
        <w:trPr>
          <w:cantSplit/>
        </w:trPr>
        <w:tc>
          <w:tcPr>
            <w:tcW w:w="2575" w:type="dxa"/>
            <w:vMerge/>
          </w:tcPr>
          <w:p w14:paraId="1CD7D02C" w14:textId="77777777" w:rsidR="009D269D" w:rsidRDefault="009D269D" w:rsidP="00E0503E"/>
        </w:tc>
        <w:tc>
          <w:tcPr>
            <w:tcW w:w="3189" w:type="dxa"/>
          </w:tcPr>
          <w:p w14:paraId="1E59E846" w14:textId="5C7D6C26" w:rsidR="009D269D" w:rsidRDefault="00E66689" w:rsidP="00E0503E">
            <w:r>
              <w:t>spatial:</w:t>
            </w:r>
            <w:r w:rsidR="009D269D">
              <w:t>hasLocation</w:t>
            </w:r>
          </w:p>
        </w:tc>
        <w:tc>
          <w:tcPr>
            <w:tcW w:w="3586" w:type="dxa"/>
          </w:tcPr>
          <w:p w14:paraId="7A30996C" w14:textId="7F26BAAD" w:rsidR="009D269D" w:rsidRDefault="009D269D" w:rsidP="00E0503E">
            <w:r>
              <w:t xml:space="preserve">exactly 1  </w:t>
            </w:r>
            <w:r w:rsidR="00E66689">
              <w:t>spatial:</w:t>
            </w:r>
            <w:r>
              <w:t>Feature</w:t>
            </w:r>
          </w:p>
        </w:tc>
      </w:tr>
      <w:tr w:rsidR="009D269D" w14:paraId="288C732B" w14:textId="77777777" w:rsidTr="00022B45">
        <w:trPr>
          <w:cantSplit/>
        </w:trPr>
        <w:tc>
          <w:tcPr>
            <w:tcW w:w="2575" w:type="dxa"/>
            <w:vMerge/>
          </w:tcPr>
          <w:p w14:paraId="5DB5167F" w14:textId="77777777" w:rsidR="009D269D" w:rsidRDefault="009D269D" w:rsidP="00E0503E"/>
        </w:tc>
        <w:tc>
          <w:tcPr>
            <w:tcW w:w="3189" w:type="dxa"/>
          </w:tcPr>
          <w:p w14:paraId="072CE4C6" w14:textId="69292435" w:rsidR="009D269D" w:rsidRPr="00796B76" w:rsidRDefault="009D269D" w:rsidP="00E0503E">
            <w:r w:rsidRPr="005E323D">
              <w:t>transit:hasStopCode</w:t>
            </w:r>
          </w:p>
        </w:tc>
        <w:tc>
          <w:tcPr>
            <w:tcW w:w="3586" w:type="dxa"/>
          </w:tcPr>
          <w:p w14:paraId="60514337" w14:textId="76AF62CF" w:rsidR="009D269D" w:rsidRPr="00796B76" w:rsidRDefault="009D269D" w:rsidP="00E0503E">
            <w:r w:rsidRPr="00796B76">
              <w:t>exactly 1 xsd:string</w:t>
            </w:r>
          </w:p>
        </w:tc>
      </w:tr>
      <w:tr w:rsidR="009D269D" w14:paraId="1035402D" w14:textId="77777777" w:rsidTr="00022B45">
        <w:trPr>
          <w:cantSplit/>
        </w:trPr>
        <w:tc>
          <w:tcPr>
            <w:tcW w:w="2575" w:type="dxa"/>
            <w:vMerge/>
          </w:tcPr>
          <w:p w14:paraId="2F42118C" w14:textId="77777777" w:rsidR="009D269D" w:rsidRDefault="009D269D" w:rsidP="00E0503E"/>
        </w:tc>
        <w:tc>
          <w:tcPr>
            <w:tcW w:w="3189" w:type="dxa"/>
          </w:tcPr>
          <w:p w14:paraId="14A7EDFF" w14:textId="1FAE6970" w:rsidR="009D269D" w:rsidRPr="00796B76" w:rsidRDefault="009D269D" w:rsidP="00E0503E">
            <w:r w:rsidRPr="005E323D">
              <w:t>foaf:name</w:t>
            </w:r>
          </w:p>
        </w:tc>
        <w:tc>
          <w:tcPr>
            <w:tcW w:w="3586" w:type="dxa"/>
          </w:tcPr>
          <w:p w14:paraId="096203B7" w14:textId="010FB686" w:rsidR="009D269D" w:rsidRPr="00796B76" w:rsidRDefault="009D269D" w:rsidP="00E0503E">
            <w:r w:rsidRPr="005E323D">
              <w:t>min 1 xsd: string</w:t>
            </w:r>
          </w:p>
        </w:tc>
      </w:tr>
      <w:tr w:rsidR="009D269D" w14:paraId="624B600B" w14:textId="77777777" w:rsidTr="00022B45">
        <w:trPr>
          <w:cantSplit/>
        </w:trPr>
        <w:tc>
          <w:tcPr>
            <w:tcW w:w="2575" w:type="dxa"/>
            <w:vMerge/>
          </w:tcPr>
          <w:p w14:paraId="454A3A1B" w14:textId="77777777" w:rsidR="009D269D" w:rsidRDefault="009D269D" w:rsidP="00E0503E"/>
        </w:tc>
        <w:tc>
          <w:tcPr>
            <w:tcW w:w="3189" w:type="dxa"/>
          </w:tcPr>
          <w:p w14:paraId="4BA3E750" w14:textId="38A9C859" w:rsidR="009D269D" w:rsidRPr="002E1D5B" w:rsidRDefault="009D269D" w:rsidP="00E0503E">
            <w:r w:rsidRPr="005E323D">
              <w:t>transit:</w:t>
            </w:r>
            <w:r w:rsidR="00D03736" w:rsidRPr="005E323D">
              <w:t>w</w:t>
            </w:r>
            <w:r w:rsidRPr="005E323D">
              <w:t>heelchair</w:t>
            </w:r>
            <w:r w:rsidR="00B60B95" w:rsidRPr="005E323D">
              <w:t>Boarding</w:t>
            </w:r>
          </w:p>
        </w:tc>
        <w:tc>
          <w:tcPr>
            <w:tcW w:w="3586" w:type="dxa"/>
          </w:tcPr>
          <w:p w14:paraId="69EDC92B" w14:textId="3E545CF1" w:rsidR="009D269D" w:rsidRPr="002E1D5B" w:rsidRDefault="009D269D" w:rsidP="00E0503E">
            <w:r w:rsidRPr="005E323D">
              <w:t xml:space="preserve">exactly 1 </w:t>
            </w:r>
            <w:r w:rsidR="00ED57B5" w:rsidRPr="005E323D">
              <w:t>xsd:boolean</w:t>
            </w:r>
          </w:p>
        </w:tc>
      </w:tr>
      <w:tr w:rsidR="009D269D" w14:paraId="4FDCFFAB" w14:textId="77777777" w:rsidTr="002E1D5B">
        <w:trPr>
          <w:cantSplit/>
        </w:trPr>
        <w:tc>
          <w:tcPr>
            <w:tcW w:w="2575" w:type="dxa"/>
          </w:tcPr>
          <w:p w14:paraId="013B8AFD" w14:textId="2C4491F7" w:rsidR="009D269D" w:rsidRDefault="009D269D" w:rsidP="00E0503E">
            <w:r>
              <w:lastRenderedPageBreak/>
              <w:t>AccessibleStopPoint</w:t>
            </w:r>
          </w:p>
        </w:tc>
        <w:tc>
          <w:tcPr>
            <w:tcW w:w="3189" w:type="dxa"/>
            <w:shd w:val="clear" w:color="auto" w:fill="auto"/>
          </w:tcPr>
          <w:p w14:paraId="644FCAA0" w14:textId="4BA3DE24" w:rsidR="009D269D" w:rsidRPr="005E323D" w:rsidRDefault="009D269D" w:rsidP="00E0503E">
            <w:r w:rsidRPr="005E323D">
              <w:t>equivalentClass</w:t>
            </w:r>
          </w:p>
        </w:tc>
        <w:tc>
          <w:tcPr>
            <w:tcW w:w="3586" w:type="dxa"/>
            <w:shd w:val="clear" w:color="auto" w:fill="auto"/>
          </w:tcPr>
          <w:p w14:paraId="641D373D" w14:textId="530FD81D" w:rsidR="009D269D" w:rsidRPr="005E323D" w:rsidRDefault="009D269D" w:rsidP="00E0503E">
            <w:r w:rsidRPr="005E323D">
              <w:t xml:space="preserve">StopPoint and transit:wheelchairAccessible value </w:t>
            </w:r>
            <w:r w:rsidR="002E1D5B" w:rsidRPr="005E323D">
              <w:t>true</w:t>
            </w:r>
          </w:p>
        </w:tc>
      </w:tr>
      <w:tr w:rsidR="00AF0847" w14:paraId="47A931F8" w14:textId="77777777" w:rsidTr="00973356">
        <w:trPr>
          <w:cantSplit/>
        </w:trPr>
        <w:tc>
          <w:tcPr>
            <w:tcW w:w="2575" w:type="dxa"/>
            <w:vMerge w:val="restart"/>
          </w:tcPr>
          <w:p w14:paraId="7D504640" w14:textId="0C2DD0C9" w:rsidR="00AF0847" w:rsidRDefault="00AF0847" w:rsidP="00E0503E">
            <w:r w:rsidRPr="003E6C97">
              <w:t>Station</w:t>
            </w:r>
            <w:r w:rsidR="00517F8F">
              <w:t>StopPoint</w:t>
            </w:r>
          </w:p>
        </w:tc>
        <w:tc>
          <w:tcPr>
            <w:tcW w:w="3189" w:type="dxa"/>
            <w:shd w:val="clear" w:color="auto" w:fill="auto"/>
          </w:tcPr>
          <w:p w14:paraId="0BA40621" w14:textId="16071EC3" w:rsidR="00AF0847" w:rsidRPr="005E323D" w:rsidRDefault="00AF0847" w:rsidP="00E0503E">
            <w:r w:rsidRPr="005E323D">
              <w:t>subclassOf</w:t>
            </w:r>
          </w:p>
        </w:tc>
        <w:tc>
          <w:tcPr>
            <w:tcW w:w="3586" w:type="dxa"/>
            <w:shd w:val="clear" w:color="auto" w:fill="auto"/>
          </w:tcPr>
          <w:p w14:paraId="2E8BE3A6" w14:textId="3EEF3CFD" w:rsidR="00AF0847" w:rsidRPr="005E323D" w:rsidRDefault="00AF0847" w:rsidP="00E0503E">
            <w:r w:rsidRPr="005E323D">
              <w:t>StopPoint</w:t>
            </w:r>
          </w:p>
        </w:tc>
      </w:tr>
      <w:tr w:rsidR="00AF0847" w14:paraId="4630132B" w14:textId="77777777" w:rsidTr="00973356">
        <w:trPr>
          <w:cantSplit/>
        </w:trPr>
        <w:tc>
          <w:tcPr>
            <w:tcW w:w="2575" w:type="dxa"/>
            <w:vMerge/>
          </w:tcPr>
          <w:p w14:paraId="5B142E85" w14:textId="77777777" w:rsidR="00AF0847" w:rsidRDefault="00AF0847" w:rsidP="00E0503E"/>
        </w:tc>
        <w:tc>
          <w:tcPr>
            <w:tcW w:w="3189" w:type="dxa"/>
            <w:shd w:val="clear" w:color="auto" w:fill="auto"/>
          </w:tcPr>
          <w:p w14:paraId="30497970" w14:textId="2645143D" w:rsidR="00AF0847" w:rsidRPr="005E323D" w:rsidRDefault="00AF0847" w:rsidP="00E0503E">
            <w:r>
              <w:t>mereology:contains</w:t>
            </w:r>
          </w:p>
        </w:tc>
        <w:tc>
          <w:tcPr>
            <w:tcW w:w="3586" w:type="dxa"/>
            <w:shd w:val="clear" w:color="auto" w:fill="auto"/>
          </w:tcPr>
          <w:p w14:paraId="0DC47E5B" w14:textId="3ADC3EBE" w:rsidR="00AF0847" w:rsidRPr="005E323D" w:rsidRDefault="00AF0847" w:rsidP="00E0503E">
            <w:r>
              <w:t>min 1 StopPoint</w:t>
            </w:r>
          </w:p>
        </w:tc>
      </w:tr>
      <w:tr w:rsidR="00AF0847" w14:paraId="4B09B5F8" w14:textId="77777777" w:rsidTr="00973356">
        <w:trPr>
          <w:cantSplit/>
        </w:trPr>
        <w:tc>
          <w:tcPr>
            <w:tcW w:w="2575" w:type="dxa"/>
            <w:vMerge/>
          </w:tcPr>
          <w:p w14:paraId="6C847B6F" w14:textId="77777777" w:rsidR="00AF0847" w:rsidRDefault="00AF0847" w:rsidP="00E0503E"/>
        </w:tc>
        <w:tc>
          <w:tcPr>
            <w:tcW w:w="3189" w:type="dxa"/>
            <w:shd w:val="clear" w:color="auto" w:fill="auto"/>
          </w:tcPr>
          <w:p w14:paraId="31804DDB" w14:textId="70DEB5B1" w:rsidR="00AF0847" w:rsidRDefault="00E66689" w:rsidP="00E0503E">
            <w:r>
              <w:t>spatial:</w:t>
            </w:r>
            <w:r w:rsidR="00AF0847">
              <w:t>associatedLocation</w:t>
            </w:r>
          </w:p>
        </w:tc>
        <w:tc>
          <w:tcPr>
            <w:tcW w:w="3586" w:type="dxa"/>
            <w:shd w:val="clear" w:color="auto" w:fill="auto"/>
          </w:tcPr>
          <w:p w14:paraId="2237A034" w14:textId="6BC8D270" w:rsidR="00AF0847" w:rsidRDefault="00AF0847" w:rsidP="00E0503E">
            <w:r>
              <w:t xml:space="preserve">some </w:t>
            </w:r>
            <w:r w:rsidR="00E66689">
              <w:t>spatial:</w:t>
            </w:r>
            <w:r>
              <w:t>Feature</w:t>
            </w:r>
          </w:p>
        </w:tc>
      </w:tr>
      <w:tr w:rsidR="003E4B4D" w14:paraId="24CD4228" w14:textId="77777777" w:rsidTr="00022B45">
        <w:trPr>
          <w:cantSplit/>
          <w:trHeight w:val="213"/>
        </w:trPr>
        <w:tc>
          <w:tcPr>
            <w:tcW w:w="2575" w:type="dxa"/>
            <w:vMerge w:val="restart"/>
          </w:tcPr>
          <w:p w14:paraId="24F07B40" w14:textId="716FC495" w:rsidR="003E4B4D" w:rsidRDefault="003E4B4D" w:rsidP="00E0503E">
            <w:r>
              <w:t>TransitIncident</w:t>
            </w:r>
          </w:p>
        </w:tc>
        <w:tc>
          <w:tcPr>
            <w:tcW w:w="3189" w:type="dxa"/>
          </w:tcPr>
          <w:p w14:paraId="38B508A3" w14:textId="67D56FFA" w:rsidR="003E4B4D" w:rsidRDefault="003E4B4D" w:rsidP="00E0503E">
            <w:r>
              <w:t>subclassOf</w:t>
            </w:r>
          </w:p>
        </w:tc>
        <w:tc>
          <w:tcPr>
            <w:tcW w:w="3586" w:type="dxa"/>
          </w:tcPr>
          <w:p w14:paraId="14192C82" w14:textId="7682EE12" w:rsidR="003E4B4D" w:rsidRDefault="003E4B4D" w:rsidP="00E0503E">
            <w:r>
              <w:t>activity:Activity</w:t>
            </w:r>
          </w:p>
        </w:tc>
      </w:tr>
      <w:tr w:rsidR="003E4B4D" w14:paraId="2B9BAA84" w14:textId="77777777" w:rsidTr="00022B45">
        <w:trPr>
          <w:cantSplit/>
          <w:trHeight w:val="185"/>
        </w:trPr>
        <w:tc>
          <w:tcPr>
            <w:tcW w:w="2575" w:type="dxa"/>
            <w:vMerge/>
          </w:tcPr>
          <w:p w14:paraId="2C00D107" w14:textId="77777777" w:rsidR="003E4B4D" w:rsidRDefault="003E4B4D" w:rsidP="00E0503E"/>
        </w:tc>
        <w:tc>
          <w:tcPr>
            <w:tcW w:w="3189" w:type="dxa"/>
          </w:tcPr>
          <w:p w14:paraId="365FC1C6" w14:textId="563342C2" w:rsidR="003E4B4D" w:rsidRDefault="003E4B4D" w:rsidP="00E0503E">
            <w:r>
              <w:t>associatedWithStop</w:t>
            </w:r>
          </w:p>
        </w:tc>
        <w:tc>
          <w:tcPr>
            <w:tcW w:w="3586" w:type="dxa"/>
          </w:tcPr>
          <w:p w14:paraId="1299A6AB" w14:textId="6BB813ED" w:rsidR="003E4B4D" w:rsidRDefault="003E4B4D" w:rsidP="00E0503E">
            <w:r>
              <w:t>only StopPoint</w:t>
            </w:r>
          </w:p>
        </w:tc>
      </w:tr>
      <w:tr w:rsidR="003E4B4D" w14:paraId="3F03F769" w14:textId="77777777" w:rsidTr="00022B45">
        <w:trPr>
          <w:cantSplit/>
          <w:trHeight w:val="185"/>
        </w:trPr>
        <w:tc>
          <w:tcPr>
            <w:tcW w:w="2575" w:type="dxa"/>
            <w:vMerge/>
          </w:tcPr>
          <w:p w14:paraId="21BC85FB" w14:textId="77777777" w:rsidR="003E4B4D" w:rsidRDefault="003E4B4D" w:rsidP="00E0503E"/>
        </w:tc>
        <w:tc>
          <w:tcPr>
            <w:tcW w:w="3189" w:type="dxa"/>
          </w:tcPr>
          <w:p w14:paraId="586CA481" w14:textId="1637539C" w:rsidR="003E4B4D" w:rsidRDefault="003E4B4D" w:rsidP="00E0503E">
            <w:r>
              <w:t>hasIncidentCode</w:t>
            </w:r>
          </w:p>
        </w:tc>
        <w:tc>
          <w:tcPr>
            <w:tcW w:w="3586" w:type="dxa"/>
          </w:tcPr>
          <w:p w14:paraId="5AEFDD27" w14:textId="16837186" w:rsidR="003E4B4D" w:rsidRDefault="003E4B4D" w:rsidP="00E0503E">
            <w:r>
              <w:t>min 1 xsd:string</w:t>
            </w:r>
          </w:p>
        </w:tc>
      </w:tr>
      <w:tr w:rsidR="003E4B4D" w14:paraId="0D857E54" w14:textId="77777777" w:rsidTr="00022B45">
        <w:trPr>
          <w:cantSplit/>
          <w:trHeight w:val="199"/>
        </w:trPr>
        <w:tc>
          <w:tcPr>
            <w:tcW w:w="2575" w:type="dxa"/>
            <w:vMerge/>
          </w:tcPr>
          <w:p w14:paraId="2D06F218" w14:textId="77777777" w:rsidR="003E4B4D" w:rsidRDefault="003E4B4D" w:rsidP="00E0503E"/>
        </w:tc>
        <w:tc>
          <w:tcPr>
            <w:tcW w:w="3189" w:type="dxa"/>
          </w:tcPr>
          <w:p w14:paraId="7E82494C" w14:textId="3D040462" w:rsidR="003E4B4D" w:rsidRDefault="003E4B4D" w:rsidP="00E0503E">
            <w:r>
              <w:t>causedGap</w:t>
            </w:r>
          </w:p>
        </w:tc>
        <w:tc>
          <w:tcPr>
            <w:tcW w:w="3586" w:type="dxa"/>
          </w:tcPr>
          <w:p w14:paraId="6742ECDB" w14:textId="4895319B" w:rsidR="003E4B4D" w:rsidRDefault="003E4B4D" w:rsidP="00E0503E">
            <w:r>
              <w:t>only time:Interval</w:t>
            </w:r>
          </w:p>
        </w:tc>
      </w:tr>
      <w:tr w:rsidR="003E4B4D" w14:paraId="3FD50145" w14:textId="77777777" w:rsidTr="00022B45">
        <w:trPr>
          <w:cantSplit/>
          <w:trHeight w:val="199"/>
        </w:trPr>
        <w:tc>
          <w:tcPr>
            <w:tcW w:w="2575" w:type="dxa"/>
            <w:vMerge/>
          </w:tcPr>
          <w:p w14:paraId="4C0B536C" w14:textId="77777777" w:rsidR="003E4B4D" w:rsidRDefault="003E4B4D" w:rsidP="00E0503E"/>
        </w:tc>
        <w:tc>
          <w:tcPr>
            <w:tcW w:w="3189" w:type="dxa"/>
          </w:tcPr>
          <w:p w14:paraId="698C444D" w14:textId="28DC087B" w:rsidR="003E4B4D" w:rsidRDefault="003E4B4D" w:rsidP="00E0503E">
            <w:r>
              <w:t>associatedWithTrip</w:t>
            </w:r>
          </w:p>
        </w:tc>
        <w:tc>
          <w:tcPr>
            <w:tcW w:w="3586" w:type="dxa"/>
          </w:tcPr>
          <w:p w14:paraId="452537A8" w14:textId="08443F34" w:rsidR="003E4B4D" w:rsidRDefault="003E4B4D" w:rsidP="00E0503E">
            <w:r>
              <w:t>only TransitTrip</w:t>
            </w:r>
          </w:p>
        </w:tc>
      </w:tr>
      <w:tr w:rsidR="00E40914" w14:paraId="5CE6EBB2" w14:textId="77777777" w:rsidTr="00022B45">
        <w:trPr>
          <w:cantSplit/>
          <w:trHeight w:val="199"/>
        </w:trPr>
        <w:tc>
          <w:tcPr>
            <w:tcW w:w="2575" w:type="dxa"/>
            <w:vMerge w:val="restart"/>
          </w:tcPr>
          <w:p w14:paraId="41D65F08" w14:textId="21ECE1E9" w:rsidR="00E40914" w:rsidRDefault="00E40914" w:rsidP="00E0503E">
            <w:r>
              <w:t>TransitTrip</w:t>
            </w:r>
          </w:p>
        </w:tc>
        <w:tc>
          <w:tcPr>
            <w:tcW w:w="3189" w:type="dxa"/>
          </w:tcPr>
          <w:p w14:paraId="580889AD" w14:textId="258E9E7B" w:rsidR="00E40914" w:rsidRDefault="00E40914" w:rsidP="00E0503E">
            <w:r>
              <w:t>subclassOf</w:t>
            </w:r>
          </w:p>
        </w:tc>
        <w:tc>
          <w:tcPr>
            <w:tcW w:w="3586" w:type="dxa"/>
          </w:tcPr>
          <w:p w14:paraId="5A968E88" w14:textId="311B2D48" w:rsidR="00E40914" w:rsidRDefault="00E40914" w:rsidP="00E0503E">
            <w:r>
              <w:t>trip:Trip</w:t>
            </w:r>
          </w:p>
        </w:tc>
      </w:tr>
      <w:tr w:rsidR="00E40914" w14:paraId="11998BB2" w14:textId="77777777" w:rsidTr="00022B45">
        <w:trPr>
          <w:cantSplit/>
          <w:trHeight w:val="199"/>
        </w:trPr>
        <w:tc>
          <w:tcPr>
            <w:tcW w:w="2575" w:type="dxa"/>
            <w:vMerge/>
          </w:tcPr>
          <w:p w14:paraId="37EBF1AE" w14:textId="77777777" w:rsidR="00E40914" w:rsidRDefault="00E40914" w:rsidP="00E0503E"/>
        </w:tc>
        <w:tc>
          <w:tcPr>
            <w:tcW w:w="3189" w:type="dxa"/>
          </w:tcPr>
          <w:p w14:paraId="71A361B2" w14:textId="5C40522C" w:rsidR="00E40914" w:rsidRDefault="00AA089A" w:rsidP="00E0503E">
            <w:r>
              <w:t>transit</w:t>
            </w:r>
            <w:r w:rsidR="00E40914">
              <w:t>:occursOn</w:t>
            </w:r>
          </w:p>
        </w:tc>
        <w:tc>
          <w:tcPr>
            <w:tcW w:w="3586" w:type="dxa"/>
          </w:tcPr>
          <w:p w14:paraId="23E7E06D" w14:textId="2049B41E" w:rsidR="00E40914" w:rsidRDefault="00E40914" w:rsidP="00E0503E">
            <w:r>
              <w:t xml:space="preserve">only </w:t>
            </w:r>
            <w:r w:rsidR="00AC2F96">
              <w:t>transit:</w:t>
            </w:r>
            <w:r>
              <w:t xml:space="preserve">Route or </w:t>
            </w:r>
            <w:r w:rsidR="00AC2F96">
              <w:t>transit:</w:t>
            </w:r>
            <w:r>
              <w:t xml:space="preserve">RouteSection or </w:t>
            </w:r>
            <w:r w:rsidR="00AC2F96">
              <w:t>transit:</w:t>
            </w:r>
            <w:r>
              <w:t>RouteLink</w:t>
            </w:r>
            <w:r w:rsidR="00AC2F96">
              <w:t xml:space="preserve"> </w:t>
            </w:r>
            <w:r w:rsidR="00AC2F96" w:rsidRPr="004E3D0A">
              <w:t>or transport:TransportationComplex</w:t>
            </w:r>
          </w:p>
        </w:tc>
      </w:tr>
      <w:tr w:rsidR="00E40914" w14:paraId="34E29DF5" w14:textId="77777777" w:rsidTr="00022B45">
        <w:trPr>
          <w:cantSplit/>
          <w:trHeight w:val="199"/>
        </w:trPr>
        <w:tc>
          <w:tcPr>
            <w:tcW w:w="2575" w:type="dxa"/>
            <w:vMerge/>
          </w:tcPr>
          <w:p w14:paraId="10AD9E7D" w14:textId="77777777" w:rsidR="00E40914" w:rsidRDefault="00E40914" w:rsidP="00E0503E"/>
        </w:tc>
        <w:tc>
          <w:tcPr>
            <w:tcW w:w="3189" w:type="dxa"/>
          </w:tcPr>
          <w:p w14:paraId="6FA5EDC2" w14:textId="77D02142" w:rsidR="00E40914" w:rsidRDefault="00AA089A" w:rsidP="00E0503E">
            <w:r>
              <w:t>transit</w:t>
            </w:r>
            <w:r w:rsidR="00E40914">
              <w:t>:viaVehicle</w:t>
            </w:r>
          </w:p>
        </w:tc>
        <w:tc>
          <w:tcPr>
            <w:tcW w:w="3586" w:type="dxa"/>
          </w:tcPr>
          <w:p w14:paraId="4B9F2F33" w14:textId="67BD0C35" w:rsidR="00E40914" w:rsidRDefault="00E40914" w:rsidP="00E0503E">
            <w:r>
              <w:t xml:space="preserve">exactly 1 </w:t>
            </w:r>
            <w:r w:rsidR="00AC2F96">
              <w:t>transit:</w:t>
            </w:r>
            <w:r>
              <w:t>TransitVehicle</w:t>
            </w:r>
          </w:p>
        </w:tc>
      </w:tr>
      <w:tr w:rsidR="00E40914" w14:paraId="7932BF16" w14:textId="77777777" w:rsidTr="00022B45">
        <w:trPr>
          <w:cantSplit/>
          <w:trHeight w:val="199"/>
        </w:trPr>
        <w:tc>
          <w:tcPr>
            <w:tcW w:w="2575" w:type="dxa"/>
            <w:vMerge/>
          </w:tcPr>
          <w:p w14:paraId="7530B923" w14:textId="77777777" w:rsidR="00E40914" w:rsidRDefault="00E40914" w:rsidP="00E0503E"/>
        </w:tc>
        <w:tc>
          <w:tcPr>
            <w:tcW w:w="3189" w:type="dxa"/>
          </w:tcPr>
          <w:p w14:paraId="693B757D" w14:textId="11E1922F" w:rsidR="00E40914" w:rsidRDefault="00AA089A" w:rsidP="00E0503E">
            <w:r>
              <w:t>transit</w:t>
            </w:r>
            <w:r w:rsidR="00E40914">
              <w:t>:isOutbound</w:t>
            </w:r>
          </w:p>
        </w:tc>
        <w:tc>
          <w:tcPr>
            <w:tcW w:w="3586" w:type="dxa"/>
          </w:tcPr>
          <w:p w14:paraId="29172D54" w14:textId="57A73678" w:rsidR="00E40914" w:rsidRDefault="00E40914" w:rsidP="00E0503E">
            <w:r>
              <w:t>only xsd:boolean</w:t>
            </w:r>
          </w:p>
        </w:tc>
      </w:tr>
      <w:tr w:rsidR="00022B45" w14:paraId="17545410" w14:textId="77777777" w:rsidTr="00022B45">
        <w:trPr>
          <w:cantSplit/>
          <w:trHeight w:val="199"/>
        </w:trPr>
        <w:tc>
          <w:tcPr>
            <w:tcW w:w="2575" w:type="dxa"/>
            <w:vMerge w:val="restart"/>
          </w:tcPr>
          <w:p w14:paraId="24F449AD" w14:textId="55940B9E" w:rsidR="00022B45" w:rsidRPr="00AC2F96" w:rsidRDefault="00022B45" w:rsidP="00E0503E">
            <w:pPr>
              <w:rPr>
                <w:highlight w:val="yellow"/>
              </w:rPr>
            </w:pPr>
            <w:r w:rsidRPr="00F46B84">
              <w:t>ScheduledTransitTrip</w:t>
            </w:r>
          </w:p>
        </w:tc>
        <w:tc>
          <w:tcPr>
            <w:tcW w:w="3189" w:type="dxa"/>
          </w:tcPr>
          <w:p w14:paraId="4ABB2ACB" w14:textId="1639A61B" w:rsidR="00022B45" w:rsidRDefault="00022B45" w:rsidP="00E0503E">
            <w:r>
              <w:t>subclassOf</w:t>
            </w:r>
          </w:p>
        </w:tc>
        <w:tc>
          <w:tcPr>
            <w:tcW w:w="3586" w:type="dxa"/>
          </w:tcPr>
          <w:p w14:paraId="09658963" w14:textId="1C57F218" w:rsidR="00022B45" w:rsidRDefault="00022B45" w:rsidP="00E0503E">
            <w:r>
              <w:t>rec:RecurringEvent</w:t>
            </w:r>
          </w:p>
        </w:tc>
      </w:tr>
      <w:tr w:rsidR="00022B45" w14:paraId="3B4640B6" w14:textId="77777777" w:rsidTr="00022B45">
        <w:trPr>
          <w:cantSplit/>
          <w:trHeight w:val="199"/>
        </w:trPr>
        <w:tc>
          <w:tcPr>
            <w:tcW w:w="2575" w:type="dxa"/>
            <w:vMerge/>
          </w:tcPr>
          <w:p w14:paraId="0A0B319F" w14:textId="77777777" w:rsidR="00022B45" w:rsidRDefault="00022B45" w:rsidP="00E0503E"/>
        </w:tc>
        <w:tc>
          <w:tcPr>
            <w:tcW w:w="3189" w:type="dxa"/>
          </w:tcPr>
          <w:p w14:paraId="6A7B5FED" w14:textId="4DD5D758" w:rsidR="00022B45" w:rsidRDefault="00022B45" w:rsidP="00E0503E">
            <w:r>
              <w:t>rec:hasOccurrence</w:t>
            </w:r>
          </w:p>
        </w:tc>
        <w:tc>
          <w:tcPr>
            <w:tcW w:w="3586" w:type="dxa"/>
          </w:tcPr>
          <w:p w14:paraId="1A1BE5A9" w14:textId="7FEC51C0" w:rsidR="00022B45" w:rsidRDefault="00022B45" w:rsidP="00E0503E">
            <w:r>
              <w:t>only transit:TransitTrip</w:t>
            </w:r>
          </w:p>
        </w:tc>
      </w:tr>
      <w:tr w:rsidR="00022B45" w14:paraId="27C8A945" w14:textId="77777777" w:rsidTr="00022B45">
        <w:trPr>
          <w:cantSplit/>
          <w:trHeight w:val="199"/>
        </w:trPr>
        <w:tc>
          <w:tcPr>
            <w:tcW w:w="2575" w:type="dxa"/>
            <w:vMerge/>
          </w:tcPr>
          <w:p w14:paraId="52B9D823" w14:textId="77777777" w:rsidR="00022B45" w:rsidRDefault="00022B45" w:rsidP="00E0503E"/>
        </w:tc>
        <w:tc>
          <w:tcPr>
            <w:tcW w:w="3189" w:type="dxa"/>
          </w:tcPr>
          <w:p w14:paraId="3EA5A89B" w14:textId="507034E9" w:rsidR="00022B45" w:rsidRDefault="00022B45" w:rsidP="00E0503E">
            <w:r>
              <w:t>transit:scheduledOn</w:t>
            </w:r>
          </w:p>
        </w:tc>
        <w:tc>
          <w:tcPr>
            <w:tcW w:w="3586" w:type="dxa"/>
          </w:tcPr>
          <w:p w14:paraId="74421FBE" w14:textId="5D75EA10" w:rsidR="00022B45" w:rsidRDefault="00022B45" w:rsidP="00E0503E">
            <w:r>
              <w:t>only transit:Route or transit:RouteSection or transit:RouteLink</w:t>
            </w:r>
          </w:p>
        </w:tc>
      </w:tr>
      <w:tr w:rsidR="00022B45" w14:paraId="6881E74F" w14:textId="77777777" w:rsidTr="00022B45">
        <w:trPr>
          <w:cantSplit/>
          <w:trHeight w:val="199"/>
        </w:trPr>
        <w:tc>
          <w:tcPr>
            <w:tcW w:w="2575" w:type="dxa"/>
            <w:vMerge/>
          </w:tcPr>
          <w:p w14:paraId="3E2D15ED" w14:textId="77777777" w:rsidR="00022B45" w:rsidRDefault="00022B45" w:rsidP="006A3E39"/>
        </w:tc>
        <w:tc>
          <w:tcPr>
            <w:tcW w:w="3189" w:type="dxa"/>
          </w:tcPr>
          <w:p w14:paraId="62AEFEEF" w14:textId="619ADE55" w:rsidR="00022B45" w:rsidRDefault="00022B45" w:rsidP="006A3E39">
            <w:r>
              <w:t>transit:isOutbound</w:t>
            </w:r>
          </w:p>
        </w:tc>
        <w:tc>
          <w:tcPr>
            <w:tcW w:w="3586" w:type="dxa"/>
          </w:tcPr>
          <w:p w14:paraId="6E770EDB" w14:textId="0D50462A" w:rsidR="00022B45" w:rsidRDefault="00022B45" w:rsidP="006A3E39">
            <w:r>
              <w:t>only xsd:boolean</w:t>
            </w:r>
          </w:p>
        </w:tc>
      </w:tr>
      <w:tr w:rsidR="00022B45" w14:paraId="7A7F81A7" w14:textId="77777777" w:rsidTr="00022B45">
        <w:trPr>
          <w:cantSplit/>
          <w:trHeight w:val="199"/>
        </w:trPr>
        <w:tc>
          <w:tcPr>
            <w:tcW w:w="2575" w:type="dxa"/>
            <w:vMerge/>
          </w:tcPr>
          <w:p w14:paraId="57AB7B02" w14:textId="77777777" w:rsidR="00022B45" w:rsidRDefault="00022B45" w:rsidP="006A3E39"/>
        </w:tc>
        <w:tc>
          <w:tcPr>
            <w:tcW w:w="3189" w:type="dxa"/>
          </w:tcPr>
          <w:p w14:paraId="689AEEF7" w14:textId="67B1E048" w:rsidR="00022B45" w:rsidRDefault="00022B45" w:rsidP="006A3E39">
            <w:r>
              <w:t>transit:isWheelchairAccessible</w:t>
            </w:r>
          </w:p>
        </w:tc>
        <w:tc>
          <w:tcPr>
            <w:tcW w:w="3586" w:type="dxa"/>
          </w:tcPr>
          <w:p w14:paraId="1ACE6182" w14:textId="62C79A9E" w:rsidR="00022B45" w:rsidRDefault="00022B45" w:rsidP="006A3E39">
            <w:r>
              <w:t>only xsd:boolean</w:t>
            </w:r>
          </w:p>
        </w:tc>
      </w:tr>
      <w:tr w:rsidR="00022B45" w14:paraId="6B4459AA" w14:textId="77777777" w:rsidTr="00022B45">
        <w:trPr>
          <w:cantSplit/>
          <w:trHeight w:val="199"/>
        </w:trPr>
        <w:tc>
          <w:tcPr>
            <w:tcW w:w="2575" w:type="dxa"/>
            <w:vMerge/>
          </w:tcPr>
          <w:p w14:paraId="74FAEDF4" w14:textId="77777777" w:rsidR="00022B45" w:rsidRDefault="00022B45" w:rsidP="006A3E39"/>
        </w:tc>
        <w:tc>
          <w:tcPr>
            <w:tcW w:w="3189" w:type="dxa"/>
          </w:tcPr>
          <w:p w14:paraId="5987A439" w14:textId="3957327A" w:rsidR="00022B45" w:rsidRDefault="00022B45" w:rsidP="006A3E39">
            <w:r>
              <w:t>hasPickupType</w:t>
            </w:r>
          </w:p>
        </w:tc>
        <w:tc>
          <w:tcPr>
            <w:tcW w:w="3586" w:type="dxa"/>
          </w:tcPr>
          <w:p w14:paraId="43B3FED7" w14:textId="13C0C11D" w:rsidR="00022B45" w:rsidRDefault="00022B45" w:rsidP="006A3E39">
            <w:r>
              <w:t>max 1 TripAccessArrangement</w:t>
            </w:r>
          </w:p>
        </w:tc>
      </w:tr>
      <w:tr w:rsidR="00022B45" w14:paraId="6F491845" w14:textId="77777777" w:rsidTr="00022B45">
        <w:trPr>
          <w:cantSplit/>
          <w:trHeight w:val="199"/>
        </w:trPr>
        <w:tc>
          <w:tcPr>
            <w:tcW w:w="2575" w:type="dxa"/>
            <w:vMerge/>
          </w:tcPr>
          <w:p w14:paraId="369EB25E" w14:textId="77777777" w:rsidR="00022B45" w:rsidRDefault="00022B45" w:rsidP="006A3E39"/>
        </w:tc>
        <w:tc>
          <w:tcPr>
            <w:tcW w:w="3189" w:type="dxa"/>
          </w:tcPr>
          <w:p w14:paraId="012D9D97" w14:textId="7AB38FDD" w:rsidR="00022B45" w:rsidRDefault="00022B45" w:rsidP="006A3E39">
            <w:r>
              <w:t>hasDropoffType</w:t>
            </w:r>
          </w:p>
        </w:tc>
        <w:tc>
          <w:tcPr>
            <w:tcW w:w="3586" w:type="dxa"/>
          </w:tcPr>
          <w:p w14:paraId="4E034A60" w14:textId="7DAD2BB1" w:rsidR="00022B45" w:rsidRDefault="00022B45" w:rsidP="006A3E39">
            <w:r>
              <w:t>max 1 TripAccessArrangement</w:t>
            </w:r>
          </w:p>
        </w:tc>
      </w:tr>
      <w:tr w:rsidR="00202756" w14:paraId="183E8A68" w14:textId="77777777" w:rsidTr="00022B45">
        <w:trPr>
          <w:cantSplit/>
          <w:trHeight w:val="199"/>
        </w:trPr>
        <w:tc>
          <w:tcPr>
            <w:tcW w:w="2575" w:type="dxa"/>
          </w:tcPr>
          <w:p w14:paraId="1373C03B" w14:textId="64BD312D" w:rsidR="00202756" w:rsidRDefault="00202756" w:rsidP="006A3E39">
            <w:r>
              <w:t>TripAccessArrang</w:t>
            </w:r>
            <w:r w:rsidR="00022B45">
              <w:t>e</w:t>
            </w:r>
            <w:r>
              <w:t>ment</w:t>
            </w:r>
          </w:p>
        </w:tc>
        <w:tc>
          <w:tcPr>
            <w:tcW w:w="3189" w:type="dxa"/>
          </w:tcPr>
          <w:p w14:paraId="5AA242F7" w14:textId="47794489" w:rsidR="00202756" w:rsidRDefault="00C91AF4" w:rsidP="006A3E39">
            <w:r>
              <w:t>equivalentClass</w:t>
            </w:r>
          </w:p>
        </w:tc>
        <w:tc>
          <w:tcPr>
            <w:tcW w:w="3586" w:type="dxa"/>
          </w:tcPr>
          <w:p w14:paraId="1DEFEC07" w14:textId="4E6DC24E" w:rsidR="00202756" w:rsidRDefault="00202756" w:rsidP="006A3E39">
            <w:r>
              <w:t>{AccessAsScheduled, AccessNotAvailable, AccessArrangedViaAgency, AccessArrangedViaDriver}</w:t>
            </w:r>
          </w:p>
        </w:tc>
      </w:tr>
      <w:tr w:rsidR="006A3E39" w14:paraId="14E9FF33" w14:textId="77777777" w:rsidTr="00022B45">
        <w:trPr>
          <w:cantSplit/>
          <w:trHeight w:val="199"/>
        </w:trPr>
        <w:tc>
          <w:tcPr>
            <w:tcW w:w="2575" w:type="dxa"/>
            <w:vMerge w:val="restart"/>
          </w:tcPr>
          <w:p w14:paraId="341996DC" w14:textId="6FF005CA" w:rsidR="006A3E39" w:rsidRDefault="006A3E39" w:rsidP="006A3E39">
            <w:r>
              <w:t>TransitVehicle</w:t>
            </w:r>
          </w:p>
        </w:tc>
        <w:tc>
          <w:tcPr>
            <w:tcW w:w="3189" w:type="dxa"/>
          </w:tcPr>
          <w:p w14:paraId="54BD4C64" w14:textId="661B1469" w:rsidR="006A3E39" w:rsidRDefault="006A3E39" w:rsidP="006A3E39">
            <w:r>
              <w:t>subclassOf</w:t>
            </w:r>
          </w:p>
        </w:tc>
        <w:tc>
          <w:tcPr>
            <w:tcW w:w="3586" w:type="dxa"/>
          </w:tcPr>
          <w:p w14:paraId="7D287A55" w14:textId="28461215" w:rsidR="006A3E39" w:rsidRDefault="006A3E39" w:rsidP="006A3E39">
            <w:r>
              <w:t>vehicle:Vehicle</w:t>
            </w:r>
          </w:p>
        </w:tc>
      </w:tr>
      <w:tr w:rsidR="006A3E39" w14:paraId="19F4CCEC" w14:textId="77777777" w:rsidTr="00022B45">
        <w:trPr>
          <w:cantSplit/>
          <w:trHeight w:val="199"/>
        </w:trPr>
        <w:tc>
          <w:tcPr>
            <w:tcW w:w="2575" w:type="dxa"/>
            <w:vMerge/>
          </w:tcPr>
          <w:p w14:paraId="5C13E2E8" w14:textId="77777777" w:rsidR="006A3E39" w:rsidRDefault="006A3E39" w:rsidP="006A3E39"/>
        </w:tc>
        <w:tc>
          <w:tcPr>
            <w:tcW w:w="3189" w:type="dxa"/>
          </w:tcPr>
          <w:p w14:paraId="01F4D5CC" w14:textId="5F663381" w:rsidR="006A3E39" w:rsidRDefault="006A3E39" w:rsidP="006A3E39">
            <w:r>
              <w:t>hasTransitVehicleId</w:t>
            </w:r>
          </w:p>
        </w:tc>
        <w:tc>
          <w:tcPr>
            <w:tcW w:w="3586" w:type="dxa"/>
          </w:tcPr>
          <w:p w14:paraId="28BA9BB9" w14:textId="02B56352" w:rsidR="006A3E39" w:rsidRDefault="006A3E39" w:rsidP="006A3E39">
            <w:r>
              <w:t>exactly 1 xsd:string</w:t>
            </w:r>
          </w:p>
        </w:tc>
      </w:tr>
      <w:tr w:rsidR="006A3E39" w14:paraId="747D744F" w14:textId="77777777" w:rsidTr="00022B45">
        <w:trPr>
          <w:cantSplit/>
          <w:trHeight w:val="199"/>
        </w:trPr>
        <w:tc>
          <w:tcPr>
            <w:tcW w:w="2575" w:type="dxa"/>
            <w:vMerge w:val="restart"/>
          </w:tcPr>
          <w:p w14:paraId="52FDA789" w14:textId="358D8F44" w:rsidR="006A3E39" w:rsidRDefault="006A3E39" w:rsidP="006A3E39">
            <w:r w:rsidRPr="001227F5">
              <w:t>VehicleBlock</w:t>
            </w:r>
          </w:p>
        </w:tc>
        <w:tc>
          <w:tcPr>
            <w:tcW w:w="3189" w:type="dxa"/>
          </w:tcPr>
          <w:p w14:paraId="68110A95" w14:textId="12BDEDF6" w:rsidR="006A3E39" w:rsidRDefault="006A3E39" w:rsidP="006A3E39">
            <w:r w:rsidRPr="001227F5">
              <w:t>assignedTo</w:t>
            </w:r>
          </w:p>
        </w:tc>
        <w:tc>
          <w:tcPr>
            <w:tcW w:w="3586" w:type="dxa"/>
          </w:tcPr>
          <w:p w14:paraId="70CFF1D5" w14:textId="14655C8E" w:rsidR="006A3E39" w:rsidRDefault="00B71544" w:rsidP="006A3E39">
            <w:r>
              <w:t>only</w:t>
            </w:r>
            <w:r w:rsidR="006A3E39" w:rsidRPr="001227F5">
              <w:t xml:space="preserve"> </w:t>
            </w:r>
            <w:r>
              <w:t>transit</w:t>
            </w:r>
            <w:r w:rsidR="006A3E39" w:rsidRPr="001227F5">
              <w:t>:</w:t>
            </w:r>
            <w:r>
              <w:t>TransitVehicle</w:t>
            </w:r>
          </w:p>
        </w:tc>
      </w:tr>
      <w:tr w:rsidR="006A3E39" w14:paraId="25DF84FD" w14:textId="77777777" w:rsidTr="00022B45">
        <w:trPr>
          <w:cantSplit/>
          <w:trHeight w:val="199"/>
        </w:trPr>
        <w:tc>
          <w:tcPr>
            <w:tcW w:w="2575" w:type="dxa"/>
            <w:vMerge/>
          </w:tcPr>
          <w:p w14:paraId="09D5663A" w14:textId="77777777" w:rsidR="006A3E39" w:rsidRPr="001227F5" w:rsidRDefault="006A3E39" w:rsidP="006A3E39"/>
        </w:tc>
        <w:tc>
          <w:tcPr>
            <w:tcW w:w="3189" w:type="dxa"/>
          </w:tcPr>
          <w:p w14:paraId="5ABF7AA3" w14:textId="0AFDAE50" w:rsidR="006A3E39" w:rsidRPr="001227F5" w:rsidRDefault="006A3E39" w:rsidP="006A3E39">
            <w:r w:rsidRPr="001227F5">
              <w:t>assignedFor</w:t>
            </w:r>
          </w:p>
        </w:tc>
        <w:tc>
          <w:tcPr>
            <w:tcW w:w="3586" w:type="dxa"/>
          </w:tcPr>
          <w:p w14:paraId="7ED0A88F" w14:textId="132C4FBC" w:rsidR="006A3E39" w:rsidRPr="001227F5" w:rsidRDefault="006A3E39" w:rsidP="006A3E39">
            <w:r>
              <w:t xml:space="preserve">min 1 </w:t>
            </w:r>
            <w:r w:rsidR="00B71544">
              <w:t>ScheduledTransitTrip</w:t>
            </w:r>
          </w:p>
        </w:tc>
      </w:tr>
      <w:tr w:rsidR="00A860B1" w14:paraId="63C9B53D" w14:textId="77777777" w:rsidTr="00022B45">
        <w:trPr>
          <w:cantSplit/>
          <w:trHeight w:val="199"/>
        </w:trPr>
        <w:tc>
          <w:tcPr>
            <w:tcW w:w="2575" w:type="dxa"/>
            <w:vMerge w:val="restart"/>
          </w:tcPr>
          <w:p w14:paraId="3B8F982A" w14:textId="3718A163" w:rsidR="00A860B1" w:rsidRPr="001227F5" w:rsidRDefault="00A860B1" w:rsidP="006A3E39">
            <w:r>
              <w:t>person:Person</w:t>
            </w:r>
          </w:p>
        </w:tc>
        <w:tc>
          <w:tcPr>
            <w:tcW w:w="3189" w:type="dxa"/>
          </w:tcPr>
          <w:p w14:paraId="0ECD64D1" w14:textId="3B3A6F11" w:rsidR="00A860B1" w:rsidRPr="001227F5" w:rsidRDefault="00A860B1" w:rsidP="006A3E39">
            <w:r>
              <w:t>transitPass</w:t>
            </w:r>
          </w:p>
        </w:tc>
        <w:tc>
          <w:tcPr>
            <w:tcW w:w="3586" w:type="dxa"/>
          </w:tcPr>
          <w:p w14:paraId="78A16C6E" w14:textId="5615F162" w:rsidR="00A860B1" w:rsidRDefault="00A860B1" w:rsidP="006A3E39">
            <w:r>
              <w:t>only TransitPass</w:t>
            </w:r>
          </w:p>
        </w:tc>
      </w:tr>
      <w:tr w:rsidR="00A860B1" w14:paraId="2135DFE3" w14:textId="77777777" w:rsidTr="00022B45">
        <w:trPr>
          <w:cantSplit/>
          <w:trHeight w:val="199"/>
        </w:trPr>
        <w:tc>
          <w:tcPr>
            <w:tcW w:w="2575" w:type="dxa"/>
            <w:vMerge/>
          </w:tcPr>
          <w:p w14:paraId="6B3827A4" w14:textId="77777777" w:rsidR="00A860B1" w:rsidRDefault="00A860B1" w:rsidP="006A3E39"/>
        </w:tc>
        <w:tc>
          <w:tcPr>
            <w:tcW w:w="3189" w:type="dxa"/>
          </w:tcPr>
          <w:p w14:paraId="64559DCF" w14:textId="2FFE23E1" w:rsidR="00A860B1" w:rsidRDefault="00A860B1" w:rsidP="006A3E39">
            <w:r>
              <w:t>hasTransitPass</w:t>
            </w:r>
          </w:p>
        </w:tc>
        <w:tc>
          <w:tcPr>
            <w:tcW w:w="3586" w:type="dxa"/>
          </w:tcPr>
          <w:p w14:paraId="4394094E" w14:textId="472A16A8" w:rsidR="00A860B1" w:rsidRDefault="00A860B1" w:rsidP="006A3E39">
            <w:r>
              <w:t>only xsd:boolean</w:t>
            </w:r>
          </w:p>
        </w:tc>
      </w:tr>
    </w:tbl>
    <w:p w14:paraId="45E50135" w14:textId="77777777" w:rsidR="00BF3CFC" w:rsidRDefault="00E45F01" w:rsidP="00BF3CFC">
      <w:pPr>
        <w:rPr>
          <w:b/>
        </w:rPr>
      </w:pPr>
      <w:r>
        <w:rPr>
          <w:b/>
        </w:rPr>
        <w:t>Ontologies Reused:</w:t>
      </w:r>
    </w:p>
    <w:p w14:paraId="64C9F0C8" w14:textId="77777777" w:rsidR="00796B76" w:rsidRPr="00796B76" w:rsidRDefault="00796B76" w:rsidP="00796B76">
      <w:pPr>
        <w:pStyle w:val="ListParagraph"/>
        <w:numPr>
          <w:ilvl w:val="0"/>
          <w:numId w:val="3"/>
        </w:numPr>
      </w:pPr>
      <w:r w:rsidRPr="00796B76">
        <w:t>Activity</w:t>
      </w:r>
    </w:p>
    <w:p w14:paraId="322714C7" w14:textId="762B32E8" w:rsidR="00796B76" w:rsidRDefault="00796B76" w:rsidP="001D3F17">
      <w:pPr>
        <w:pStyle w:val="ListParagraph"/>
        <w:numPr>
          <w:ilvl w:val="0"/>
          <w:numId w:val="3"/>
        </w:numPr>
      </w:pPr>
      <w:r>
        <w:t>Change</w:t>
      </w:r>
    </w:p>
    <w:p w14:paraId="2054F441" w14:textId="724CF18E" w:rsidR="00796B76" w:rsidRDefault="00796B76" w:rsidP="001D3F17">
      <w:pPr>
        <w:pStyle w:val="ListParagraph"/>
        <w:numPr>
          <w:ilvl w:val="0"/>
          <w:numId w:val="3"/>
        </w:numPr>
      </w:pPr>
      <w:r>
        <w:t>Spatial Location</w:t>
      </w:r>
    </w:p>
    <w:p w14:paraId="18250EF2" w14:textId="5F14EA9A" w:rsidR="00F5550D" w:rsidRPr="00796B76" w:rsidRDefault="00F5550D" w:rsidP="001D3F17">
      <w:pPr>
        <w:pStyle w:val="ListParagraph"/>
        <w:numPr>
          <w:ilvl w:val="0"/>
          <w:numId w:val="3"/>
        </w:numPr>
      </w:pPr>
      <w:r w:rsidRPr="00796B76">
        <w:t>TransportationSystem</w:t>
      </w:r>
    </w:p>
    <w:p w14:paraId="437BE40D" w14:textId="7B6B2F7C" w:rsidR="00B16505" w:rsidRPr="00796B76" w:rsidRDefault="00B16505" w:rsidP="001D3F17">
      <w:pPr>
        <w:pStyle w:val="ListParagraph"/>
        <w:numPr>
          <w:ilvl w:val="0"/>
          <w:numId w:val="3"/>
        </w:numPr>
      </w:pPr>
      <w:r w:rsidRPr="00796B76">
        <w:lastRenderedPageBreak/>
        <w:t>Trip</w:t>
      </w:r>
    </w:p>
    <w:p w14:paraId="6D95BAA6" w14:textId="5A099D15" w:rsidR="000F4675" w:rsidRPr="00796B76" w:rsidRDefault="000F4675" w:rsidP="001D3F17">
      <w:pPr>
        <w:pStyle w:val="ListParagraph"/>
        <w:numPr>
          <w:ilvl w:val="0"/>
          <w:numId w:val="3"/>
        </w:numPr>
      </w:pPr>
      <w:r w:rsidRPr="00796B76">
        <w:t>Organization</w:t>
      </w:r>
    </w:p>
    <w:p w14:paraId="61011176" w14:textId="77777777" w:rsidR="00816B3F" w:rsidRDefault="00816B3F" w:rsidP="00BF3CFC">
      <w:pPr>
        <w:rPr>
          <w:b/>
        </w:rPr>
      </w:pPr>
    </w:p>
    <w:p w14:paraId="3AF45F40" w14:textId="38BDB622" w:rsidR="00E45F01" w:rsidRDefault="00816B3F" w:rsidP="00BF3CFC">
      <w:pPr>
        <w:rPr>
          <w:b/>
        </w:rPr>
      </w:pPr>
      <w:r>
        <w:rPr>
          <w:b/>
        </w:rPr>
        <w:t>Future work:</w:t>
      </w:r>
    </w:p>
    <w:p w14:paraId="0107D747" w14:textId="67049679" w:rsidR="00816B3F" w:rsidRDefault="00816B3F" w:rsidP="00BF3CFC">
      <w:r>
        <w:t>Though not applicable for the TTC, future work should consider a representation of zone or similar information that may be used in some systems to calculate fare cost.</w:t>
      </w:r>
    </w:p>
    <w:p w14:paraId="27BD20BB" w14:textId="111CBB6E" w:rsidR="00BB254A" w:rsidRDefault="00BB254A" w:rsidP="00BF3CFC">
      <w:r>
        <w:t>There is some potential to incorporate detailed constraints on the types of routes (bus, rail, etc) and the arcs in the network that the routes access, according to the mode supported by the arcs.</w:t>
      </w:r>
    </w:p>
    <w:p w14:paraId="1D5F9D6B" w14:textId="04E61C8E" w:rsidR="00A70D73" w:rsidRDefault="00A70D73" w:rsidP="00BF3CFC">
      <w:r>
        <w:t>Constraints may also be enforced on the times of trips as compared to the hours of operation for a particular route (i.e. a trip should occur within the defined hours of operation).</w:t>
      </w:r>
    </w:p>
    <w:p w14:paraId="27DA2E27" w14:textId="42B565C1" w:rsidR="00310518" w:rsidRDefault="00ED2FBA" w:rsidP="00BF3CFC">
      <w:r>
        <w:t>With additional information, t</w:t>
      </w:r>
      <w:r w:rsidR="00310518">
        <w:t xml:space="preserve">he stops associated with </w:t>
      </w:r>
      <w:r>
        <w:t>a particular trip may be validated against its direction id to confirm that the sequence is capturing either an inbound or outbound path.</w:t>
      </w:r>
    </w:p>
    <w:p w14:paraId="440D7C92" w14:textId="68501170" w:rsidR="00E45E6F" w:rsidRDefault="00E45E6F" w:rsidP="00BF3CFC">
      <w:r>
        <w:t xml:space="preserve">Constraints may be added to enforce the types of vehicles that perform a particular transit trip, based upon the specifications of the scheduled trip of which the transit trip is an occurrence. For example, if the scheduled trip is wheelchair accessible, then any vehicle that performs the transit trips (or is assigned a block containing the scheduled trip) should accommodate a wheelchair. On the other hand, it may be the case that vehicle assignments sometimes conflict with the scheduled trip type and so such constraints may not be accurate/desirable. </w:t>
      </w:r>
    </w:p>
    <w:p w14:paraId="62B9DB83" w14:textId="1C36DAFB" w:rsidR="00B563DD" w:rsidRDefault="00B563DD" w:rsidP="00BF3CFC">
      <w:r>
        <w:t>We may also be able to infer whether a stop offers wheelchair boarding based on the associated routes and trips.</w:t>
      </w:r>
    </w:p>
    <w:p w14:paraId="7F7B9E3B" w14:textId="035FE1F6" w:rsidR="00B577C2" w:rsidRDefault="00B577C2" w:rsidP="00BF3CFC">
      <w:r>
        <w:t>Rules may be added to express the relationship between the Arc that a Route Link operates on and the set of Arcs that a Route Section or Route operate on (i.e. the sum of all Arcs operated on by all Route Links contained in the Route Section/Route).</w:t>
      </w:r>
    </w:p>
    <w:p w14:paraId="106C54F7" w14:textId="41852E34" w:rsidR="00423BF6" w:rsidRPr="00816B3F" w:rsidRDefault="00A760AA" w:rsidP="00BF3CFC">
      <w:r>
        <w:t>In extensions beyond OWL, it may be useful to f</w:t>
      </w:r>
      <w:r w:rsidR="00423BF6">
        <w:t>ormalize the relationship between transitPass and hasTransitPass properties</w:t>
      </w:r>
      <w:r w:rsidR="00911008">
        <w:t>.</w:t>
      </w:r>
    </w:p>
    <w:p w14:paraId="4BF6F7AF" w14:textId="77777777" w:rsidR="00D4596C" w:rsidRDefault="00D4596C" w:rsidP="00EA354A">
      <w:pPr>
        <w:pStyle w:val="Heading2"/>
      </w:pPr>
      <w:bookmarkStart w:id="150" w:name="_Toc41911392"/>
      <w:r>
        <w:t>Land Use</w:t>
      </w:r>
      <w:r w:rsidR="00BA1ACD">
        <w:t xml:space="preserve"> Ontology</w:t>
      </w:r>
      <w:bookmarkEnd w:id="150"/>
    </w:p>
    <w:p w14:paraId="5C88E1D1" w14:textId="0CD46FA8" w:rsidR="00D479C9" w:rsidRPr="00D479C9" w:rsidRDefault="0089518D" w:rsidP="00D479C9">
      <w:pPr>
        <w:rPr>
          <w:i/>
        </w:rPr>
      </w:pPr>
      <w:r>
        <w:rPr>
          <w:i/>
        </w:rPr>
        <w:t>http://ontology.eil.utoronto.ca/icity/</w:t>
      </w:r>
      <w:r w:rsidR="00D479C9">
        <w:rPr>
          <w:i/>
        </w:rPr>
        <w:t>LandUse</w:t>
      </w:r>
    </w:p>
    <w:p w14:paraId="0A4C08B0" w14:textId="77777777" w:rsidR="000C0D23" w:rsidRPr="000C0D23" w:rsidRDefault="000C0D23" w:rsidP="000C0D23">
      <w:pPr>
        <w:rPr>
          <w:b/>
        </w:rPr>
      </w:pPr>
      <w:r w:rsidRPr="000C0D23">
        <w:rPr>
          <w:b/>
        </w:rPr>
        <w:lastRenderedPageBreak/>
        <w:t>Namespace: landuse</w:t>
      </w:r>
    </w:p>
    <w:p w14:paraId="21F601C9" w14:textId="59C4B65B" w:rsidR="00A73421" w:rsidRDefault="00D4596C" w:rsidP="009E4A69">
      <w:pPr>
        <w:pStyle w:val="ListParagraph"/>
      </w:pPr>
      <w:r>
        <w:t xml:space="preserve">Parcel:  A Parcel is a way of defining </w:t>
      </w:r>
      <w:r w:rsidR="006914EE">
        <w:t>some area in an urban system.</w:t>
      </w:r>
      <w:r w:rsidR="006914EE">
        <w:br/>
        <w:t xml:space="preserve">A Parcel </w:t>
      </w:r>
      <w:r w:rsidR="006914EE" w:rsidRPr="00C0784C">
        <w:t xml:space="preserve">has a </w:t>
      </w:r>
      <w:r w:rsidR="006914EE" w:rsidRPr="00445D13">
        <w:t>Location</w:t>
      </w:r>
      <w:r w:rsidR="00445D13" w:rsidRPr="00445D13">
        <w:t xml:space="preserve"> and an area that do not change over time</w:t>
      </w:r>
      <w:r w:rsidR="00EA6A93" w:rsidRPr="00445D13">
        <w:t>.</w:t>
      </w:r>
      <w:r w:rsidR="006914EE">
        <w:br/>
        <w:t xml:space="preserve">A Parcel </w:t>
      </w:r>
      <w:r>
        <w:t xml:space="preserve">may </w:t>
      </w:r>
      <w:r w:rsidR="00A73421">
        <w:t xml:space="preserve">be </w:t>
      </w:r>
      <w:r w:rsidR="00C0784C">
        <w:t>associated with</w:t>
      </w:r>
      <w:r w:rsidR="006914EE" w:rsidRPr="00C0784C">
        <w:t xml:space="preserve"> some type</w:t>
      </w:r>
      <w:r w:rsidR="00C0784C">
        <w:t>(s)</w:t>
      </w:r>
      <w:r w:rsidR="006914EE" w:rsidRPr="00C0784C">
        <w:t xml:space="preserve"> of L</w:t>
      </w:r>
      <w:r w:rsidRPr="00C0784C">
        <w:t xml:space="preserve">and </w:t>
      </w:r>
      <w:r w:rsidR="006914EE" w:rsidRPr="00C0784C">
        <w:t>U</w:t>
      </w:r>
      <w:r w:rsidRPr="00C0784C">
        <w:t>se</w:t>
      </w:r>
      <w:r w:rsidR="00445D13">
        <w:t>; this may change over time</w:t>
      </w:r>
      <w:r w:rsidRPr="00C0784C">
        <w:t>.</w:t>
      </w:r>
      <w:r w:rsidR="006914EE">
        <w:br/>
      </w:r>
      <w:r w:rsidR="00420EC6">
        <w:t>There may be other types (</w:t>
      </w:r>
      <w:r w:rsidR="00420EC6" w:rsidRPr="00C0784C">
        <w:t>subclasses</w:t>
      </w:r>
      <w:r w:rsidR="00420EC6">
        <w:t xml:space="preserve">) of Parcel, defined in more precise or </w:t>
      </w:r>
      <w:r w:rsidR="00A73421">
        <w:t>different ways, such as a Zone.</w:t>
      </w:r>
      <w:r w:rsidR="008E5EC9">
        <w:br/>
        <w:t>A</w:t>
      </w:r>
      <w:r w:rsidR="00FA5D70">
        <w:t>lternatively, a</w:t>
      </w:r>
      <w:r w:rsidR="008E5EC9">
        <w:t xml:space="preserve"> Parcel may have some </w:t>
      </w:r>
      <w:r w:rsidR="008E5EC9" w:rsidRPr="00445D13">
        <w:rPr>
          <w:i/>
        </w:rPr>
        <w:t>associated</w:t>
      </w:r>
      <w:r w:rsidR="008E5EC9">
        <w:t xml:space="preserve"> Area.</w:t>
      </w:r>
      <w:r w:rsidR="00C74DD3">
        <w:t xml:space="preserve"> This is a variant property </w:t>
      </w:r>
      <w:r w:rsidR="00FA5D70">
        <w:t>as</w:t>
      </w:r>
      <w:r w:rsidR="00CA0A44">
        <w:t xml:space="preserve"> there may be various values with different accuracy from different sources</w:t>
      </w:r>
      <w:r w:rsidR="00C74DD3">
        <w:t>.</w:t>
      </w:r>
      <w:r w:rsidR="00CE58BE">
        <w:br/>
        <w:t>A Parcel may have some population that is subject to change over time.</w:t>
      </w:r>
      <w:r w:rsidR="00CE58BE">
        <w:br/>
        <w:t>A Parcel may have a number of employed residents that is subject to change over time.</w:t>
      </w:r>
    </w:p>
    <w:p w14:paraId="1290AB94" w14:textId="40C14098" w:rsidR="006B1F7B" w:rsidRDefault="00420EC6" w:rsidP="009E4A69">
      <w:pPr>
        <w:pStyle w:val="ListParagraph"/>
      </w:pPr>
      <w:r>
        <w:t>Lan</w:t>
      </w:r>
      <w:r w:rsidR="002E15FC">
        <w:t>dUseClassification</w:t>
      </w:r>
      <w:r>
        <w:t xml:space="preserve">: Land Use </w:t>
      </w:r>
      <w:r w:rsidR="00A0315C">
        <w:t xml:space="preserve">Classifications </w:t>
      </w:r>
      <w:r>
        <w:t>provide</w:t>
      </w:r>
      <w:r w:rsidR="00A0315C">
        <w:t xml:space="preserve"> </w:t>
      </w:r>
      <w:r>
        <w:t xml:space="preserve">a means of </w:t>
      </w:r>
      <w:r w:rsidR="002E15FC">
        <w:t xml:space="preserve">describing </w:t>
      </w:r>
      <w:r>
        <w:t xml:space="preserve">the </w:t>
      </w:r>
      <w:r w:rsidR="000B0762">
        <w:t>land cover/use in a standard way</w:t>
      </w:r>
      <w:r>
        <w:t>.</w:t>
      </w:r>
      <w:r w:rsidR="00E30D2C">
        <w:t xml:space="preserve"> Various classification systems are used to identify types of land use. Currently, we include LBCS, CLUMP, and AAFC.</w:t>
      </w:r>
    </w:p>
    <w:p w14:paraId="75AF382F" w14:textId="490DB886" w:rsidR="00D4596C" w:rsidRDefault="000E10D5" w:rsidP="009E4A69">
      <w:pPr>
        <w:pStyle w:val="ListParagraph"/>
      </w:pPr>
      <w:r>
        <w:t xml:space="preserve">The LBCS recognizes </w:t>
      </w:r>
      <w:r w:rsidR="00420EC6">
        <w:t xml:space="preserve">different </w:t>
      </w:r>
      <w:r w:rsidR="004322C3">
        <w:t>dimensions</w:t>
      </w:r>
      <w:r w:rsidR="00420EC6">
        <w:t xml:space="preserve"> of Land Use: Activity, Function, Structure, Site, and Ownership Classifications.</w:t>
      </w:r>
      <w:r w:rsidR="00FF4DBC">
        <w:t xml:space="preserve"> Each </w:t>
      </w:r>
      <w:r w:rsidR="004322C3">
        <w:t xml:space="preserve">dimension </w:t>
      </w:r>
      <w:r w:rsidR="00FF4DBC">
        <w:t>is further defined by a taxonomy of specialized classifications.</w:t>
      </w:r>
      <w:r w:rsidR="004019D1">
        <w:t xml:space="preserve"> For each dimension, we introduce an equivalent class name for disambiguation, e.g. to distinguish between the Activity dimension of land use (we refer to this as ActivityClassification) and the notion of an Activity in icity.</w:t>
      </w:r>
    </w:p>
    <w:p w14:paraId="5E0B5DCE" w14:textId="77777777" w:rsidR="00D4596C" w:rsidRDefault="00D4596C" w:rsidP="001D3F17">
      <w:pPr>
        <w:pStyle w:val="ListParagraph"/>
        <w:numPr>
          <w:ilvl w:val="1"/>
          <w:numId w:val="2"/>
        </w:numPr>
      </w:pPr>
      <w:r>
        <w:t>Activity Classification</w:t>
      </w:r>
      <w:r w:rsidR="00931F58">
        <w:t xml:space="preserve">: An Activity Classification identifies the </w:t>
      </w:r>
      <w:r w:rsidR="00931F58" w:rsidRPr="00931F58">
        <w:rPr>
          <w:b/>
        </w:rPr>
        <w:t>activity use</w:t>
      </w:r>
      <w:r w:rsidR="00931F58">
        <w:t xml:space="preserve"> of some Land Parcel.</w:t>
      </w:r>
    </w:p>
    <w:p w14:paraId="751A960D" w14:textId="77777777" w:rsidR="00FF4DBC" w:rsidRDefault="00FF4DBC" w:rsidP="001D3F17">
      <w:pPr>
        <w:pStyle w:val="ListParagraph"/>
        <w:numPr>
          <w:ilvl w:val="2"/>
          <w:numId w:val="2"/>
        </w:numPr>
      </w:pPr>
      <w:r>
        <w:t>Residential Activities</w:t>
      </w:r>
    </w:p>
    <w:p w14:paraId="17FB7858" w14:textId="77777777" w:rsidR="00FF4DBC" w:rsidRDefault="00FF4DBC" w:rsidP="001D3F17">
      <w:pPr>
        <w:pStyle w:val="ListParagraph"/>
        <w:numPr>
          <w:ilvl w:val="2"/>
          <w:numId w:val="2"/>
        </w:numPr>
      </w:pPr>
      <w:r>
        <w:t>Shopping Activities</w:t>
      </w:r>
    </w:p>
    <w:p w14:paraId="2544991E" w14:textId="77777777" w:rsidR="00FF4DBC" w:rsidRDefault="00FF4DBC" w:rsidP="001D3F17">
      <w:pPr>
        <w:pStyle w:val="ListParagraph"/>
        <w:numPr>
          <w:ilvl w:val="2"/>
          <w:numId w:val="2"/>
        </w:numPr>
      </w:pPr>
      <w:r>
        <w:t>Industrial Activities</w:t>
      </w:r>
    </w:p>
    <w:p w14:paraId="53B2E2DF" w14:textId="77777777" w:rsidR="00FF4DBC" w:rsidRDefault="00FF4DBC" w:rsidP="001D3F17">
      <w:pPr>
        <w:pStyle w:val="ListParagraph"/>
        <w:numPr>
          <w:ilvl w:val="2"/>
          <w:numId w:val="2"/>
        </w:numPr>
      </w:pPr>
      <w:r>
        <w:t>...</w:t>
      </w:r>
    </w:p>
    <w:p w14:paraId="10B67016" w14:textId="77777777" w:rsidR="00D4596C" w:rsidRDefault="00D4596C" w:rsidP="001D3F17">
      <w:pPr>
        <w:pStyle w:val="ListParagraph"/>
        <w:numPr>
          <w:ilvl w:val="1"/>
          <w:numId w:val="2"/>
        </w:numPr>
      </w:pPr>
      <w:r>
        <w:t>Function Classification</w:t>
      </w:r>
      <w:r w:rsidR="00931F58">
        <w:t xml:space="preserve">: A Function Classification identifies the </w:t>
      </w:r>
      <w:r w:rsidR="00931F58" w:rsidRPr="00931F58">
        <w:rPr>
          <w:b/>
        </w:rPr>
        <w:t>economic function of</w:t>
      </w:r>
      <w:r w:rsidR="00931F58">
        <w:t xml:space="preserve"> some Land Parcel, </w:t>
      </w:r>
    </w:p>
    <w:p w14:paraId="41F6C51F" w14:textId="77777777" w:rsidR="00D4596C" w:rsidRDefault="00D4596C" w:rsidP="001D3F17">
      <w:pPr>
        <w:pStyle w:val="ListParagraph"/>
        <w:numPr>
          <w:ilvl w:val="1"/>
          <w:numId w:val="2"/>
        </w:numPr>
      </w:pPr>
      <w:r>
        <w:t>Structure Classification</w:t>
      </w:r>
      <w:r w:rsidR="00931F58">
        <w:t xml:space="preserve">: A Structure Classification identifies the </w:t>
      </w:r>
      <w:r w:rsidR="00931F58" w:rsidRPr="00931F58">
        <w:rPr>
          <w:b/>
        </w:rPr>
        <w:t>type of structure(s) on</w:t>
      </w:r>
      <w:r w:rsidR="00931F58">
        <w:t xml:space="preserve"> some Land Parcel. </w:t>
      </w:r>
    </w:p>
    <w:p w14:paraId="32F51AE4" w14:textId="77777777" w:rsidR="00D4596C" w:rsidRDefault="00D4596C" w:rsidP="001D3F17">
      <w:pPr>
        <w:pStyle w:val="ListParagraph"/>
        <w:numPr>
          <w:ilvl w:val="1"/>
          <w:numId w:val="2"/>
        </w:numPr>
      </w:pPr>
      <w:r>
        <w:t>Site Classification</w:t>
      </w:r>
      <w:r w:rsidR="00931F58">
        <w:t xml:space="preserve">: A Site Classification identifies the </w:t>
      </w:r>
      <w:r w:rsidR="00931F58" w:rsidRPr="00931F58">
        <w:rPr>
          <w:b/>
        </w:rPr>
        <w:t>state of the site development on</w:t>
      </w:r>
      <w:r w:rsidR="00931F58">
        <w:t xml:space="preserve"> some Land Parcel (e.g. is it developed or not?)</w:t>
      </w:r>
    </w:p>
    <w:p w14:paraId="00157480" w14:textId="77777777" w:rsidR="00D4596C" w:rsidRDefault="00D4596C" w:rsidP="001D3F17">
      <w:pPr>
        <w:pStyle w:val="ListParagraph"/>
        <w:numPr>
          <w:ilvl w:val="1"/>
          <w:numId w:val="2"/>
        </w:numPr>
      </w:pPr>
      <w:r>
        <w:lastRenderedPageBreak/>
        <w:t>Ownership Classification</w:t>
      </w:r>
      <w:r w:rsidR="00931F58">
        <w:t xml:space="preserve">: An Ownership Classification identifies any </w:t>
      </w:r>
      <w:r w:rsidR="00931F58" w:rsidRPr="006B1183">
        <w:rPr>
          <w:b/>
        </w:rPr>
        <w:t>constraints on the use of the land and its ownership for</w:t>
      </w:r>
      <w:r w:rsidR="00931F58">
        <w:t xml:space="preserve"> some Land Parcel.</w:t>
      </w:r>
    </w:p>
    <w:p w14:paraId="5B180C38" w14:textId="6A10F472" w:rsidR="00EE028C" w:rsidRDefault="00EE028C" w:rsidP="009E4A69">
      <w:pPr>
        <w:pStyle w:val="ListParagraph"/>
      </w:pPr>
      <w:r>
        <w:t>CLUMPClassification: Canada Land Use Monitoring Program Classification is a type (subclass) of Land Use classification. CLUMP identifies 15 different types of land use, each with a</w:t>
      </w:r>
      <w:r w:rsidR="00FC116C">
        <w:t xml:space="preserve">n associated code used in datasets. </w:t>
      </w:r>
      <w:r w:rsidR="00030D85">
        <w:t>We have made the design decision that the</w:t>
      </w:r>
      <w:r w:rsidR="00DE5225">
        <w:t xml:space="preserve"> code need not be unique to a particular land use classification, as a classification from one system may correspond to multiple classifications in CLUMP. </w:t>
      </w:r>
      <w:r w:rsidR="00FC116C">
        <w:t>CLUMP introduces the following land use classifications:</w:t>
      </w:r>
    </w:p>
    <w:p w14:paraId="3F9A5239" w14:textId="77777777" w:rsidR="00FC116C" w:rsidRPr="00616203" w:rsidRDefault="00FC116C" w:rsidP="001D3F17">
      <w:pPr>
        <w:pStyle w:val="ListParagraph"/>
        <w:numPr>
          <w:ilvl w:val="1"/>
          <w:numId w:val="2"/>
        </w:numPr>
        <w:rPr>
          <w:lang w:bidi="ar-SA"/>
        </w:rPr>
      </w:pPr>
      <w:r w:rsidRPr="00616203">
        <w:rPr>
          <w:lang w:bidi="ar-SA"/>
        </w:rPr>
        <w:t>B - Urban built-up area </w:t>
      </w:r>
    </w:p>
    <w:p w14:paraId="1E512AA7" w14:textId="77777777" w:rsidR="00FC116C" w:rsidRPr="00616203" w:rsidRDefault="00FC116C" w:rsidP="001D3F17">
      <w:pPr>
        <w:pStyle w:val="ListParagraph"/>
        <w:numPr>
          <w:ilvl w:val="1"/>
          <w:numId w:val="2"/>
        </w:numPr>
        <w:rPr>
          <w:lang w:bidi="ar-SA"/>
        </w:rPr>
      </w:pPr>
      <w:r w:rsidRPr="00616203">
        <w:rPr>
          <w:lang w:bidi="ar-SA"/>
        </w:rPr>
        <w:t>E - Mines, quarries, sand and gravel pits </w:t>
      </w:r>
    </w:p>
    <w:p w14:paraId="2ADE0942" w14:textId="77777777" w:rsidR="00FC116C" w:rsidRPr="00616203" w:rsidRDefault="00FC116C" w:rsidP="001D3F17">
      <w:pPr>
        <w:pStyle w:val="ListParagraph"/>
        <w:numPr>
          <w:ilvl w:val="1"/>
          <w:numId w:val="2"/>
        </w:numPr>
        <w:rPr>
          <w:lang w:bidi="ar-SA"/>
        </w:rPr>
      </w:pPr>
      <w:r>
        <w:rPr>
          <w:lang w:bidi="ar-SA"/>
        </w:rPr>
        <w:t xml:space="preserve">O </w:t>
      </w:r>
      <w:r w:rsidRPr="00616203">
        <w:rPr>
          <w:lang w:bidi="ar-SA"/>
        </w:rPr>
        <w:t>- Outdoor recreation </w:t>
      </w:r>
    </w:p>
    <w:p w14:paraId="2315F27C" w14:textId="77777777" w:rsidR="00FC116C" w:rsidRPr="00616203" w:rsidRDefault="00FC116C" w:rsidP="001D3F17">
      <w:pPr>
        <w:pStyle w:val="ListParagraph"/>
        <w:numPr>
          <w:ilvl w:val="1"/>
          <w:numId w:val="2"/>
        </w:numPr>
        <w:rPr>
          <w:lang w:bidi="ar-SA"/>
        </w:rPr>
      </w:pPr>
      <w:r w:rsidRPr="00616203">
        <w:rPr>
          <w:lang w:bidi="ar-SA"/>
        </w:rPr>
        <w:t>H - Horticulture </w:t>
      </w:r>
    </w:p>
    <w:p w14:paraId="1C0439CB" w14:textId="77777777" w:rsidR="00FC116C" w:rsidRPr="00616203" w:rsidRDefault="00FC116C" w:rsidP="001D3F17">
      <w:pPr>
        <w:pStyle w:val="ListParagraph"/>
        <w:numPr>
          <w:ilvl w:val="1"/>
          <w:numId w:val="2"/>
        </w:numPr>
        <w:rPr>
          <w:lang w:bidi="ar-SA"/>
        </w:rPr>
      </w:pPr>
      <w:r w:rsidRPr="00616203">
        <w:rPr>
          <w:lang w:bidi="ar-SA"/>
        </w:rPr>
        <w:t>G - Orchards and vineyards </w:t>
      </w:r>
    </w:p>
    <w:p w14:paraId="6929E3CE" w14:textId="77777777" w:rsidR="00FC116C" w:rsidRPr="00616203" w:rsidRDefault="00FC116C" w:rsidP="001D3F17">
      <w:pPr>
        <w:pStyle w:val="ListParagraph"/>
        <w:numPr>
          <w:ilvl w:val="1"/>
          <w:numId w:val="2"/>
        </w:numPr>
        <w:rPr>
          <w:lang w:bidi="ar-SA"/>
        </w:rPr>
      </w:pPr>
      <w:r w:rsidRPr="00616203">
        <w:rPr>
          <w:lang w:bidi="ar-SA"/>
        </w:rPr>
        <w:t>A - Cropland </w:t>
      </w:r>
    </w:p>
    <w:p w14:paraId="0715457C" w14:textId="77777777" w:rsidR="00FC116C" w:rsidRPr="00616203" w:rsidRDefault="00FC116C" w:rsidP="001D3F17">
      <w:pPr>
        <w:pStyle w:val="ListParagraph"/>
        <w:numPr>
          <w:ilvl w:val="1"/>
          <w:numId w:val="2"/>
        </w:numPr>
        <w:rPr>
          <w:lang w:bidi="ar-SA"/>
        </w:rPr>
      </w:pPr>
      <w:r w:rsidRPr="00616203">
        <w:rPr>
          <w:lang w:bidi="ar-SA"/>
        </w:rPr>
        <w:t>P - Improved pasture and forage crops </w:t>
      </w:r>
    </w:p>
    <w:p w14:paraId="56174BE2" w14:textId="77777777" w:rsidR="00FC116C" w:rsidRPr="00616203" w:rsidRDefault="00FC116C" w:rsidP="001D3F17">
      <w:pPr>
        <w:pStyle w:val="ListParagraph"/>
        <w:numPr>
          <w:ilvl w:val="1"/>
          <w:numId w:val="2"/>
        </w:numPr>
        <w:rPr>
          <w:lang w:bidi="ar-SA"/>
        </w:rPr>
      </w:pPr>
      <w:r w:rsidRPr="00616203">
        <w:rPr>
          <w:lang w:bidi="ar-SA"/>
        </w:rPr>
        <w:t>K - Unimproved pasture and range land </w:t>
      </w:r>
    </w:p>
    <w:p w14:paraId="56C712E3" w14:textId="77777777" w:rsidR="00FC116C" w:rsidRPr="00616203" w:rsidRDefault="00FC116C" w:rsidP="001D3F17">
      <w:pPr>
        <w:pStyle w:val="ListParagraph"/>
        <w:numPr>
          <w:ilvl w:val="1"/>
          <w:numId w:val="2"/>
        </w:numPr>
        <w:rPr>
          <w:lang w:bidi="ar-SA"/>
        </w:rPr>
      </w:pPr>
      <w:r w:rsidRPr="00616203">
        <w:rPr>
          <w:lang w:bidi="ar-SA"/>
        </w:rPr>
        <w:t>T - Productive woodland </w:t>
      </w:r>
    </w:p>
    <w:p w14:paraId="2E2C7CFC" w14:textId="77777777" w:rsidR="00FC116C" w:rsidRPr="00616203" w:rsidRDefault="00FC116C" w:rsidP="001D3F17">
      <w:pPr>
        <w:pStyle w:val="ListParagraph"/>
        <w:numPr>
          <w:ilvl w:val="1"/>
          <w:numId w:val="2"/>
        </w:numPr>
        <w:rPr>
          <w:lang w:bidi="ar-SA"/>
        </w:rPr>
      </w:pPr>
      <w:r w:rsidRPr="00616203">
        <w:rPr>
          <w:lang w:bidi="ar-SA"/>
        </w:rPr>
        <w:t>U - Non-productive woodland </w:t>
      </w:r>
    </w:p>
    <w:p w14:paraId="7BC3A64F" w14:textId="77777777" w:rsidR="00FC116C" w:rsidRPr="00616203" w:rsidRDefault="00FC116C" w:rsidP="001D3F17">
      <w:pPr>
        <w:pStyle w:val="ListParagraph"/>
        <w:numPr>
          <w:ilvl w:val="1"/>
          <w:numId w:val="2"/>
        </w:numPr>
        <w:rPr>
          <w:lang w:bidi="ar-SA"/>
        </w:rPr>
      </w:pPr>
      <w:r w:rsidRPr="00616203">
        <w:rPr>
          <w:lang w:bidi="ar-SA"/>
        </w:rPr>
        <w:t>M - Swamp, marsh or bog </w:t>
      </w:r>
    </w:p>
    <w:p w14:paraId="1BD031F1" w14:textId="77777777" w:rsidR="00FC116C" w:rsidRPr="00616203" w:rsidRDefault="00FC116C" w:rsidP="001D3F17">
      <w:pPr>
        <w:pStyle w:val="ListParagraph"/>
        <w:numPr>
          <w:ilvl w:val="1"/>
          <w:numId w:val="2"/>
        </w:numPr>
        <w:rPr>
          <w:lang w:bidi="ar-SA"/>
        </w:rPr>
      </w:pPr>
      <w:r w:rsidRPr="00616203">
        <w:rPr>
          <w:lang w:bidi="ar-SA"/>
        </w:rPr>
        <w:t>S - Unproductive land - sand </w:t>
      </w:r>
    </w:p>
    <w:p w14:paraId="1D18AD2A" w14:textId="77777777" w:rsidR="00FC116C" w:rsidRPr="00616203" w:rsidRDefault="00FC116C" w:rsidP="001D3F17">
      <w:pPr>
        <w:pStyle w:val="ListParagraph"/>
        <w:numPr>
          <w:ilvl w:val="1"/>
          <w:numId w:val="2"/>
        </w:numPr>
        <w:rPr>
          <w:lang w:bidi="ar-SA"/>
        </w:rPr>
      </w:pPr>
      <w:r w:rsidRPr="00616203">
        <w:rPr>
          <w:lang w:bidi="ar-SA"/>
        </w:rPr>
        <w:t>L - Unproductive land - rock </w:t>
      </w:r>
    </w:p>
    <w:p w14:paraId="56B7EA17" w14:textId="2CB5717A" w:rsidR="00FC116C" w:rsidRPr="00616203" w:rsidRDefault="00FC116C" w:rsidP="001D3F17">
      <w:pPr>
        <w:pStyle w:val="ListParagraph"/>
        <w:numPr>
          <w:ilvl w:val="1"/>
          <w:numId w:val="2"/>
        </w:numPr>
        <w:rPr>
          <w:lang w:bidi="ar-SA"/>
        </w:rPr>
      </w:pPr>
      <w:r w:rsidRPr="00616203">
        <w:rPr>
          <w:lang w:bidi="ar-SA"/>
        </w:rPr>
        <w:t>8 - Unmapped areas </w:t>
      </w:r>
      <w:r>
        <w:rPr>
          <w:lang w:bidi="ar-SA"/>
        </w:rPr>
        <w:t>(technically not a CLUMP classification but it is used in the land use data)</w:t>
      </w:r>
    </w:p>
    <w:p w14:paraId="689C5948" w14:textId="0AE92176" w:rsidR="00FC116C" w:rsidRPr="00616203" w:rsidRDefault="00FC116C" w:rsidP="001D3F17">
      <w:pPr>
        <w:pStyle w:val="ListParagraph"/>
        <w:numPr>
          <w:ilvl w:val="1"/>
          <w:numId w:val="2"/>
        </w:numPr>
        <w:rPr>
          <w:lang w:bidi="ar-SA"/>
        </w:rPr>
      </w:pPr>
      <w:r w:rsidRPr="00616203">
        <w:rPr>
          <w:lang w:bidi="ar-SA"/>
        </w:rPr>
        <w:t>Z - Water areas </w:t>
      </w:r>
      <w:r>
        <w:rPr>
          <w:lang w:bidi="ar-SA"/>
        </w:rPr>
        <w:t>(technically not a CLUMP classification but it is used in the land use data)</w:t>
      </w:r>
    </w:p>
    <w:p w14:paraId="62CF512C" w14:textId="04775CBD" w:rsidR="00FC116C" w:rsidRPr="00E80D3C" w:rsidRDefault="00D94F4A" w:rsidP="00D94F4A">
      <w:pPr>
        <w:pStyle w:val="ListParagraph"/>
      </w:pPr>
      <w:r>
        <w:t xml:space="preserve">AAFCClassification: Agriculture and Agri-Foods Canada Classification is a type (subclass of) land use classification. </w:t>
      </w:r>
      <w:r>
        <w:rPr>
          <w:lang w:val="en-CA"/>
        </w:rPr>
        <w:t>The codes are based on the IPCC (International Panel on Climate Change) protocol.</w:t>
      </w:r>
      <w:r w:rsidR="00A5771F">
        <w:rPr>
          <w:lang w:val="en-CA"/>
        </w:rPr>
        <w:t xml:space="preserve"> </w:t>
      </w:r>
      <w:r w:rsidR="00A5771F">
        <w:t xml:space="preserve">We have made the design decision that the code need not be unique to a particular land use classification, as a classification from one system </w:t>
      </w:r>
      <w:r w:rsidR="00A5771F">
        <w:lastRenderedPageBreak/>
        <w:t xml:space="preserve">may correspond to multiple classifications in AAFC. </w:t>
      </w:r>
      <w:r>
        <w:rPr>
          <w:lang w:val="en-CA"/>
        </w:rPr>
        <w:t xml:space="preserve"> AAFC uses the following land use classifications:</w:t>
      </w:r>
    </w:p>
    <w:p w14:paraId="0D5F8ED2" w14:textId="77777777" w:rsidR="00D94F4A" w:rsidRDefault="00D94F4A" w:rsidP="001D3F17">
      <w:pPr>
        <w:pStyle w:val="ListParagraph"/>
        <w:numPr>
          <w:ilvl w:val="1"/>
          <w:numId w:val="2"/>
        </w:numPr>
      </w:pPr>
      <w:r>
        <w:t xml:space="preserve">Unclassified </w:t>
      </w:r>
    </w:p>
    <w:p w14:paraId="25F6BC86" w14:textId="77777777" w:rsidR="00D94F4A" w:rsidRDefault="00D94F4A" w:rsidP="001D3F17">
      <w:pPr>
        <w:pStyle w:val="ListParagraph"/>
        <w:numPr>
          <w:ilvl w:val="1"/>
          <w:numId w:val="2"/>
        </w:numPr>
      </w:pPr>
      <w:r>
        <w:t xml:space="preserve">Settlement </w:t>
      </w:r>
    </w:p>
    <w:p w14:paraId="05AB16EF" w14:textId="77777777" w:rsidR="00D94F4A" w:rsidRDefault="00D94F4A" w:rsidP="001D3F17">
      <w:pPr>
        <w:pStyle w:val="ListParagraph"/>
        <w:numPr>
          <w:ilvl w:val="1"/>
          <w:numId w:val="2"/>
        </w:numPr>
      </w:pPr>
      <w:r>
        <w:t xml:space="preserve">Roads </w:t>
      </w:r>
    </w:p>
    <w:p w14:paraId="0F9B6F6C" w14:textId="77777777" w:rsidR="00D94F4A" w:rsidRDefault="00D94F4A" w:rsidP="001D3F17">
      <w:pPr>
        <w:pStyle w:val="ListParagraph"/>
        <w:numPr>
          <w:ilvl w:val="1"/>
          <w:numId w:val="2"/>
        </w:numPr>
      </w:pPr>
      <w:r>
        <w:t xml:space="preserve">Water </w:t>
      </w:r>
    </w:p>
    <w:p w14:paraId="590E363C" w14:textId="77777777" w:rsidR="00D94F4A" w:rsidRDefault="00D94F4A" w:rsidP="001D3F17">
      <w:pPr>
        <w:pStyle w:val="ListParagraph"/>
        <w:numPr>
          <w:ilvl w:val="1"/>
          <w:numId w:val="2"/>
        </w:numPr>
      </w:pPr>
      <w:r>
        <w:t xml:space="preserve">Forest </w:t>
      </w:r>
    </w:p>
    <w:p w14:paraId="114377E3" w14:textId="77777777" w:rsidR="00D94F4A" w:rsidRDefault="00D94F4A" w:rsidP="001D3F17">
      <w:pPr>
        <w:pStyle w:val="ListParagraph"/>
        <w:numPr>
          <w:ilvl w:val="1"/>
          <w:numId w:val="2"/>
        </w:numPr>
      </w:pPr>
      <w:r>
        <w:t xml:space="preserve">Forest Wetland </w:t>
      </w:r>
    </w:p>
    <w:p w14:paraId="645AFC01" w14:textId="77777777" w:rsidR="00D94F4A" w:rsidRDefault="00D94F4A" w:rsidP="001D3F17">
      <w:pPr>
        <w:pStyle w:val="ListParagraph"/>
        <w:numPr>
          <w:ilvl w:val="1"/>
          <w:numId w:val="2"/>
        </w:numPr>
      </w:pPr>
      <w:r>
        <w:t xml:space="preserve">Trees </w:t>
      </w:r>
    </w:p>
    <w:p w14:paraId="1182A994" w14:textId="77777777" w:rsidR="00D94F4A" w:rsidRDefault="00D94F4A" w:rsidP="001D3F17">
      <w:pPr>
        <w:pStyle w:val="ListParagraph"/>
        <w:numPr>
          <w:ilvl w:val="1"/>
          <w:numId w:val="2"/>
        </w:numPr>
      </w:pPr>
      <w:r>
        <w:t xml:space="preserve">Treed Wetland </w:t>
      </w:r>
    </w:p>
    <w:p w14:paraId="5CB045DE" w14:textId="77777777" w:rsidR="00D94F4A" w:rsidRDefault="00D94F4A" w:rsidP="001D3F17">
      <w:pPr>
        <w:pStyle w:val="ListParagraph"/>
        <w:numPr>
          <w:ilvl w:val="1"/>
          <w:numId w:val="2"/>
        </w:numPr>
      </w:pPr>
      <w:r>
        <w:t xml:space="preserve">Cropland </w:t>
      </w:r>
    </w:p>
    <w:p w14:paraId="71752AD7" w14:textId="77777777" w:rsidR="00D94F4A" w:rsidRDefault="00D94F4A" w:rsidP="001D3F17">
      <w:pPr>
        <w:pStyle w:val="ListParagraph"/>
        <w:numPr>
          <w:ilvl w:val="1"/>
          <w:numId w:val="2"/>
        </w:numPr>
      </w:pPr>
      <w:r>
        <w:t xml:space="preserve">Grassland Managed </w:t>
      </w:r>
    </w:p>
    <w:p w14:paraId="36F9681A" w14:textId="77777777" w:rsidR="00D94F4A" w:rsidRDefault="00D94F4A" w:rsidP="001D3F17">
      <w:pPr>
        <w:pStyle w:val="ListParagraph"/>
        <w:numPr>
          <w:ilvl w:val="1"/>
          <w:numId w:val="2"/>
        </w:numPr>
      </w:pPr>
      <w:r>
        <w:t xml:space="preserve">Grassland Unmanaged </w:t>
      </w:r>
    </w:p>
    <w:p w14:paraId="191B79CD" w14:textId="77777777" w:rsidR="00D94F4A" w:rsidRDefault="00D94F4A" w:rsidP="001D3F17">
      <w:pPr>
        <w:pStyle w:val="ListParagraph"/>
        <w:numPr>
          <w:ilvl w:val="1"/>
          <w:numId w:val="2"/>
        </w:numPr>
      </w:pPr>
      <w:r>
        <w:t xml:space="preserve">Wetland </w:t>
      </w:r>
    </w:p>
    <w:p w14:paraId="4E1C6478" w14:textId="77777777" w:rsidR="00D94F4A" w:rsidRDefault="00D94F4A" w:rsidP="001D3F17">
      <w:pPr>
        <w:pStyle w:val="ListParagraph"/>
        <w:numPr>
          <w:ilvl w:val="1"/>
          <w:numId w:val="2"/>
        </w:numPr>
      </w:pPr>
      <w:r>
        <w:t xml:space="preserve">Wetland Shrub </w:t>
      </w:r>
    </w:p>
    <w:p w14:paraId="324735DF" w14:textId="77777777" w:rsidR="00D94F4A" w:rsidRDefault="00D94F4A" w:rsidP="001D3F17">
      <w:pPr>
        <w:pStyle w:val="ListParagraph"/>
        <w:numPr>
          <w:ilvl w:val="1"/>
          <w:numId w:val="2"/>
        </w:numPr>
      </w:pPr>
      <w:r>
        <w:t xml:space="preserve">Wetland Herb </w:t>
      </w:r>
    </w:p>
    <w:p w14:paraId="58EA1D68" w14:textId="53AF5694" w:rsidR="00D94F4A" w:rsidRDefault="00D94F4A" w:rsidP="001D3F17">
      <w:pPr>
        <w:pStyle w:val="ListParagraph"/>
        <w:numPr>
          <w:ilvl w:val="1"/>
          <w:numId w:val="2"/>
        </w:numPr>
      </w:pPr>
      <w:r>
        <w:t xml:space="preserve">Other land </w:t>
      </w:r>
    </w:p>
    <w:p w14:paraId="44AC6DDE" w14:textId="237068E7" w:rsidR="00854636" w:rsidRDefault="00854636" w:rsidP="00854636">
      <w:pPr>
        <w:pStyle w:val="ListParagraph"/>
      </w:pPr>
      <w:r>
        <w:t xml:space="preserve">TrafficZone: traffic zone is a kind of (subclass of) Parcel. </w:t>
      </w:r>
      <w:r w:rsidR="00DE75A8">
        <w:t>It may be identified with a predefined set of identifiers, corresponding to its centroid node ID.</w:t>
      </w:r>
    </w:p>
    <w:tbl>
      <w:tblPr>
        <w:tblStyle w:val="TableGrid"/>
        <w:tblpPr w:leftFromText="180" w:rightFromText="180" w:vertAnchor="text" w:horzAnchor="margin" w:tblpY="128"/>
        <w:tblW w:w="0" w:type="auto"/>
        <w:tblLook w:val="04A0" w:firstRow="1" w:lastRow="0" w:firstColumn="1" w:lastColumn="0" w:noHBand="0" w:noVBand="1"/>
      </w:tblPr>
      <w:tblGrid>
        <w:gridCol w:w="3136"/>
        <w:gridCol w:w="2764"/>
        <w:gridCol w:w="3450"/>
      </w:tblGrid>
      <w:tr w:rsidR="00B46D53" w14:paraId="494BC011" w14:textId="77777777" w:rsidTr="00EA6A93">
        <w:trPr>
          <w:cantSplit/>
        </w:trPr>
        <w:tc>
          <w:tcPr>
            <w:tcW w:w="3136" w:type="dxa"/>
            <w:shd w:val="clear" w:color="auto" w:fill="00FFFF"/>
          </w:tcPr>
          <w:p w14:paraId="5222F38B" w14:textId="77777777" w:rsidR="00B46D53" w:rsidRDefault="00B46D53" w:rsidP="00BA5A7B">
            <w:r>
              <w:t>Object</w:t>
            </w:r>
          </w:p>
        </w:tc>
        <w:tc>
          <w:tcPr>
            <w:tcW w:w="2764" w:type="dxa"/>
            <w:shd w:val="clear" w:color="auto" w:fill="00FFFF"/>
          </w:tcPr>
          <w:p w14:paraId="21E5F94F" w14:textId="77777777" w:rsidR="00B46D53" w:rsidRDefault="00B46D53" w:rsidP="00BA5A7B">
            <w:r>
              <w:t>Property</w:t>
            </w:r>
          </w:p>
        </w:tc>
        <w:tc>
          <w:tcPr>
            <w:tcW w:w="3450" w:type="dxa"/>
            <w:shd w:val="clear" w:color="auto" w:fill="00FFFF"/>
          </w:tcPr>
          <w:p w14:paraId="0E9A1CB3" w14:textId="77777777" w:rsidR="00B46D53" w:rsidRDefault="00B46D53" w:rsidP="00BA5A7B">
            <w:r>
              <w:t>Value</w:t>
            </w:r>
          </w:p>
        </w:tc>
      </w:tr>
      <w:tr w:rsidR="00A47861" w14:paraId="4450F69E" w14:textId="77777777" w:rsidTr="00EA6A93">
        <w:trPr>
          <w:cantSplit/>
        </w:trPr>
        <w:tc>
          <w:tcPr>
            <w:tcW w:w="3136" w:type="dxa"/>
            <w:vMerge w:val="restart"/>
          </w:tcPr>
          <w:p w14:paraId="7A141920" w14:textId="77777777" w:rsidR="00A47861" w:rsidRDefault="00A47861" w:rsidP="00A47861">
            <w:r>
              <w:t>Parcel</w:t>
            </w:r>
            <w:r w:rsidR="00D22E62">
              <w:t>PD</w:t>
            </w:r>
          </w:p>
        </w:tc>
        <w:tc>
          <w:tcPr>
            <w:tcW w:w="2764" w:type="dxa"/>
          </w:tcPr>
          <w:p w14:paraId="7014CF5E" w14:textId="77777777" w:rsidR="00A47861" w:rsidRDefault="00A47861" w:rsidP="00A47861">
            <w:r>
              <w:t>subclassOf</w:t>
            </w:r>
          </w:p>
        </w:tc>
        <w:tc>
          <w:tcPr>
            <w:tcW w:w="3450" w:type="dxa"/>
          </w:tcPr>
          <w:p w14:paraId="696434F8" w14:textId="77777777" w:rsidR="00A47861" w:rsidRDefault="00B17E1B" w:rsidP="00A47861">
            <w:r>
              <w:t>change:</w:t>
            </w:r>
            <w:r w:rsidR="00A47861">
              <w:t>TimeVaryingConcept</w:t>
            </w:r>
          </w:p>
        </w:tc>
      </w:tr>
      <w:tr w:rsidR="00A47861" w14:paraId="643A9603" w14:textId="77777777" w:rsidTr="00EA6A93">
        <w:trPr>
          <w:cantSplit/>
        </w:trPr>
        <w:tc>
          <w:tcPr>
            <w:tcW w:w="3136" w:type="dxa"/>
            <w:vMerge/>
          </w:tcPr>
          <w:p w14:paraId="7111F425" w14:textId="77777777" w:rsidR="00A47861" w:rsidRDefault="00A47861" w:rsidP="00A47861"/>
        </w:tc>
        <w:tc>
          <w:tcPr>
            <w:tcW w:w="2764" w:type="dxa"/>
          </w:tcPr>
          <w:p w14:paraId="58D02D18" w14:textId="77777777" w:rsidR="00A47861" w:rsidRDefault="00A47861" w:rsidP="00A47861">
            <w:r>
              <w:t>equivalentClass</w:t>
            </w:r>
          </w:p>
        </w:tc>
        <w:tc>
          <w:tcPr>
            <w:tcW w:w="3450" w:type="dxa"/>
          </w:tcPr>
          <w:p w14:paraId="455EE316" w14:textId="77777777" w:rsidR="00A47861" w:rsidRDefault="00B17E1B" w:rsidP="00A47861">
            <w:r>
              <w:t>change:</w:t>
            </w:r>
            <w:r w:rsidR="00A47861">
              <w:t>hasManifestatio</w:t>
            </w:r>
            <w:r w:rsidR="00D22E62">
              <w:t>n some Parcel</w:t>
            </w:r>
            <w:r w:rsidR="00A47861">
              <w:t xml:space="preserve"> and</w:t>
            </w:r>
            <w:r w:rsidR="00D22E62">
              <w:t xml:space="preserve"> </w:t>
            </w:r>
            <w:r>
              <w:t xml:space="preserve"> change:</w:t>
            </w:r>
            <w:r w:rsidR="00D22E62">
              <w:t>hasManifestation only Parcel</w:t>
            </w:r>
          </w:p>
        </w:tc>
      </w:tr>
      <w:tr w:rsidR="00A47861" w14:paraId="2B3B7D04" w14:textId="77777777" w:rsidTr="00EA6A93">
        <w:trPr>
          <w:cantSplit/>
        </w:trPr>
        <w:tc>
          <w:tcPr>
            <w:tcW w:w="3136" w:type="dxa"/>
            <w:vMerge/>
          </w:tcPr>
          <w:p w14:paraId="3699D4D2" w14:textId="77777777" w:rsidR="00A47861" w:rsidRDefault="00A47861" w:rsidP="00A47861"/>
        </w:tc>
        <w:tc>
          <w:tcPr>
            <w:tcW w:w="2764" w:type="dxa"/>
          </w:tcPr>
          <w:p w14:paraId="46864D10" w14:textId="77777777" w:rsidR="00A47861" w:rsidRDefault="00B17E1B" w:rsidP="00A47861">
            <w:r>
              <w:t>change:</w:t>
            </w:r>
            <w:r w:rsidR="006D5597">
              <w:t>existsAt</w:t>
            </w:r>
          </w:p>
        </w:tc>
        <w:tc>
          <w:tcPr>
            <w:tcW w:w="3450" w:type="dxa"/>
          </w:tcPr>
          <w:p w14:paraId="2947314F" w14:textId="77777777" w:rsidR="00A47861" w:rsidRDefault="00A47861" w:rsidP="00A47861">
            <w:r>
              <w:t xml:space="preserve">exactly 1 </w:t>
            </w:r>
            <w:r w:rsidR="00B17E1B">
              <w:t>time:</w:t>
            </w:r>
            <w:r>
              <w:t>Interval</w:t>
            </w:r>
          </w:p>
        </w:tc>
      </w:tr>
      <w:tr w:rsidR="00FA5D70" w:rsidRPr="00EA6A93" w14:paraId="35152C7D" w14:textId="77777777" w:rsidTr="00EA6A93">
        <w:trPr>
          <w:cantSplit/>
        </w:trPr>
        <w:tc>
          <w:tcPr>
            <w:tcW w:w="3136" w:type="dxa"/>
            <w:vMerge/>
          </w:tcPr>
          <w:p w14:paraId="51249F70" w14:textId="77777777" w:rsidR="00FA5D70" w:rsidRDefault="00FA5D70" w:rsidP="00A47861"/>
        </w:tc>
        <w:tc>
          <w:tcPr>
            <w:tcW w:w="2764" w:type="dxa"/>
          </w:tcPr>
          <w:p w14:paraId="0505763D" w14:textId="2EA8D05A" w:rsidR="00FA5D70" w:rsidRPr="00445D13" w:rsidRDefault="00445D13" w:rsidP="00A47861">
            <w:r w:rsidRPr="00445D13">
              <w:t>hasParcelSize</w:t>
            </w:r>
          </w:p>
        </w:tc>
        <w:tc>
          <w:tcPr>
            <w:tcW w:w="3450" w:type="dxa"/>
          </w:tcPr>
          <w:p w14:paraId="3D95C0E0" w14:textId="02DB6BF5" w:rsidR="00FA5D70" w:rsidRPr="00445D13" w:rsidRDefault="00445D13" w:rsidP="00A47861">
            <w:r w:rsidRPr="00445D13">
              <w:t>exactly 1 om:area</w:t>
            </w:r>
          </w:p>
        </w:tc>
      </w:tr>
      <w:tr w:rsidR="00A47861" w:rsidRPr="00EA6A93" w14:paraId="13426EC8" w14:textId="77777777" w:rsidTr="00EA6A93">
        <w:trPr>
          <w:cantSplit/>
        </w:trPr>
        <w:tc>
          <w:tcPr>
            <w:tcW w:w="3136" w:type="dxa"/>
            <w:vMerge/>
          </w:tcPr>
          <w:p w14:paraId="2437C9B6" w14:textId="77777777" w:rsidR="00A47861" w:rsidRDefault="00A47861" w:rsidP="00A47861"/>
        </w:tc>
        <w:tc>
          <w:tcPr>
            <w:tcW w:w="2764" w:type="dxa"/>
          </w:tcPr>
          <w:p w14:paraId="0B421AFF" w14:textId="70E937D9" w:rsidR="00A47861" w:rsidRPr="00445D13" w:rsidRDefault="00E66689" w:rsidP="00A47861">
            <w:r>
              <w:t>spatial:</w:t>
            </w:r>
            <w:r w:rsidR="00A47861" w:rsidRPr="00445D13">
              <w:t>hasLocation</w:t>
            </w:r>
          </w:p>
        </w:tc>
        <w:tc>
          <w:tcPr>
            <w:tcW w:w="3450" w:type="dxa"/>
          </w:tcPr>
          <w:p w14:paraId="02124DE1" w14:textId="23180269" w:rsidR="00A47861" w:rsidRPr="00445D13" w:rsidRDefault="00A47861" w:rsidP="00A47861">
            <w:r w:rsidRPr="00445D13">
              <w:t xml:space="preserve">exactly 1 </w:t>
            </w:r>
            <w:r w:rsidR="00B17E1B" w:rsidRPr="00445D13">
              <w:t>spatial;Feature</w:t>
            </w:r>
          </w:p>
        </w:tc>
      </w:tr>
      <w:tr w:rsidR="00343EF4" w14:paraId="13E512DF" w14:textId="77777777" w:rsidTr="00EA6A93">
        <w:trPr>
          <w:cantSplit/>
        </w:trPr>
        <w:tc>
          <w:tcPr>
            <w:tcW w:w="3136" w:type="dxa"/>
            <w:vMerge w:val="restart"/>
          </w:tcPr>
          <w:p w14:paraId="31AE7DE8" w14:textId="79388C8D" w:rsidR="00343EF4" w:rsidRDefault="00343EF4" w:rsidP="003A44A6">
            <w:r>
              <w:t>Parcel</w:t>
            </w:r>
          </w:p>
        </w:tc>
        <w:tc>
          <w:tcPr>
            <w:tcW w:w="2764" w:type="dxa"/>
          </w:tcPr>
          <w:p w14:paraId="0E2101E1" w14:textId="1BEC48E9" w:rsidR="00343EF4" w:rsidRDefault="00343EF4" w:rsidP="00A47861">
            <w:r>
              <w:t>subClassOf</w:t>
            </w:r>
          </w:p>
        </w:tc>
        <w:tc>
          <w:tcPr>
            <w:tcW w:w="3450" w:type="dxa"/>
          </w:tcPr>
          <w:p w14:paraId="2351CAFD" w14:textId="1D311490" w:rsidR="00343EF4" w:rsidRDefault="00343EF4" w:rsidP="00A47861">
            <w:r>
              <w:t>lcbcs:Parcel</w:t>
            </w:r>
          </w:p>
        </w:tc>
      </w:tr>
      <w:tr w:rsidR="00343EF4" w14:paraId="7539C8E4" w14:textId="77777777" w:rsidTr="00EA6A93">
        <w:trPr>
          <w:cantSplit/>
        </w:trPr>
        <w:tc>
          <w:tcPr>
            <w:tcW w:w="3136" w:type="dxa"/>
            <w:vMerge/>
          </w:tcPr>
          <w:p w14:paraId="10298719" w14:textId="2772C692" w:rsidR="00343EF4" w:rsidRDefault="00343EF4" w:rsidP="0023361A"/>
        </w:tc>
        <w:tc>
          <w:tcPr>
            <w:tcW w:w="2764" w:type="dxa"/>
          </w:tcPr>
          <w:p w14:paraId="24308A13" w14:textId="5662D9FA" w:rsidR="00343EF4" w:rsidRDefault="00343EF4" w:rsidP="00A47861">
            <w:r>
              <w:t>subClassOf</w:t>
            </w:r>
          </w:p>
        </w:tc>
        <w:tc>
          <w:tcPr>
            <w:tcW w:w="3450" w:type="dxa"/>
          </w:tcPr>
          <w:p w14:paraId="752DB305" w14:textId="17F8E305" w:rsidR="00343EF4" w:rsidRDefault="00E66689" w:rsidP="00A47861">
            <w:r>
              <w:t>spatial:</w:t>
            </w:r>
            <w:r w:rsidR="00343EF4">
              <w:t>Feature</w:t>
            </w:r>
          </w:p>
        </w:tc>
      </w:tr>
      <w:tr w:rsidR="00343EF4" w14:paraId="3F44BBEF" w14:textId="77777777" w:rsidTr="00EA6A93">
        <w:trPr>
          <w:cantSplit/>
        </w:trPr>
        <w:tc>
          <w:tcPr>
            <w:tcW w:w="3136" w:type="dxa"/>
            <w:vMerge/>
          </w:tcPr>
          <w:p w14:paraId="76A0B16B" w14:textId="32310B7C" w:rsidR="00343EF4" w:rsidRDefault="00343EF4" w:rsidP="00A47861"/>
        </w:tc>
        <w:tc>
          <w:tcPr>
            <w:tcW w:w="2764" w:type="dxa"/>
          </w:tcPr>
          <w:p w14:paraId="0DC340A6" w14:textId="77777777" w:rsidR="00343EF4" w:rsidRDefault="00343EF4" w:rsidP="00A47861">
            <w:r>
              <w:t>subclassOf</w:t>
            </w:r>
          </w:p>
        </w:tc>
        <w:tc>
          <w:tcPr>
            <w:tcW w:w="3450" w:type="dxa"/>
          </w:tcPr>
          <w:p w14:paraId="1693CDA4" w14:textId="77777777" w:rsidR="00343EF4" w:rsidRDefault="00343EF4" w:rsidP="00A47861">
            <w:r>
              <w:t>change:Manifestation</w:t>
            </w:r>
          </w:p>
        </w:tc>
      </w:tr>
      <w:tr w:rsidR="00343EF4" w14:paraId="5CEC76D5" w14:textId="77777777" w:rsidTr="00EA6A93">
        <w:trPr>
          <w:cantSplit/>
        </w:trPr>
        <w:tc>
          <w:tcPr>
            <w:tcW w:w="3136" w:type="dxa"/>
            <w:vMerge/>
          </w:tcPr>
          <w:p w14:paraId="4AEA91DF" w14:textId="77777777" w:rsidR="00343EF4" w:rsidRDefault="00343EF4" w:rsidP="00A47861"/>
        </w:tc>
        <w:tc>
          <w:tcPr>
            <w:tcW w:w="2764" w:type="dxa"/>
          </w:tcPr>
          <w:p w14:paraId="23EAEDE2" w14:textId="77777777" w:rsidR="00343EF4" w:rsidRDefault="00343EF4" w:rsidP="00A47861">
            <w:r>
              <w:t>equivalentClass</w:t>
            </w:r>
          </w:p>
        </w:tc>
        <w:tc>
          <w:tcPr>
            <w:tcW w:w="3450" w:type="dxa"/>
          </w:tcPr>
          <w:p w14:paraId="06B4B0BA" w14:textId="77777777" w:rsidR="00343EF4" w:rsidRDefault="00343EF4" w:rsidP="00A47861">
            <w:r>
              <w:t>change:manifestationOf some ParcelPD and   change:manifestationOf only ParcelPD</w:t>
            </w:r>
          </w:p>
        </w:tc>
      </w:tr>
      <w:tr w:rsidR="00343EF4" w14:paraId="7541BE16" w14:textId="77777777" w:rsidTr="00EA6A93">
        <w:trPr>
          <w:cantSplit/>
        </w:trPr>
        <w:tc>
          <w:tcPr>
            <w:tcW w:w="3136" w:type="dxa"/>
            <w:vMerge/>
          </w:tcPr>
          <w:p w14:paraId="7697AA1C" w14:textId="77777777" w:rsidR="00343EF4" w:rsidRDefault="00343EF4" w:rsidP="00A47861"/>
        </w:tc>
        <w:tc>
          <w:tcPr>
            <w:tcW w:w="2764" w:type="dxa"/>
          </w:tcPr>
          <w:p w14:paraId="3365E11E" w14:textId="77777777" w:rsidR="00343EF4" w:rsidRDefault="00343EF4" w:rsidP="00A47861">
            <w:r>
              <w:t>change:existsAt</w:t>
            </w:r>
          </w:p>
        </w:tc>
        <w:tc>
          <w:tcPr>
            <w:tcW w:w="3450" w:type="dxa"/>
          </w:tcPr>
          <w:p w14:paraId="667A19EE" w14:textId="77777777" w:rsidR="00343EF4" w:rsidRDefault="00343EF4" w:rsidP="00A47861">
            <w:r>
              <w:t>exactly 1 time:TemporalEntity</w:t>
            </w:r>
          </w:p>
        </w:tc>
      </w:tr>
      <w:tr w:rsidR="00343EF4" w14:paraId="6C76CD7F" w14:textId="77777777" w:rsidTr="00EA6A93">
        <w:trPr>
          <w:cantSplit/>
        </w:trPr>
        <w:tc>
          <w:tcPr>
            <w:tcW w:w="3136" w:type="dxa"/>
            <w:vMerge/>
          </w:tcPr>
          <w:p w14:paraId="76265124" w14:textId="77777777" w:rsidR="00343EF4" w:rsidRDefault="00343EF4" w:rsidP="00A47861"/>
        </w:tc>
        <w:tc>
          <w:tcPr>
            <w:tcW w:w="2764" w:type="dxa"/>
          </w:tcPr>
          <w:p w14:paraId="3703DBB9" w14:textId="77777777" w:rsidR="00343EF4" w:rsidRDefault="00343EF4" w:rsidP="00A47861">
            <w:r>
              <w:t>hasLandUse</w:t>
            </w:r>
          </w:p>
        </w:tc>
        <w:tc>
          <w:tcPr>
            <w:tcW w:w="3450" w:type="dxa"/>
          </w:tcPr>
          <w:p w14:paraId="2A11159C" w14:textId="0AFF272C" w:rsidR="00343EF4" w:rsidRDefault="00343EF4" w:rsidP="00A47861">
            <w:r>
              <w:t>Only LandUseClassification</w:t>
            </w:r>
          </w:p>
        </w:tc>
      </w:tr>
      <w:tr w:rsidR="00343EF4" w14:paraId="17722EC2" w14:textId="77777777" w:rsidTr="00EA6A93">
        <w:trPr>
          <w:cantSplit/>
        </w:trPr>
        <w:tc>
          <w:tcPr>
            <w:tcW w:w="3136" w:type="dxa"/>
            <w:vMerge/>
          </w:tcPr>
          <w:p w14:paraId="445FCC6B" w14:textId="77777777" w:rsidR="00343EF4" w:rsidRDefault="00343EF4" w:rsidP="00A47861"/>
        </w:tc>
        <w:tc>
          <w:tcPr>
            <w:tcW w:w="2764" w:type="dxa"/>
          </w:tcPr>
          <w:p w14:paraId="2A31FE0A" w14:textId="12789355" w:rsidR="00343EF4" w:rsidRDefault="00343EF4" w:rsidP="00A47861">
            <w:r>
              <w:t>associatedArea</w:t>
            </w:r>
          </w:p>
        </w:tc>
        <w:tc>
          <w:tcPr>
            <w:tcW w:w="3450" w:type="dxa"/>
          </w:tcPr>
          <w:p w14:paraId="5AEB7EF4" w14:textId="3D4FC981" w:rsidR="00343EF4" w:rsidRDefault="00343EF4" w:rsidP="00A47861">
            <w:r>
              <w:t>only om:area</w:t>
            </w:r>
          </w:p>
        </w:tc>
      </w:tr>
      <w:tr w:rsidR="00343EF4" w14:paraId="0AE0D7E7" w14:textId="77777777" w:rsidTr="00EA6A93">
        <w:trPr>
          <w:cantSplit/>
        </w:trPr>
        <w:tc>
          <w:tcPr>
            <w:tcW w:w="3136" w:type="dxa"/>
            <w:vMerge/>
          </w:tcPr>
          <w:p w14:paraId="36CA58DC" w14:textId="77777777" w:rsidR="00343EF4" w:rsidRDefault="00343EF4" w:rsidP="00A47861"/>
        </w:tc>
        <w:tc>
          <w:tcPr>
            <w:tcW w:w="2764" w:type="dxa"/>
          </w:tcPr>
          <w:p w14:paraId="0BBFC199" w14:textId="2EB68731" w:rsidR="00343EF4" w:rsidRDefault="00343EF4" w:rsidP="00A47861">
            <w:r>
              <w:t>hasPopulation</w:t>
            </w:r>
          </w:p>
        </w:tc>
        <w:tc>
          <w:tcPr>
            <w:tcW w:w="3450" w:type="dxa"/>
          </w:tcPr>
          <w:p w14:paraId="5672BD9B" w14:textId="6D1D7AFC" w:rsidR="00343EF4" w:rsidRDefault="00343EF4" w:rsidP="008215E6">
            <w:r>
              <w:t>only Population</w:t>
            </w:r>
          </w:p>
        </w:tc>
      </w:tr>
      <w:tr w:rsidR="00DE75A8" w14:paraId="7F2E4FC0" w14:textId="77777777" w:rsidTr="00EA6A93">
        <w:trPr>
          <w:cantSplit/>
        </w:trPr>
        <w:tc>
          <w:tcPr>
            <w:tcW w:w="3136" w:type="dxa"/>
          </w:tcPr>
          <w:p w14:paraId="73FB1B44" w14:textId="3321F17B" w:rsidR="00DE75A8" w:rsidRDefault="008215E6" w:rsidP="00A47861">
            <w:r>
              <w:t>ResidentPopulation</w:t>
            </w:r>
          </w:p>
        </w:tc>
        <w:tc>
          <w:tcPr>
            <w:tcW w:w="2764" w:type="dxa"/>
          </w:tcPr>
          <w:p w14:paraId="0351FA71" w14:textId="19437B16" w:rsidR="00DE75A8" w:rsidRDefault="008215E6" w:rsidP="00A47861">
            <w:r>
              <w:t>subclassOf</w:t>
            </w:r>
          </w:p>
        </w:tc>
        <w:tc>
          <w:tcPr>
            <w:tcW w:w="3450" w:type="dxa"/>
          </w:tcPr>
          <w:p w14:paraId="7B01628A" w14:textId="10EA5388" w:rsidR="00DE75A8" w:rsidRDefault="008215E6" w:rsidP="008215E6">
            <w:r>
              <w:t>govstat:Population</w:t>
            </w:r>
          </w:p>
        </w:tc>
      </w:tr>
      <w:tr w:rsidR="008215E6" w14:paraId="4E4B21C0" w14:textId="77777777" w:rsidTr="00EA6A93">
        <w:trPr>
          <w:cantSplit/>
        </w:trPr>
        <w:tc>
          <w:tcPr>
            <w:tcW w:w="3136" w:type="dxa"/>
          </w:tcPr>
          <w:p w14:paraId="2FB5C199" w14:textId="335AAECC" w:rsidR="008215E6" w:rsidRDefault="008215E6" w:rsidP="00A47861">
            <w:r>
              <w:t>EmployedPopulation</w:t>
            </w:r>
          </w:p>
        </w:tc>
        <w:tc>
          <w:tcPr>
            <w:tcW w:w="2764" w:type="dxa"/>
          </w:tcPr>
          <w:p w14:paraId="6AD0CBB1" w14:textId="38F09F1A" w:rsidR="008215E6" w:rsidRDefault="008215E6" w:rsidP="00A47861">
            <w:r>
              <w:t>subclassOf</w:t>
            </w:r>
          </w:p>
        </w:tc>
        <w:tc>
          <w:tcPr>
            <w:tcW w:w="3450" w:type="dxa"/>
          </w:tcPr>
          <w:p w14:paraId="67233F95" w14:textId="02147DDE" w:rsidR="008215E6" w:rsidRDefault="008215E6" w:rsidP="008215E6">
            <w:r>
              <w:t>ResidentPopulation</w:t>
            </w:r>
          </w:p>
        </w:tc>
      </w:tr>
      <w:tr w:rsidR="002E15FC" w14:paraId="5959DB2F" w14:textId="77777777" w:rsidTr="00EA6A93">
        <w:trPr>
          <w:cantSplit/>
        </w:trPr>
        <w:tc>
          <w:tcPr>
            <w:tcW w:w="3136" w:type="dxa"/>
          </w:tcPr>
          <w:p w14:paraId="3C7B4659" w14:textId="673A7410" w:rsidR="002E15FC" w:rsidRDefault="002E15FC" w:rsidP="00A47861">
            <w:r>
              <w:t>LBCSClassification</w:t>
            </w:r>
          </w:p>
        </w:tc>
        <w:tc>
          <w:tcPr>
            <w:tcW w:w="2764" w:type="dxa"/>
          </w:tcPr>
          <w:p w14:paraId="604698D9" w14:textId="4883696C" w:rsidR="002E15FC" w:rsidRDefault="002E15FC" w:rsidP="00A47861">
            <w:r>
              <w:t>subclassOf</w:t>
            </w:r>
          </w:p>
        </w:tc>
        <w:tc>
          <w:tcPr>
            <w:tcW w:w="3450" w:type="dxa"/>
          </w:tcPr>
          <w:p w14:paraId="0F62B8D7" w14:textId="2B60181A" w:rsidR="002E15FC" w:rsidDel="00710A59" w:rsidRDefault="003A68E1" w:rsidP="00A47861">
            <w:r>
              <w:t>LandUseClassification</w:t>
            </w:r>
          </w:p>
        </w:tc>
      </w:tr>
      <w:tr w:rsidR="00B83F5B" w14:paraId="1058518A" w14:textId="77777777" w:rsidTr="00EA6A93">
        <w:trPr>
          <w:cantSplit/>
        </w:trPr>
        <w:tc>
          <w:tcPr>
            <w:tcW w:w="3136" w:type="dxa"/>
            <w:vMerge w:val="restart"/>
          </w:tcPr>
          <w:p w14:paraId="24B67A73" w14:textId="77777777" w:rsidR="00B83F5B" w:rsidRDefault="00B83F5B" w:rsidP="00A47861">
            <w:r>
              <w:t>ActivityClassification</w:t>
            </w:r>
          </w:p>
        </w:tc>
        <w:tc>
          <w:tcPr>
            <w:tcW w:w="2764" w:type="dxa"/>
          </w:tcPr>
          <w:p w14:paraId="07844441" w14:textId="77777777" w:rsidR="00B83F5B" w:rsidRDefault="00B83F5B" w:rsidP="00A47861">
            <w:r>
              <w:t>subclassOf</w:t>
            </w:r>
          </w:p>
        </w:tc>
        <w:tc>
          <w:tcPr>
            <w:tcW w:w="3450" w:type="dxa"/>
          </w:tcPr>
          <w:p w14:paraId="783B271C" w14:textId="2E6CDA00" w:rsidR="00B83F5B" w:rsidRDefault="00710A59" w:rsidP="00A47861">
            <w:r>
              <w:t>LBCSClassification</w:t>
            </w:r>
          </w:p>
        </w:tc>
      </w:tr>
      <w:tr w:rsidR="00B83F5B" w14:paraId="4E118DF9" w14:textId="77777777" w:rsidTr="00EA6A93">
        <w:trPr>
          <w:cantSplit/>
        </w:trPr>
        <w:tc>
          <w:tcPr>
            <w:tcW w:w="3136" w:type="dxa"/>
            <w:vMerge/>
          </w:tcPr>
          <w:p w14:paraId="273CD20F" w14:textId="77777777" w:rsidR="00B83F5B" w:rsidRDefault="00B83F5B" w:rsidP="00A47861"/>
        </w:tc>
        <w:tc>
          <w:tcPr>
            <w:tcW w:w="2764" w:type="dxa"/>
          </w:tcPr>
          <w:p w14:paraId="63534265" w14:textId="77777777" w:rsidR="00B83F5B" w:rsidRDefault="00B83F5B" w:rsidP="00A47861">
            <w:r>
              <w:t>equivalentClass</w:t>
            </w:r>
          </w:p>
        </w:tc>
        <w:tc>
          <w:tcPr>
            <w:tcW w:w="3450" w:type="dxa"/>
          </w:tcPr>
          <w:p w14:paraId="0C26F855" w14:textId="77777777" w:rsidR="00B83F5B" w:rsidRDefault="00B83F5B" w:rsidP="00A47861">
            <w:r>
              <w:t>lbcs:Activity</w:t>
            </w:r>
          </w:p>
        </w:tc>
      </w:tr>
      <w:tr w:rsidR="00B83F5B" w14:paraId="1C8056AB" w14:textId="77777777" w:rsidTr="00EA6A93">
        <w:trPr>
          <w:cantSplit/>
        </w:trPr>
        <w:tc>
          <w:tcPr>
            <w:tcW w:w="3136" w:type="dxa"/>
            <w:vMerge w:val="restart"/>
          </w:tcPr>
          <w:p w14:paraId="12807309" w14:textId="77777777" w:rsidR="00B83F5B" w:rsidRDefault="00B83F5B" w:rsidP="00A47861">
            <w:r>
              <w:t>FunctionClassification</w:t>
            </w:r>
          </w:p>
        </w:tc>
        <w:tc>
          <w:tcPr>
            <w:tcW w:w="2764" w:type="dxa"/>
          </w:tcPr>
          <w:p w14:paraId="64C9D11F" w14:textId="77777777" w:rsidR="00B83F5B" w:rsidRDefault="00B83F5B" w:rsidP="00A47861">
            <w:r>
              <w:t>subclassOf</w:t>
            </w:r>
          </w:p>
        </w:tc>
        <w:tc>
          <w:tcPr>
            <w:tcW w:w="3450" w:type="dxa"/>
          </w:tcPr>
          <w:p w14:paraId="2D687C96" w14:textId="20F40C5E" w:rsidR="00B83F5B" w:rsidRDefault="00710A59" w:rsidP="00A47861">
            <w:r>
              <w:t>LBCSClassification</w:t>
            </w:r>
          </w:p>
        </w:tc>
      </w:tr>
      <w:tr w:rsidR="00B83F5B" w14:paraId="61F8B77E" w14:textId="77777777" w:rsidTr="00EA6A93">
        <w:trPr>
          <w:cantSplit/>
        </w:trPr>
        <w:tc>
          <w:tcPr>
            <w:tcW w:w="3136" w:type="dxa"/>
            <w:vMerge/>
          </w:tcPr>
          <w:p w14:paraId="02899F3D" w14:textId="77777777" w:rsidR="00B83F5B" w:rsidRDefault="00B83F5B" w:rsidP="00B83F5B"/>
        </w:tc>
        <w:tc>
          <w:tcPr>
            <w:tcW w:w="2764" w:type="dxa"/>
          </w:tcPr>
          <w:p w14:paraId="74AE94B7" w14:textId="77777777" w:rsidR="00B83F5B" w:rsidRDefault="00B83F5B" w:rsidP="00B83F5B">
            <w:r>
              <w:t>equivalentClass</w:t>
            </w:r>
          </w:p>
        </w:tc>
        <w:tc>
          <w:tcPr>
            <w:tcW w:w="3450" w:type="dxa"/>
          </w:tcPr>
          <w:p w14:paraId="688C1B1B" w14:textId="77777777" w:rsidR="00B83F5B" w:rsidRDefault="00B83F5B" w:rsidP="00B83F5B">
            <w:r>
              <w:t>lbcs:Function</w:t>
            </w:r>
          </w:p>
        </w:tc>
      </w:tr>
      <w:tr w:rsidR="00B83F5B" w14:paraId="20AE8C3F" w14:textId="77777777" w:rsidTr="00EA6A93">
        <w:trPr>
          <w:cantSplit/>
        </w:trPr>
        <w:tc>
          <w:tcPr>
            <w:tcW w:w="3136" w:type="dxa"/>
            <w:vMerge w:val="restart"/>
          </w:tcPr>
          <w:p w14:paraId="1DA45111" w14:textId="77777777" w:rsidR="00B83F5B" w:rsidRDefault="00B83F5B" w:rsidP="00B83F5B">
            <w:r>
              <w:lastRenderedPageBreak/>
              <w:t>StructureClassification</w:t>
            </w:r>
          </w:p>
        </w:tc>
        <w:tc>
          <w:tcPr>
            <w:tcW w:w="2764" w:type="dxa"/>
          </w:tcPr>
          <w:p w14:paraId="43C6A90E" w14:textId="77777777" w:rsidR="00B83F5B" w:rsidRDefault="00B83F5B" w:rsidP="00B83F5B">
            <w:r>
              <w:t>subclassOf</w:t>
            </w:r>
          </w:p>
        </w:tc>
        <w:tc>
          <w:tcPr>
            <w:tcW w:w="3450" w:type="dxa"/>
          </w:tcPr>
          <w:p w14:paraId="37505A8C" w14:textId="4D8B27DF" w:rsidR="00B83F5B" w:rsidRDefault="00710A59" w:rsidP="00B83F5B">
            <w:r>
              <w:t>LBCSClassification</w:t>
            </w:r>
          </w:p>
        </w:tc>
      </w:tr>
      <w:tr w:rsidR="00B83F5B" w14:paraId="69608D23" w14:textId="77777777" w:rsidTr="00EA6A93">
        <w:trPr>
          <w:cantSplit/>
        </w:trPr>
        <w:tc>
          <w:tcPr>
            <w:tcW w:w="3136" w:type="dxa"/>
            <w:vMerge/>
          </w:tcPr>
          <w:p w14:paraId="63470921" w14:textId="77777777" w:rsidR="00B83F5B" w:rsidRDefault="00B83F5B" w:rsidP="00B83F5B"/>
        </w:tc>
        <w:tc>
          <w:tcPr>
            <w:tcW w:w="2764" w:type="dxa"/>
          </w:tcPr>
          <w:p w14:paraId="37361254" w14:textId="77777777" w:rsidR="00B83F5B" w:rsidRDefault="00B83F5B" w:rsidP="00B83F5B">
            <w:r>
              <w:t>equivalentClass</w:t>
            </w:r>
          </w:p>
        </w:tc>
        <w:tc>
          <w:tcPr>
            <w:tcW w:w="3450" w:type="dxa"/>
          </w:tcPr>
          <w:p w14:paraId="3069E41A" w14:textId="77777777" w:rsidR="00B83F5B" w:rsidRDefault="00B83F5B" w:rsidP="00B83F5B">
            <w:r>
              <w:t>lbcs:Structure</w:t>
            </w:r>
          </w:p>
        </w:tc>
      </w:tr>
      <w:tr w:rsidR="00B83F5B" w14:paraId="4989F00A" w14:textId="77777777" w:rsidTr="00EA6A93">
        <w:trPr>
          <w:cantSplit/>
        </w:trPr>
        <w:tc>
          <w:tcPr>
            <w:tcW w:w="3136" w:type="dxa"/>
            <w:vMerge w:val="restart"/>
          </w:tcPr>
          <w:p w14:paraId="381373CC" w14:textId="77777777" w:rsidR="00B83F5B" w:rsidRDefault="00B83F5B" w:rsidP="00B83F5B">
            <w:r>
              <w:t>SiteClassification</w:t>
            </w:r>
          </w:p>
        </w:tc>
        <w:tc>
          <w:tcPr>
            <w:tcW w:w="2764" w:type="dxa"/>
          </w:tcPr>
          <w:p w14:paraId="5D4E2B28" w14:textId="77777777" w:rsidR="00B83F5B" w:rsidRDefault="00B83F5B" w:rsidP="00B83F5B">
            <w:r>
              <w:t>subclassOf</w:t>
            </w:r>
          </w:p>
        </w:tc>
        <w:tc>
          <w:tcPr>
            <w:tcW w:w="3450" w:type="dxa"/>
          </w:tcPr>
          <w:p w14:paraId="1ADA7367" w14:textId="6E8578EA" w:rsidR="00B83F5B" w:rsidRDefault="00710A59" w:rsidP="00B83F5B">
            <w:r>
              <w:t>LBCSClassification</w:t>
            </w:r>
          </w:p>
        </w:tc>
      </w:tr>
      <w:tr w:rsidR="00B83F5B" w14:paraId="6DAC61E9" w14:textId="77777777" w:rsidTr="00EA6A93">
        <w:trPr>
          <w:cantSplit/>
        </w:trPr>
        <w:tc>
          <w:tcPr>
            <w:tcW w:w="3136" w:type="dxa"/>
            <w:vMerge/>
          </w:tcPr>
          <w:p w14:paraId="4BCA7D42" w14:textId="77777777" w:rsidR="00B83F5B" w:rsidRDefault="00B83F5B" w:rsidP="00B83F5B"/>
        </w:tc>
        <w:tc>
          <w:tcPr>
            <w:tcW w:w="2764" w:type="dxa"/>
          </w:tcPr>
          <w:p w14:paraId="32342DB6" w14:textId="77777777" w:rsidR="00B83F5B" w:rsidRDefault="00B83F5B" w:rsidP="00B83F5B">
            <w:r>
              <w:t>equivalentClass</w:t>
            </w:r>
          </w:p>
        </w:tc>
        <w:tc>
          <w:tcPr>
            <w:tcW w:w="3450" w:type="dxa"/>
          </w:tcPr>
          <w:p w14:paraId="16CA65B4" w14:textId="77777777" w:rsidR="00B83F5B" w:rsidRDefault="00B83F5B" w:rsidP="00B83F5B">
            <w:r>
              <w:t>lbcs:Site</w:t>
            </w:r>
          </w:p>
        </w:tc>
      </w:tr>
      <w:tr w:rsidR="00B83F5B" w14:paraId="647EB0DD" w14:textId="77777777" w:rsidTr="00EA6A93">
        <w:trPr>
          <w:cantSplit/>
        </w:trPr>
        <w:tc>
          <w:tcPr>
            <w:tcW w:w="3136" w:type="dxa"/>
            <w:vMerge w:val="restart"/>
          </w:tcPr>
          <w:p w14:paraId="09351857" w14:textId="77777777" w:rsidR="00B83F5B" w:rsidRDefault="00B83F5B" w:rsidP="00B83F5B">
            <w:r>
              <w:t>OwnershipClassification</w:t>
            </w:r>
          </w:p>
        </w:tc>
        <w:tc>
          <w:tcPr>
            <w:tcW w:w="2764" w:type="dxa"/>
          </w:tcPr>
          <w:p w14:paraId="54F37C46" w14:textId="77777777" w:rsidR="00B83F5B" w:rsidRDefault="00B83F5B" w:rsidP="00B83F5B">
            <w:r>
              <w:t>subclassOf</w:t>
            </w:r>
          </w:p>
        </w:tc>
        <w:tc>
          <w:tcPr>
            <w:tcW w:w="3450" w:type="dxa"/>
          </w:tcPr>
          <w:p w14:paraId="1BF36BE3" w14:textId="117CA039" w:rsidR="00B83F5B" w:rsidRDefault="00710A59" w:rsidP="00B83F5B">
            <w:r>
              <w:t>LBCSClassification</w:t>
            </w:r>
          </w:p>
        </w:tc>
      </w:tr>
      <w:tr w:rsidR="00B83F5B" w14:paraId="7E6E75FE" w14:textId="77777777" w:rsidTr="00EA6A93">
        <w:trPr>
          <w:cantSplit/>
        </w:trPr>
        <w:tc>
          <w:tcPr>
            <w:tcW w:w="3136" w:type="dxa"/>
            <w:vMerge/>
          </w:tcPr>
          <w:p w14:paraId="6B540079" w14:textId="77777777" w:rsidR="00B83F5B" w:rsidRDefault="00B83F5B" w:rsidP="00B83F5B"/>
        </w:tc>
        <w:tc>
          <w:tcPr>
            <w:tcW w:w="2764" w:type="dxa"/>
          </w:tcPr>
          <w:p w14:paraId="10A31B45" w14:textId="77777777" w:rsidR="00B83F5B" w:rsidRDefault="00B83F5B" w:rsidP="00B83F5B">
            <w:r>
              <w:t>equivalentClass</w:t>
            </w:r>
          </w:p>
        </w:tc>
        <w:tc>
          <w:tcPr>
            <w:tcW w:w="3450" w:type="dxa"/>
          </w:tcPr>
          <w:p w14:paraId="5C59DC8A" w14:textId="77777777" w:rsidR="00B83F5B" w:rsidRDefault="00B83F5B" w:rsidP="00B83F5B">
            <w:r>
              <w:t>lbcs:Ownership</w:t>
            </w:r>
          </w:p>
        </w:tc>
      </w:tr>
      <w:tr w:rsidR="00E06B62" w14:paraId="0718E785" w14:textId="77777777" w:rsidTr="00EA6A93">
        <w:trPr>
          <w:cantSplit/>
        </w:trPr>
        <w:tc>
          <w:tcPr>
            <w:tcW w:w="3136" w:type="dxa"/>
            <w:vMerge w:val="restart"/>
          </w:tcPr>
          <w:p w14:paraId="331A3A05" w14:textId="617684C6" w:rsidR="00E06B62" w:rsidRDefault="00E06B62" w:rsidP="00B83F5B">
            <w:r>
              <w:t>CLUMPClassification</w:t>
            </w:r>
          </w:p>
        </w:tc>
        <w:tc>
          <w:tcPr>
            <w:tcW w:w="2764" w:type="dxa"/>
          </w:tcPr>
          <w:p w14:paraId="10308DB0" w14:textId="1AD08742" w:rsidR="00E06B62" w:rsidRDefault="00E06B62" w:rsidP="00B83F5B">
            <w:r>
              <w:t>subclassOf</w:t>
            </w:r>
          </w:p>
        </w:tc>
        <w:tc>
          <w:tcPr>
            <w:tcW w:w="3450" w:type="dxa"/>
          </w:tcPr>
          <w:p w14:paraId="31B8516F" w14:textId="4CE1B4F6" w:rsidR="00E06B62" w:rsidRDefault="00E06B62" w:rsidP="00B83F5B">
            <w:r>
              <w:t>LandUseClassification</w:t>
            </w:r>
          </w:p>
        </w:tc>
      </w:tr>
      <w:tr w:rsidR="00E06B62" w14:paraId="03B704E1" w14:textId="77777777" w:rsidTr="00EA6A93">
        <w:trPr>
          <w:cantSplit/>
        </w:trPr>
        <w:tc>
          <w:tcPr>
            <w:tcW w:w="3136" w:type="dxa"/>
            <w:vMerge/>
          </w:tcPr>
          <w:p w14:paraId="7A96678A" w14:textId="77777777" w:rsidR="00E06B62" w:rsidRDefault="00E06B62" w:rsidP="00B83F5B"/>
        </w:tc>
        <w:tc>
          <w:tcPr>
            <w:tcW w:w="2764" w:type="dxa"/>
          </w:tcPr>
          <w:p w14:paraId="770F1848" w14:textId="4FBB1081" w:rsidR="00E06B62" w:rsidRDefault="00E06B62" w:rsidP="00B83F5B">
            <w:r>
              <w:t>equivalentTo</w:t>
            </w:r>
          </w:p>
        </w:tc>
        <w:tc>
          <w:tcPr>
            <w:tcW w:w="3450" w:type="dxa"/>
          </w:tcPr>
          <w:p w14:paraId="19238BCD" w14:textId="28885A3A" w:rsidR="00E06B62" w:rsidRDefault="00E06B62" w:rsidP="00B83F5B">
            <w:r>
              <w:t>hasCLUMPCode min 1 xsd:string</w:t>
            </w:r>
          </w:p>
        </w:tc>
      </w:tr>
      <w:tr w:rsidR="00E06B62" w14:paraId="712B65BC" w14:textId="77777777" w:rsidTr="00EA6A93">
        <w:trPr>
          <w:cantSplit/>
        </w:trPr>
        <w:tc>
          <w:tcPr>
            <w:tcW w:w="3136" w:type="dxa"/>
            <w:vMerge w:val="restart"/>
          </w:tcPr>
          <w:p w14:paraId="76F15E03" w14:textId="280C6D48" w:rsidR="00E06B62" w:rsidRDefault="00E06B62" w:rsidP="00B76537">
            <w:r>
              <w:t>AAFCClassification</w:t>
            </w:r>
          </w:p>
        </w:tc>
        <w:tc>
          <w:tcPr>
            <w:tcW w:w="2764" w:type="dxa"/>
          </w:tcPr>
          <w:p w14:paraId="24B09E9D" w14:textId="219C1BC9" w:rsidR="00E06B62" w:rsidRDefault="00E06B62" w:rsidP="00B76537">
            <w:r>
              <w:t>subclassOf</w:t>
            </w:r>
          </w:p>
        </w:tc>
        <w:tc>
          <w:tcPr>
            <w:tcW w:w="3450" w:type="dxa"/>
          </w:tcPr>
          <w:p w14:paraId="26C1BAE3" w14:textId="7CE2BD5D" w:rsidR="00E06B62" w:rsidRDefault="00E06B62" w:rsidP="00B76537">
            <w:r>
              <w:t>LandUseClassification</w:t>
            </w:r>
          </w:p>
        </w:tc>
      </w:tr>
      <w:tr w:rsidR="00E06B62" w14:paraId="490A0B70" w14:textId="77777777" w:rsidTr="00EA6A93">
        <w:trPr>
          <w:cantSplit/>
        </w:trPr>
        <w:tc>
          <w:tcPr>
            <w:tcW w:w="3136" w:type="dxa"/>
            <w:vMerge/>
          </w:tcPr>
          <w:p w14:paraId="19FA0995" w14:textId="77777777" w:rsidR="00E06B62" w:rsidRDefault="00E06B62" w:rsidP="00B76537"/>
        </w:tc>
        <w:tc>
          <w:tcPr>
            <w:tcW w:w="2764" w:type="dxa"/>
          </w:tcPr>
          <w:p w14:paraId="284E54EC" w14:textId="21659923" w:rsidR="00E06B62" w:rsidRDefault="00E06B62" w:rsidP="00B76537">
            <w:r>
              <w:t>equivalentTo</w:t>
            </w:r>
          </w:p>
        </w:tc>
        <w:tc>
          <w:tcPr>
            <w:tcW w:w="3450" w:type="dxa"/>
          </w:tcPr>
          <w:p w14:paraId="601CB9A0" w14:textId="64168CC0" w:rsidR="00E06B62" w:rsidRDefault="00E06B62" w:rsidP="00B76537">
            <w:r>
              <w:t>hasAAFCCode min 1 xsd:string</w:t>
            </w:r>
          </w:p>
        </w:tc>
      </w:tr>
      <w:tr w:rsidR="00E06B62" w14:paraId="34D8BEBE" w14:textId="77777777" w:rsidTr="00EA6A93">
        <w:trPr>
          <w:cantSplit/>
        </w:trPr>
        <w:tc>
          <w:tcPr>
            <w:tcW w:w="3136" w:type="dxa"/>
            <w:vMerge w:val="restart"/>
          </w:tcPr>
          <w:p w14:paraId="7581A3AF" w14:textId="1E9B64C7" w:rsidR="00E06B62" w:rsidRDefault="00E06B62" w:rsidP="00B76537">
            <w:r>
              <w:t>Unclassified</w:t>
            </w:r>
          </w:p>
        </w:tc>
        <w:tc>
          <w:tcPr>
            <w:tcW w:w="2764" w:type="dxa"/>
          </w:tcPr>
          <w:p w14:paraId="09717460" w14:textId="4A75DD5D" w:rsidR="00E06B62" w:rsidRDefault="00E06B62" w:rsidP="00B76537">
            <w:r>
              <w:t>subclassOf</w:t>
            </w:r>
          </w:p>
        </w:tc>
        <w:tc>
          <w:tcPr>
            <w:tcW w:w="3450" w:type="dxa"/>
          </w:tcPr>
          <w:p w14:paraId="608A4DD5" w14:textId="26BA2608" w:rsidR="00E06B62" w:rsidRDefault="00E06B62" w:rsidP="00B76537">
            <w:r>
              <w:t>AAFCClassification</w:t>
            </w:r>
          </w:p>
        </w:tc>
      </w:tr>
      <w:tr w:rsidR="00E06B62" w14:paraId="53D1E77C" w14:textId="77777777" w:rsidTr="00EA6A93">
        <w:trPr>
          <w:cantSplit/>
        </w:trPr>
        <w:tc>
          <w:tcPr>
            <w:tcW w:w="3136" w:type="dxa"/>
            <w:vMerge/>
          </w:tcPr>
          <w:p w14:paraId="7475C7E4" w14:textId="77777777" w:rsidR="00E06B62" w:rsidRDefault="00E06B62" w:rsidP="00B76537"/>
        </w:tc>
        <w:tc>
          <w:tcPr>
            <w:tcW w:w="2764" w:type="dxa"/>
          </w:tcPr>
          <w:p w14:paraId="658263E5" w14:textId="36AA6294" w:rsidR="00E06B62" w:rsidRDefault="00E06B62" w:rsidP="00B76537">
            <w:r>
              <w:t>equivalentTo</w:t>
            </w:r>
          </w:p>
        </w:tc>
        <w:tc>
          <w:tcPr>
            <w:tcW w:w="3450" w:type="dxa"/>
          </w:tcPr>
          <w:p w14:paraId="563F41F3" w14:textId="4A37F829" w:rsidR="00E06B62" w:rsidRDefault="0062743B" w:rsidP="00B76537">
            <w:r w:rsidRPr="0062743B">
              <w:t>hasAAFCCode value "11"</w:t>
            </w:r>
          </w:p>
        </w:tc>
      </w:tr>
      <w:tr w:rsidR="00F95B7F" w14:paraId="5207F4BC" w14:textId="77777777" w:rsidTr="00EA6A93">
        <w:trPr>
          <w:cantSplit/>
        </w:trPr>
        <w:tc>
          <w:tcPr>
            <w:tcW w:w="3136" w:type="dxa"/>
            <w:vMerge w:val="restart"/>
          </w:tcPr>
          <w:p w14:paraId="1CB4314E" w14:textId="40A8FCE0" w:rsidR="00F95B7F" w:rsidRDefault="00F95B7F" w:rsidP="00E06B62">
            <w:r>
              <w:t>Settlement</w:t>
            </w:r>
          </w:p>
        </w:tc>
        <w:tc>
          <w:tcPr>
            <w:tcW w:w="2764" w:type="dxa"/>
          </w:tcPr>
          <w:p w14:paraId="47D45155" w14:textId="2423D377" w:rsidR="00F95B7F" w:rsidRDefault="00F95B7F" w:rsidP="00E06B62">
            <w:r>
              <w:t>subclassOf</w:t>
            </w:r>
          </w:p>
        </w:tc>
        <w:tc>
          <w:tcPr>
            <w:tcW w:w="3450" w:type="dxa"/>
          </w:tcPr>
          <w:p w14:paraId="3740F51C" w14:textId="0D7446DD" w:rsidR="00F95B7F" w:rsidRDefault="00F95B7F" w:rsidP="00E06B62">
            <w:r>
              <w:t>AAFCClassification</w:t>
            </w:r>
          </w:p>
        </w:tc>
      </w:tr>
      <w:tr w:rsidR="00F95B7F" w14:paraId="409CAB7E" w14:textId="77777777" w:rsidTr="00EA6A93">
        <w:trPr>
          <w:cantSplit/>
        </w:trPr>
        <w:tc>
          <w:tcPr>
            <w:tcW w:w="3136" w:type="dxa"/>
            <w:vMerge/>
          </w:tcPr>
          <w:p w14:paraId="24A5097D" w14:textId="77777777" w:rsidR="00F95B7F" w:rsidRDefault="00F95B7F" w:rsidP="00E06B62"/>
        </w:tc>
        <w:tc>
          <w:tcPr>
            <w:tcW w:w="2764" w:type="dxa"/>
          </w:tcPr>
          <w:p w14:paraId="6A69CDA9" w14:textId="556BDCDC" w:rsidR="00F95B7F" w:rsidRDefault="00F95B7F" w:rsidP="00E06B62">
            <w:r>
              <w:t>equivalentTo</w:t>
            </w:r>
          </w:p>
        </w:tc>
        <w:tc>
          <w:tcPr>
            <w:tcW w:w="3450" w:type="dxa"/>
          </w:tcPr>
          <w:p w14:paraId="7803B0A5" w14:textId="0DA8CE5B" w:rsidR="00F95B7F" w:rsidRDefault="0062743B" w:rsidP="00E06B62">
            <w:r w:rsidRPr="0062743B">
              <w:t>hasAAFCCode value "21"</w:t>
            </w:r>
          </w:p>
        </w:tc>
      </w:tr>
      <w:tr w:rsidR="00F95B7F" w14:paraId="28E20BD3" w14:textId="77777777" w:rsidTr="00EA6A93">
        <w:trPr>
          <w:cantSplit/>
        </w:trPr>
        <w:tc>
          <w:tcPr>
            <w:tcW w:w="3136" w:type="dxa"/>
            <w:vMerge w:val="restart"/>
          </w:tcPr>
          <w:p w14:paraId="669F6A6A" w14:textId="1D552D51" w:rsidR="00F95B7F" w:rsidRDefault="00F95B7F" w:rsidP="00F95B7F">
            <w:r>
              <w:t>Roads</w:t>
            </w:r>
          </w:p>
        </w:tc>
        <w:tc>
          <w:tcPr>
            <w:tcW w:w="2764" w:type="dxa"/>
          </w:tcPr>
          <w:p w14:paraId="0CC24AA3" w14:textId="653BD3A3" w:rsidR="00F95B7F" w:rsidRDefault="00F95B7F" w:rsidP="00F95B7F">
            <w:r>
              <w:t>subclassOf</w:t>
            </w:r>
          </w:p>
        </w:tc>
        <w:tc>
          <w:tcPr>
            <w:tcW w:w="3450" w:type="dxa"/>
          </w:tcPr>
          <w:p w14:paraId="14B618CC" w14:textId="433304AF" w:rsidR="00F95B7F" w:rsidRPr="00E06B62" w:rsidRDefault="00F95B7F" w:rsidP="00F95B7F">
            <w:r>
              <w:t>AAFCClassification</w:t>
            </w:r>
          </w:p>
        </w:tc>
      </w:tr>
      <w:tr w:rsidR="00F95B7F" w14:paraId="66120554" w14:textId="77777777" w:rsidTr="00EA6A93">
        <w:trPr>
          <w:cantSplit/>
        </w:trPr>
        <w:tc>
          <w:tcPr>
            <w:tcW w:w="3136" w:type="dxa"/>
            <w:vMerge/>
          </w:tcPr>
          <w:p w14:paraId="652E5B90" w14:textId="77777777" w:rsidR="00F95B7F" w:rsidRDefault="00F95B7F" w:rsidP="00F95B7F"/>
        </w:tc>
        <w:tc>
          <w:tcPr>
            <w:tcW w:w="2764" w:type="dxa"/>
          </w:tcPr>
          <w:p w14:paraId="3E7B8DB6" w14:textId="5C63622C" w:rsidR="00F95B7F" w:rsidRDefault="00F95B7F" w:rsidP="00F95B7F">
            <w:r>
              <w:t>equivalentTo</w:t>
            </w:r>
          </w:p>
        </w:tc>
        <w:tc>
          <w:tcPr>
            <w:tcW w:w="3450" w:type="dxa"/>
          </w:tcPr>
          <w:p w14:paraId="24F85643" w14:textId="64C48307" w:rsidR="00F95B7F" w:rsidRDefault="0062743B" w:rsidP="00F95B7F">
            <w:r w:rsidRPr="0062743B">
              <w:t>hasAAFCCode value "25"</w:t>
            </w:r>
          </w:p>
        </w:tc>
      </w:tr>
      <w:tr w:rsidR="00AD6A9C" w14:paraId="3EEC6848" w14:textId="77777777" w:rsidTr="00EA6A93">
        <w:trPr>
          <w:cantSplit/>
        </w:trPr>
        <w:tc>
          <w:tcPr>
            <w:tcW w:w="3136" w:type="dxa"/>
            <w:vMerge w:val="restart"/>
          </w:tcPr>
          <w:p w14:paraId="0D2D3077" w14:textId="3D1D54DF" w:rsidR="00AD6A9C" w:rsidRDefault="00AD6A9C" w:rsidP="00F95B7F">
            <w:r>
              <w:t>Water</w:t>
            </w:r>
          </w:p>
        </w:tc>
        <w:tc>
          <w:tcPr>
            <w:tcW w:w="2764" w:type="dxa"/>
          </w:tcPr>
          <w:p w14:paraId="19A90E70" w14:textId="3E8274E9" w:rsidR="00AD6A9C" w:rsidRDefault="00AD6A9C" w:rsidP="00F95B7F">
            <w:r>
              <w:t>subclassOf</w:t>
            </w:r>
          </w:p>
        </w:tc>
        <w:tc>
          <w:tcPr>
            <w:tcW w:w="3450" w:type="dxa"/>
          </w:tcPr>
          <w:p w14:paraId="059BA3ED" w14:textId="2DCBE7A9" w:rsidR="00AD6A9C" w:rsidRPr="00E06B62" w:rsidRDefault="00AD6A9C" w:rsidP="00F95B7F">
            <w:r>
              <w:t>AAFCClassification</w:t>
            </w:r>
          </w:p>
        </w:tc>
      </w:tr>
      <w:tr w:rsidR="00AD6A9C" w14:paraId="5D4043AC" w14:textId="77777777" w:rsidTr="00EA6A93">
        <w:trPr>
          <w:cantSplit/>
        </w:trPr>
        <w:tc>
          <w:tcPr>
            <w:tcW w:w="3136" w:type="dxa"/>
            <w:vMerge/>
          </w:tcPr>
          <w:p w14:paraId="32EDD5E1" w14:textId="77777777" w:rsidR="00AD6A9C" w:rsidRDefault="00AD6A9C" w:rsidP="00F95B7F"/>
        </w:tc>
        <w:tc>
          <w:tcPr>
            <w:tcW w:w="2764" w:type="dxa"/>
          </w:tcPr>
          <w:p w14:paraId="6932D820" w14:textId="057100EB" w:rsidR="00AD6A9C" w:rsidRDefault="00AD6A9C" w:rsidP="00F95B7F">
            <w:r>
              <w:t>equivalentTo</w:t>
            </w:r>
          </w:p>
        </w:tc>
        <w:tc>
          <w:tcPr>
            <w:tcW w:w="3450" w:type="dxa"/>
          </w:tcPr>
          <w:p w14:paraId="5E9A3717" w14:textId="0271F655" w:rsidR="00AD6A9C" w:rsidRDefault="0062743B" w:rsidP="00F95B7F">
            <w:r w:rsidRPr="0062743B">
              <w:t>hasAAFCCode value "31"</w:t>
            </w:r>
          </w:p>
        </w:tc>
      </w:tr>
      <w:tr w:rsidR="00AD6A9C" w14:paraId="0B5FF89E" w14:textId="77777777" w:rsidTr="00EA6A93">
        <w:trPr>
          <w:cantSplit/>
        </w:trPr>
        <w:tc>
          <w:tcPr>
            <w:tcW w:w="3136" w:type="dxa"/>
            <w:vMerge w:val="restart"/>
          </w:tcPr>
          <w:p w14:paraId="70D79D0E" w14:textId="3B86DB2C" w:rsidR="00AD6A9C" w:rsidRDefault="00AD6A9C" w:rsidP="00AD6A9C">
            <w:r>
              <w:lastRenderedPageBreak/>
              <w:t>Forest</w:t>
            </w:r>
          </w:p>
        </w:tc>
        <w:tc>
          <w:tcPr>
            <w:tcW w:w="2764" w:type="dxa"/>
          </w:tcPr>
          <w:p w14:paraId="1AB105AB" w14:textId="1E4F0BCF" w:rsidR="00AD6A9C" w:rsidRDefault="00AD6A9C" w:rsidP="00AD6A9C">
            <w:r>
              <w:t>subclassOf</w:t>
            </w:r>
          </w:p>
        </w:tc>
        <w:tc>
          <w:tcPr>
            <w:tcW w:w="3450" w:type="dxa"/>
          </w:tcPr>
          <w:p w14:paraId="14333409" w14:textId="5984BB32" w:rsidR="00AD6A9C" w:rsidRPr="00E06B62" w:rsidRDefault="00AD6A9C" w:rsidP="00AD6A9C">
            <w:r>
              <w:t>AAFCClassification</w:t>
            </w:r>
          </w:p>
        </w:tc>
      </w:tr>
      <w:tr w:rsidR="00AD6A9C" w14:paraId="79E260FB" w14:textId="77777777" w:rsidTr="00EA6A93">
        <w:trPr>
          <w:cantSplit/>
        </w:trPr>
        <w:tc>
          <w:tcPr>
            <w:tcW w:w="3136" w:type="dxa"/>
            <w:vMerge/>
          </w:tcPr>
          <w:p w14:paraId="573C6847" w14:textId="77777777" w:rsidR="00AD6A9C" w:rsidRDefault="00AD6A9C" w:rsidP="00AD6A9C"/>
        </w:tc>
        <w:tc>
          <w:tcPr>
            <w:tcW w:w="2764" w:type="dxa"/>
          </w:tcPr>
          <w:p w14:paraId="437954C5" w14:textId="7CAF70B8" w:rsidR="00AD6A9C" w:rsidRDefault="00AD6A9C" w:rsidP="00AD6A9C">
            <w:r>
              <w:t>equivalentTo</w:t>
            </w:r>
          </w:p>
        </w:tc>
        <w:tc>
          <w:tcPr>
            <w:tcW w:w="3450" w:type="dxa"/>
          </w:tcPr>
          <w:p w14:paraId="20B5CF67" w14:textId="0C74CA6E" w:rsidR="00AD6A9C" w:rsidRDefault="0062743B" w:rsidP="00AD6A9C">
            <w:r w:rsidRPr="0062743B">
              <w:t>hasAAFCCode value "41"</w:t>
            </w:r>
          </w:p>
        </w:tc>
      </w:tr>
      <w:tr w:rsidR="00AD6A9C" w14:paraId="14F80D7F" w14:textId="77777777" w:rsidTr="00EA6A93">
        <w:trPr>
          <w:cantSplit/>
        </w:trPr>
        <w:tc>
          <w:tcPr>
            <w:tcW w:w="3136" w:type="dxa"/>
            <w:vMerge w:val="restart"/>
          </w:tcPr>
          <w:p w14:paraId="7E211FA7" w14:textId="20ADC7C7" w:rsidR="00AD6A9C" w:rsidRDefault="00AD6A9C" w:rsidP="00AD6A9C">
            <w:r>
              <w:t>ForestWetland</w:t>
            </w:r>
          </w:p>
        </w:tc>
        <w:tc>
          <w:tcPr>
            <w:tcW w:w="2764" w:type="dxa"/>
          </w:tcPr>
          <w:p w14:paraId="57C84E37" w14:textId="0F4168A2" w:rsidR="00AD6A9C" w:rsidRDefault="00AD6A9C" w:rsidP="00AD6A9C">
            <w:r>
              <w:t>subclassOf</w:t>
            </w:r>
          </w:p>
        </w:tc>
        <w:tc>
          <w:tcPr>
            <w:tcW w:w="3450" w:type="dxa"/>
          </w:tcPr>
          <w:p w14:paraId="3A6D7A42" w14:textId="5B57C207" w:rsidR="00AD6A9C" w:rsidRPr="00E06B62" w:rsidRDefault="00AD6A9C" w:rsidP="00AD6A9C">
            <w:r>
              <w:t>AAFCClassification</w:t>
            </w:r>
          </w:p>
        </w:tc>
      </w:tr>
      <w:tr w:rsidR="00AD6A9C" w14:paraId="5EDC569A" w14:textId="77777777" w:rsidTr="00EA6A93">
        <w:trPr>
          <w:cantSplit/>
        </w:trPr>
        <w:tc>
          <w:tcPr>
            <w:tcW w:w="3136" w:type="dxa"/>
            <w:vMerge/>
          </w:tcPr>
          <w:p w14:paraId="3C2663CD" w14:textId="77777777" w:rsidR="00AD6A9C" w:rsidRDefault="00AD6A9C" w:rsidP="00AD6A9C"/>
        </w:tc>
        <w:tc>
          <w:tcPr>
            <w:tcW w:w="2764" w:type="dxa"/>
          </w:tcPr>
          <w:p w14:paraId="27CF8125" w14:textId="45F34410" w:rsidR="00AD6A9C" w:rsidRDefault="00AD6A9C" w:rsidP="00AD6A9C">
            <w:r>
              <w:t>equivalentTo</w:t>
            </w:r>
          </w:p>
        </w:tc>
        <w:tc>
          <w:tcPr>
            <w:tcW w:w="3450" w:type="dxa"/>
          </w:tcPr>
          <w:p w14:paraId="5E9A41D4" w14:textId="701E8484" w:rsidR="00AD6A9C" w:rsidRDefault="0062743B" w:rsidP="00AD6A9C">
            <w:r w:rsidRPr="0062743B">
              <w:t>hasAAFCCode value "42"</w:t>
            </w:r>
          </w:p>
        </w:tc>
      </w:tr>
      <w:tr w:rsidR="00AD6A9C" w14:paraId="781DEFFE" w14:textId="77777777" w:rsidTr="00EA6A93">
        <w:trPr>
          <w:cantSplit/>
        </w:trPr>
        <w:tc>
          <w:tcPr>
            <w:tcW w:w="3136" w:type="dxa"/>
            <w:vMerge w:val="restart"/>
          </w:tcPr>
          <w:p w14:paraId="6302B77B" w14:textId="30B81CC0" w:rsidR="00AD6A9C" w:rsidRDefault="00AD6A9C" w:rsidP="00AD6A9C">
            <w:r>
              <w:t>Trees</w:t>
            </w:r>
          </w:p>
        </w:tc>
        <w:tc>
          <w:tcPr>
            <w:tcW w:w="2764" w:type="dxa"/>
          </w:tcPr>
          <w:p w14:paraId="7A45CF48" w14:textId="5DC928D9" w:rsidR="00AD6A9C" w:rsidRDefault="00AD6A9C" w:rsidP="00AD6A9C">
            <w:r>
              <w:t>subclassOf</w:t>
            </w:r>
          </w:p>
        </w:tc>
        <w:tc>
          <w:tcPr>
            <w:tcW w:w="3450" w:type="dxa"/>
          </w:tcPr>
          <w:p w14:paraId="632E090C" w14:textId="0930F68F" w:rsidR="00AD6A9C" w:rsidRPr="00E06B62" w:rsidRDefault="00AD6A9C" w:rsidP="00AD6A9C">
            <w:r>
              <w:t>AAFCClassification</w:t>
            </w:r>
          </w:p>
        </w:tc>
      </w:tr>
      <w:tr w:rsidR="00AD6A9C" w14:paraId="3D1D6137" w14:textId="77777777" w:rsidTr="00EA6A93">
        <w:trPr>
          <w:cantSplit/>
        </w:trPr>
        <w:tc>
          <w:tcPr>
            <w:tcW w:w="3136" w:type="dxa"/>
            <w:vMerge/>
          </w:tcPr>
          <w:p w14:paraId="16C22F5A" w14:textId="77777777" w:rsidR="00AD6A9C" w:rsidRDefault="00AD6A9C" w:rsidP="00AD6A9C"/>
        </w:tc>
        <w:tc>
          <w:tcPr>
            <w:tcW w:w="2764" w:type="dxa"/>
          </w:tcPr>
          <w:p w14:paraId="329F3A68" w14:textId="2B2743BD" w:rsidR="00AD6A9C" w:rsidRDefault="00AD6A9C" w:rsidP="00AD6A9C">
            <w:r>
              <w:t>equivalentTo</w:t>
            </w:r>
          </w:p>
        </w:tc>
        <w:tc>
          <w:tcPr>
            <w:tcW w:w="3450" w:type="dxa"/>
          </w:tcPr>
          <w:p w14:paraId="21906FCA" w14:textId="44CC665C" w:rsidR="00AD6A9C" w:rsidRDefault="0062743B" w:rsidP="00AD6A9C">
            <w:r w:rsidRPr="0062743B">
              <w:t>hasAAFCCode value "45"</w:t>
            </w:r>
          </w:p>
        </w:tc>
      </w:tr>
      <w:tr w:rsidR="00F91428" w14:paraId="28DCF21B" w14:textId="77777777" w:rsidTr="00EA6A93">
        <w:trPr>
          <w:cantSplit/>
        </w:trPr>
        <w:tc>
          <w:tcPr>
            <w:tcW w:w="3136" w:type="dxa"/>
            <w:vMerge w:val="restart"/>
          </w:tcPr>
          <w:p w14:paraId="3270B17F" w14:textId="463105F5" w:rsidR="00F91428" w:rsidRDefault="00F91428" w:rsidP="00AD6A9C">
            <w:r>
              <w:t>TreedWetland</w:t>
            </w:r>
          </w:p>
        </w:tc>
        <w:tc>
          <w:tcPr>
            <w:tcW w:w="2764" w:type="dxa"/>
          </w:tcPr>
          <w:p w14:paraId="285619C6" w14:textId="301936DE" w:rsidR="00F91428" w:rsidRDefault="00F91428" w:rsidP="00AD6A9C">
            <w:r>
              <w:t>subclassOf</w:t>
            </w:r>
          </w:p>
        </w:tc>
        <w:tc>
          <w:tcPr>
            <w:tcW w:w="3450" w:type="dxa"/>
          </w:tcPr>
          <w:p w14:paraId="0A278318" w14:textId="525AAA34" w:rsidR="00F91428" w:rsidRPr="00E06B62" w:rsidRDefault="00F91428" w:rsidP="00AD6A9C">
            <w:r>
              <w:t>AAFCClassification</w:t>
            </w:r>
          </w:p>
        </w:tc>
      </w:tr>
      <w:tr w:rsidR="00F91428" w14:paraId="5E088CFE" w14:textId="77777777" w:rsidTr="00EA6A93">
        <w:trPr>
          <w:cantSplit/>
        </w:trPr>
        <w:tc>
          <w:tcPr>
            <w:tcW w:w="3136" w:type="dxa"/>
            <w:vMerge/>
          </w:tcPr>
          <w:p w14:paraId="131415AA" w14:textId="77777777" w:rsidR="00F91428" w:rsidRDefault="00F91428" w:rsidP="00AD6A9C"/>
        </w:tc>
        <w:tc>
          <w:tcPr>
            <w:tcW w:w="2764" w:type="dxa"/>
          </w:tcPr>
          <w:p w14:paraId="048FC552" w14:textId="0915DAA6" w:rsidR="00F91428" w:rsidRDefault="00F91428" w:rsidP="00AD6A9C">
            <w:r>
              <w:t>equivalentTo</w:t>
            </w:r>
          </w:p>
        </w:tc>
        <w:tc>
          <w:tcPr>
            <w:tcW w:w="3450" w:type="dxa"/>
          </w:tcPr>
          <w:p w14:paraId="1A9194DC" w14:textId="03A68BAD" w:rsidR="00F91428" w:rsidRDefault="0062743B" w:rsidP="00AD6A9C">
            <w:r w:rsidRPr="0062743B">
              <w:t>hasAAFCCode value "46"</w:t>
            </w:r>
          </w:p>
        </w:tc>
      </w:tr>
      <w:tr w:rsidR="00C21459" w14:paraId="6D38F101" w14:textId="77777777" w:rsidTr="00EA6A93">
        <w:trPr>
          <w:cantSplit/>
        </w:trPr>
        <w:tc>
          <w:tcPr>
            <w:tcW w:w="3136" w:type="dxa"/>
            <w:vMerge w:val="restart"/>
          </w:tcPr>
          <w:p w14:paraId="56395388" w14:textId="71B12990" w:rsidR="00C21459" w:rsidRDefault="00C21459" w:rsidP="00F91428">
            <w:r>
              <w:t>AAFCCropland</w:t>
            </w:r>
          </w:p>
        </w:tc>
        <w:tc>
          <w:tcPr>
            <w:tcW w:w="2764" w:type="dxa"/>
          </w:tcPr>
          <w:p w14:paraId="70467B32" w14:textId="519596C8" w:rsidR="00C21459" w:rsidRDefault="00C21459" w:rsidP="00F91428">
            <w:r>
              <w:t>subclassOf</w:t>
            </w:r>
          </w:p>
        </w:tc>
        <w:tc>
          <w:tcPr>
            <w:tcW w:w="3450" w:type="dxa"/>
          </w:tcPr>
          <w:p w14:paraId="5AF1117E" w14:textId="72C655AA" w:rsidR="00C21459" w:rsidRPr="00E06B62" w:rsidRDefault="00C21459" w:rsidP="00F91428">
            <w:r>
              <w:t>AAFCClassification</w:t>
            </w:r>
          </w:p>
        </w:tc>
      </w:tr>
      <w:tr w:rsidR="00C21459" w14:paraId="112BD76D" w14:textId="77777777" w:rsidTr="00EA6A93">
        <w:trPr>
          <w:cantSplit/>
        </w:trPr>
        <w:tc>
          <w:tcPr>
            <w:tcW w:w="3136" w:type="dxa"/>
            <w:vMerge/>
          </w:tcPr>
          <w:p w14:paraId="0D9F95BC" w14:textId="77777777" w:rsidR="00C21459" w:rsidRDefault="00C21459" w:rsidP="00F91428"/>
        </w:tc>
        <w:tc>
          <w:tcPr>
            <w:tcW w:w="2764" w:type="dxa"/>
          </w:tcPr>
          <w:p w14:paraId="3E401754" w14:textId="59F43C80" w:rsidR="00C21459" w:rsidRDefault="00C21459" w:rsidP="00F91428">
            <w:r>
              <w:t>equivalentTo</w:t>
            </w:r>
          </w:p>
        </w:tc>
        <w:tc>
          <w:tcPr>
            <w:tcW w:w="3450" w:type="dxa"/>
          </w:tcPr>
          <w:p w14:paraId="3BCBB6AD" w14:textId="29E93894" w:rsidR="00C21459" w:rsidRDefault="0062743B" w:rsidP="00F91428">
            <w:r w:rsidRPr="0062743B">
              <w:t>hasAAFCCode value "51"</w:t>
            </w:r>
          </w:p>
        </w:tc>
      </w:tr>
      <w:tr w:rsidR="00F91769" w14:paraId="79652DA4" w14:textId="77777777" w:rsidTr="00EA6A93">
        <w:trPr>
          <w:cantSplit/>
        </w:trPr>
        <w:tc>
          <w:tcPr>
            <w:tcW w:w="3136" w:type="dxa"/>
            <w:vMerge w:val="restart"/>
          </w:tcPr>
          <w:p w14:paraId="636B24FF" w14:textId="78B26EAC" w:rsidR="00F91769" w:rsidRDefault="00F91769" w:rsidP="00C21459">
            <w:r>
              <w:t>GrasslandManaged</w:t>
            </w:r>
          </w:p>
        </w:tc>
        <w:tc>
          <w:tcPr>
            <w:tcW w:w="2764" w:type="dxa"/>
          </w:tcPr>
          <w:p w14:paraId="20773B1B" w14:textId="1F026AD6" w:rsidR="00F91769" w:rsidRDefault="00F91769" w:rsidP="00C21459">
            <w:r>
              <w:t>subclassOf</w:t>
            </w:r>
          </w:p>
        </w:tc>
        <w:tc>
          <w:tcPr>
            <w:tcW w:w="3450" w:type="dxa"/>
          </w:tcPr>
          <w:p w14:paraId="192346F0" w14:textId="3AC951A2" w:rsidR="00F91769" w:rsidRPr="00E06B62" w:rsidRDefault="00F91769" w:rsidP="00C21459">
            <w:r>
              <w:t>AAFCClassification</w:t>
            </w:r>
          </w:p>
        </w:tc>
      </w:tr>
      <w:tr w:rsidR="00F91769" w14:paraId="1EF3112F" w14:textId="77777777" w:rsidTr="00EA6A93">
        <w:trPr>
          <w:cantSplit/>
        </w:trPr>
        <w:tc>
          <w:tcPr>
            <w:tcW w:w="3136" w:type="dxa"/>
            <w:vMerge/>
          </w:tcPr>
          <w:p w14:paraId="76A3EBB4" w14:textId="77777777" w:rsidR="00F91769" w:rsidRDefault="00F91769" w:rsidP="00C21459"/>
        </w:tc>
        <w:tc>
          <w:tcPr>
            <w:tcW w:w="2764" w:type="dxa"/>
          </w:tcPr>
          <w:p w14:paraId="099657D9" w14:textId="6DE6FE6E" w:rsidR="00F91769" w:rsidRDefault="00F91769" w:rsidP="00C21459">
            <w:r>
              <w:t>equivalentTo</w:t>
            </w:r>
          </w:p>
        </w:tc>
        <w:tc>
          <w:tcPr>
            <w:tcW w:w="3450" w:type="dxa"/>
          </w:tcPr>
          <w:p w14:paraId="67B4D242" w14:textId="4509C01B" w:rsidR="00F91769" w:rsidRDefault="0062743B" w:rsidP="00C21459">
            <w:r w:rsidRPr="0062743B">
              <w:t>hasAAFCCode value "61"</w:t>
            </w:r>
          </w:p>
        </w:tc>
      </w:tr>
      <w:tr w:rsidR="00270463" w14:paraId="10E73099" w14:textId="77777777" w:rsidTr="00EA6A93">
        <w:trPr>
          <w:cantSplit/>
        </w:trPr>
        <w:tc>
          <w:tcPr>
            <w:tcW w:w="3136" w:type="dxa"/>
            <w:vMerge w:val="restart"/>
          </w:tcPr>
          <w:p w14:paraId="2A6F0CF1" w14:textId="1CA51A00" w:rsidR="00270463" w:rsidRDefault="00270463" w:rsidP="00F91769">
            <w:r>
              <w:t>GrasslandUnmanaged</w:t>
            </w:r>
          </w:p>
        </w:tc>
        <w:tc>
          <w:tcPr>
            <w:tcW w:w="2764" w:type="dxa"/>
          </w:tcPr>
          <w:p w14:paraId="01503679" w14:textId="3D2BB177" w:rsidR="00270463" w:rsidRDefault="00270463" w:rsidP="00F91769">
            <w:r>
              <w:t>subclassOf</w:t>
            </w:r>
          </w:p>
        </w:tc>
        <w:tc>
          <w:tcPr>
            <w:tcW w:w="3450" w:type="dxa"/>
          </w:tcPr>
          <w:p w14:paraId="7D4666EB" w14:textId="5043F374" w:rsidR="00270463" w:rsidRPr="00E06B62" w:rsidRDefault="00270463" w:rsidP="00F91769">
            <w:r>
              <w:t>AAFCClassification</w:t>
            </w:r>
          </w:p>
        </w:tc>
      </w:tr>
      <w:tr w:rsidR="00270463" w14:paraId="208F0B01" w14:textId="77777777" w:rsidTr="00EA6A93">
        <w:trPr>
          <w:cantSplit/>
        </w:trPr>
        <w:tc>
          <w:tcPr>
            <w:tcW w:w="3136" w:type="dxa"/>
            <w:vMerge/>
          </w:tcPr>
          <w:p w14:paraId="433F9809" w14:textId="77777777" w:rsidR="00270463" w:rsidRDefault="00270463" w:rsidP="00F91769"/>
        </w:tc>
        <w:tc>
          <w:tcPr>
            <w:tcW w:w="2764" w:type="dxa"/>
          </w:tcPr>
          <w:p w14:paraId="79B85B4C" w14:textId="2AA5F83C" w:rsidR="00270463" w:rsidRDefault="00270463" w:rsidP="00F91769">
            <w:r>
              <w:t>equivalentTo</w:t>
            </w:r>
          </w:p>
        </w:tc>
        <w:tc>
          <w:tcPr>
            <w:tcW w:w="3450" w:type="dxa"/>
          </w:tcPr>
          <w:p w14:paraId="30935E22" w14:textId="3567FA7A" w:rsidR="00270463" w:rsidRDefault="0062743B" w:rsidP="00F91769">
            <w:r w:rsidRPr="0062743B">
              <w:t>hasAAFCCode value "62"</w:t>
            </w:r>
          </w:p>
        </w:tc>
      </w:tr>
      <w:tr w:rsidR="00270463" w14:paraId="4FA24A00" w14:textId="77777777" w:rsidTr="00EA6A93">
        <w:trPr>
          <w:cantSplit/>
        </w:trPr>
        <w:tc>
          <w:tcPr>
            <w:tcW w:w="3136" w:type="dxa"/>
            <w:vMerge w:val="restart"/>
          </w:tcPr>
          <w:p w14:paraId="63ACF012" w14:textId="211D0F52" w:rsidR="00270463" w:rsidRDefault="00270463" w:rsidP="00270463">
            <w:r>
              <w:t>Wetland</w:t>
            </w:r>
          </w:p>
        </w:tc>
        <w:tc>
          <w:tcPr>
            <w:tcW w:w="2764" w:type="dxa"/>
          </w:tcPr>
          <w:p w14:paraId="7C82C777" w14:textId="53CC6FF7" w:rsidR="00270463" w:rsidRDefault="00270463" w:rsidP="00270463">
            <w:r>
              <w:t>subclassOf</w:t>
            </w:r>
          </w:p>
        </w:tc>
        <w:tc>
          <w:tcPr>
            <w:tcW w:w="3450" w:type="dxa"/>
          </w:tcPr>
          <w:p w14:paraId="402B13C5" w14:textId="64F037FC" w:rsidR="00270463" w:rsidRPr="00E06B62" w:rsidRDefault="00270463" w:rsidP="00270463">
            <w:r>
              <w:t>AAFCClassification</w:t>
            </w:r>
          </w:p>
        </w:tc>
      </w:tr>
      <w:tr w:rsidR="00270463" w14:paraId="72B116C4" w14:textId="77777777" w:rsidTr="00EA6A93">
        <w:trPr>
          <w:cantSplit/>
        </w:trPr>
        <w:tc>
          <w:tcPr>
            <w:tcW w:w="3136" w:type="dxa"/>
            <w:vMerge/>
          </w:tcPr>
          <w:p w14:paraId="4769FD6C" w14:textId="77777777" w:rsidR="00270463" w:rsidRDefault="00270463" w:rsidP="00270463"/>
        </w:tc>
        <w:tc>
          <w:tcPr>
            <w:tcW w:w="2764" w:type="dxa"/>
          </w:tcPr>
          <w:p w14:paraId="482C03E8" w14:textId="0EC35E3C" w:rsidR="00270463" w:rsidRDefault="00270463" w:rsidP="00270463">
            <w:r>
              <w:t>equivalentTo</w:t>
            </w:r>
          </w:p>
        </w:tc>
        <w:tc>
          <w:tcPr>
            <w:tcW w:w="3450" w:type="dxa"/>
          </w:tcPr>
          <w:p w14:paraId="5B9EB5CB" w14:textId="6F13DD16" w:rsidR="00270463" w:rsidRDefault="0062743B" w:rsidP="00270463">
            <w:r w:rsidRPr="0062743B">
              <w:t>hasAAFCCode value "71"</w:t>
            </w:r>
          </w:p>
        </w:tc>
      </w:tr>
      <w:tr w:rsidR="00270463" w14:paraId="61FF70EA" w14:textId="77777777" w:rsidTr="00EA6A93">
        <w:trPr>
          <w:cantSplit/>
        </w:trPr>
        <w:tc>
          <w:tcPr>
            <w:tcW w:w="3136" w:type="dxa"/>
            <w:vMerge w:val="restart"/>
          </w:tcPr>
          <w:p w14:paraId="459A3DFC" w14:textId="2FC0AB66" w:rsidR="00270463" w:rsidRDefault="00270463" w:rsidP="00270463">
            <w:r>
              <w:t>WetlandShrub</w:t>
            </w:r>
          </w:p>
        </w:tc>
        <w:tc>
          <w:tcPr>
            <w:tcW w:w="2764" w:type="dxa"/>
          </w:tcPr>
          <w:p w14:paraId="4948C57D" w14:textId="3D434B1D" w:rsidR="00270463" w:rsidRDefault="00270463" w:rsidP="00270463">
            <w:r>
              <w:t>subclassOf</w:t>
            </w:r>
          </w:p>
        </w:tc>
        <w:tc>
          <w:tcPr>
            <w:tcW w:w="3450" w:type="dxa"/>
          </w:tcPr>
          <w:p w14:paraId="07CD1731" w14:textId="59A5654F" w:rsidR="00270463" w:rsidRPr="00E06B62" w:rsidRDefault="00270463" w:rsidP="00270463">
            <w:r>
              <w:t>AAFCClassification</w:t>
            </w:r>
          </w:p>
        </w:tc>
      </w:tr>
      <w:tr w:rsidR="00270463" w14:paraId="20EFA9DE" w14:textId="77777777" w:rsidTr="00EA6A93">
        <w:trPr>
          <w:cantSplit/>
        </w:trPr>
        <w:tc>
          <w:tcPr>
            <w:tcW w:w="3136" w:type="dxa"/>
            <w:vMerge/>
          </w:tcPr>
          <w:p w14:paraId="11DC0BBE" w14:textId="77777777" w:rsidR="00270463" w:rsidRDefault="00270463" w:rsidP="00270463"/>
        </w:tc>
        <w:tc>
          <w:tcPr>
            <w:tcW w:w="2764" w:type="dxa"/>
          </w:tcPr>
          <w:p w14:paraId="41BB36D0" w14:textId="255463B8" w:rsidR="00270463" w:rsidRDefault="00270463" w:rsidP="00270463">
            <w:r>
              <w:t>equivalentTo</w:t>
            </w:r>
          </w:p>
        </w:tc>
        <w:tc>
          <w:tcPr>
            <w:tcW w:w="3450" w:type="dxa"/>
          </w:tcPr>
          <w:p w14:paraId="4632ABA5" w14:textId="002BB83F" w:rsidR="00270463" w:rsidRDefault="0062743B" w:rsidP="00270463">
            <w:r w:rsidRPr="0062743B">
              <w:t>hasAAFCCode value "73"</w:t>
            </w:r>
          </w:p>
        </w:tc>
      </w:tr>
      <w:tr w:rsidR="00270463" w14:paraId="4A352EBA" w14:textId="77777777" w:rsidTr="00EA6A93">
        <w:trPr>
          <w:cantSplit/>
        </w:trPr>
        <w:tc>
          <w:tcPr>
            <w:tcW w:w="3136" w:type="dxa"/>
            <w:vMerge w:val="restart"/>
          </w:tcPr>
          <w:p w14:paraId="4B891736" w14:textId="092FB1CB" w:rsidR="00270463" w:rsidRDefault="00270463" w:rsidP="00270463">
            <w:r>
              <w:t>WetlandHerb</w:t>
            </w:r>
          </w:p>
        </w:tc>
        <w:tc>
          <w:tcPr>
            <w:tcW w:w="2764" w:type="dxa"/>
          </w:tcPr>
          <w:p w14:paraId="654C555F" w14:textId="232CAC6B" w:rsidR="00270463" w:rsidRDefault="00270463" w:rsidP="00270463">
            <w:r>
              <w:t>subclassOf</w:t>
            </w:r>
          </w:p>
        </w:tc>
        <w:tc>
          <w:tcPr>
            <w:tcW w:w="3450" w:type="dxa"/>
          </w:tcPr>
          <w:p w14:paraId="3C7406C9" w14:textId="03DF5B58" w:rsidR="00270463" w:rsidRPr="00E06B62" w:rsidRDefault="00270463" w:rsidP="00270463">
            <w:r>
              <w:t>AAFCClassification</w:t>
            </w:r>
          </w:p>
        </w:tc>
      </w:tr>
      <w:tr w:rsidR="00270463" w14:paraId="45488A94" w14:textId="77777777" w:rsidTr="00EA6A93">
        <w:trPr>
          <w:cantSplit/>
        </w:trPr>
        <w:tc>
          <w:tcPr>
            <w:tcW w:w="3136" w:type="dxa"/>
            <w:vMerge/>
          </w:tcPr>
          <w:p w14:paraId="4045FFAE" w14:textId="77777777" w:rsidR="00270463" w:rsidRDefault="00270463" w:rsidP="00270463"/>
        </w:tc>
        <w:tc>
          <w:tcPr>
            <w:tcW w:w="2764" w:type="dxa"/>
          </w:tcPr>
          <w:p w14:paraId="586E88DB" w14:textId="0AF92064" w:rsidR="00270463" w:rsidRDefault="00270463" w:rsidP="00270463">
            <w:r>
              <w:t>equivalentTo</w:t>
            </w:r>
          </w:p>
        </w:tc>
        <w:tc>
          <w:tcPr>
            <w:tcW w:w="3450" w:type="dxa"/>
          </w:tcPr>
          <w:p w14:paraId="238520D0" w14:textId="68CD473E" w:rsidR="00270463" w:rsidRDefault="0062743B" w:rsidP="00270463">
            <w:r w:rsidRPr="0062743B">
              <w:t>hasAAFCCode value "74"</w:t>
            </w:r>
          </w:p>
        </w:tc>
      </w:tr>
      <w:tr w:rsidR="00011C71" w14:paraId="5D79A9FA" w14:textId="77777777" w:rsidTr="00EA6A93">
        <w:trPr>
          <w:cantSplit/>
        </w:trPr>
        <w:tc>
          <w:tcPr>
            <w:tcW w:w="3136" w:type="dxa"/>
            <w:vMerge w:val="restart"/>
          </w:tcPr>
          <w:p w14:paraId="42119921" w14:textId="471321F2" w:rsidR="00011C71" w:rsidRDefault="00011C71" w:rsidP="00011C71">
            <w:r>
              <w:t>OtherLand</w:t>
            </w:r>
          </w:p>
        </w:tc>
        <w:tc>
          <w:tcPr>
            <w:tcW w:w="2764" w:type="dxa"/>
          </w:tcPr>
          <w:p w14:paraId="382C56CA" w14:textId="7F027F24" w:rsidR="00011C71" w:rsidRDefault="00011C71" w:rsidP="00011C71">
            <w:r>
              <w:t>subclassOf</w:t>
            </w:r>
          </w:p>
        </w:tc>
        <w:tc>
          <w:tcPr>
            <w:tcW w:w="3450" w:type="dxa"/>
          </w:tcPr>
          <w:p w14:paraId="180A4805" w14:textId="1DD47B9F" w:rsidR="00011C71" w:rsidRPr="00E06B62" w:rsidRDefault="00011C71" w:rsidP="00011C71">
            <w:r>
              <w:t>AAFCClassification</w:t>
            </w:r>
          </w:p>
        </w:tc>
      </w:tr>
      <w:tr w:rsidR="00011C71" w14:paraId="07CBEA90" w14:textId="77777777" w:rsidTr="00EA6A93">
        <w:trPr>
          <w:cantSplit/>
        </w:trPr>
        <w:tc>
          <w:tcPr>
            <w:tcW w:w="3136" w:type="dxa"/>
            <w:vMerge/>
          </w:tcPr>
          <w:p w14:paraId="111CBC58" w14:textId="77777777" w:rsidR="00011C71" w:rsidRDefault="00011C71" w:rsidP="00011C71"/>
        </w:tc>
        <w:tc>
          <w:tcPr>
            <w:tcW w:w="2764" w:type="dxa"/>
          </w:tcPr>
          <w:p w14:paraId="167236DE" w14:textId="34F23CE7" w:rsidR="00011C71" w:rsidRDefault="00011C71" w:rsidP="00011C71">
            <w:r>
              <w:t>equivalentTo</w:t>
            </w:r>
          </w:p>
        </w:tc>
        <w:tc>
          <w:tcPr>
            <w:tcW w:w="3450" w:type="dxa"/>
          </w:tcPr>
          <w:p w14:paraId="36AF8D49" w14:textId="3B7404B5" w:rsidR="00011C71" w:rsidRDefault="0062743B" w:rsidP="00011C71">
            <w:r w:rsidRPr="0062743B">
              <w:t>hasAAFCCode value "91"</w:t>
            </w:r>
          </w:p>
        </w:tc>
      </w:tr>
      <w:tr w:rsidR="00451959" w14:paraId="32872486" w14:textId="77777777" w:rsidTr="00EA6A93">
        <w:trPr>
          <w:cantSplit/>
        </w:trPr>
        <w:tc>
          <w:tcPr>
            <w:tcW w:w="3136" w:type="dxa"/>
            <w:vMerge w:val="restart"/>
          </w:tcPr>
          <w:p w14:paraId="14AAD2EA" w14:textId="55C2D151" w:rsidR="00451959" w:rsidRDefault="00451959" w:rsidP="008A5489">
            <w:r>
              <w:t>UrbanBuiltUp</w:t>
            </w:r>
          </w:p>
        </w:tc>
        <w:tc>
          <w:tcPr>
            <w:tcW w:w="2764" w:type="dxa"/>
          </w:tcPr>
          <w:p w14:paraId="786A270F" w14:textId="5F426E67" w:rsidR="00451959" w:rsidRDefault="00451959" w:rsidP="008A5489">
            <w:r>
              <w:t>subclassOf</w:t>
            </w:r>
          </w:p>
        </w:tc>
        <w:tc>
          <w:tcPr>
            <w:tcW w:w="3450" w:type="dxa"/>
          </w:tcPr>
          <w:p w14:paraId="1B69524D" w14:textId="44438A1F" w:rsidR="00451959" w:rsidRPr="00E06B62" w:rsidRDefault="00451959" w:rsidP="008A5489">
            <w:r>
              <w:t>CLUMPClassification</w:t>
            </w:r>
          </w:p>
        </w:tc>
      </w:tr>
      <w:tr w:rsidR="00451959" w14:paraId="1BC3E672" w14:textId="77777777" w:rsidTr="00EA6A93">
        <w:trPr>
          <w:cantSplit/>
        </w:trPr>
        <w:tc>
          <w:tcPr>
            <w:tcW w:w="3136" w:type="dxa"/>
            <w:vMerge/>
          </w:tcPr>
          <w:p w14:paraId="21DB7F13" w14:textId="77777777" w:rsidR="00451959" w:rsidRDefault="00451959" w:rsidP="008A5489"/>
        </w:tc>
        <w:tc>
          <w:tcPr>
            <w:tcW w:w="2764" w:type="dxa"/>
          </w:tcPr>
          <w:p w14:paraId="7CA6BEF6" w14:textId="456C5A69" w:rsidR="00451959" w:rsidRDefault="00451959" w:rsidP="008A5489">
            <w:r>
              <w:t>equivalentTo</w:t>
            </w:r>
          </w:p>
        </w:tc>
        <w:tc>
          <w:tcPr>
            <w:tcW w:w="3450" w:type="dxa"/>
          </w:tcPr>
          <w:p w14:paraId="23F8D303" w14:textId="32427F8A" w:rsidR="00451959" w:rsidRDefault="00451959" w:rsidP="008A5489">
            <w:r w:rsidRPr="0062743B">
              <w:t>hasCLUMPCode value "B"</w:t>
            </w:r>
          </w:p>
        </w:tc>
      </w:tr>
      <w:tr w:rsidR="00451959" w14:paraId="1A6E8F02" w14:textId="77777777" w:rsidTr="00EA6A93">
        <w:trPr>
          <w:cantSplit/>
        </w:trPr>
        <w:tc>
          <w:tcPr>
            <w:tcW w:w="3136" w:type="dxa"/>
            <w:vMerge w:val="restart"/>
          </w:tcPr>
          <w:p w14:paraId="63F4F419" w14:textId="75C9B4B9" w:rsidR="00451959" w:rsidRDefault="00451959" w:rsidP="00451959">
            <w:r>
              <w:t>MinesQuarriesSandGravelPits</w:t>
            </w:r>
          </w:p>
        </w:tc>
        <w:tc>
          <w:tcPr>
            <w:tcW w:w="2764" w:type="dxa"/>
          </w:tcPr>
          <w:p w14:paraId="474548AF" w14:textId="4D4B6CDE" w:rsidR="00451959" w:rsidRDefault="00451959" w:rsidP="00451959">
            <w:r>
              <w:t>subclassOf</w:t>
            </w:r>
          </w:p>
        </w:tc>
        <w:tc>
          <w:tcPr>
            <w:tcW w:w="3450" w:type="dxa"/>
          </w:tcPr>
          <w:p w14:paraId="4802471A" w14:textId="619C54A4" w:rsidR="00451959" w:rsidRPr="0062743B" w:rsidRDefault="00451959" w:rsidP="00451959">
            <w:r>
              <w:t>CLUMPClassification</w:t>
            </w:r>
          </w:p>
        </w:tc>
      </w:tr>
      <w:tr w:rsidR="00451959" w14:paraId="00697CA9" w14:textId="77777777" w:rsidTr="00EA6A93">
        <w:trPr>
          <w:cantSplit/>
        </w:trPr>
        <w:tc>
          <w:tcPr>
            <w:tcW w:w="3136" w:type="dxa"/>
            <w:vMerge/>
          </w:tcPr>
          <w:p w14:paraId="7A80DAF7" w14:textId="77777777" w:rsidR="00451959" w:rsidRDefault="00451959" w:rsidP="00451959"/>
        </w:tc>
        <w:tc>
          <w:tcPr>
            <w:tcW w:w="2764" w:type="dxa"/>
          </w:tcPr>
          <w:p w14:paraId="3C5D2407" w14:textId="69E020CE" w:rsidR="00451959" w:rsidRDefault="00451959" w:rsidP="00451959">
            <w:r>
              <w:t>equivalentTo</w:t>
            </w:r>
          </w:p>
        </w:tc>
        <w:tc>
          <w:tcPr>
            <w:tcW w:w="3450" w:type="dxa"/>
          </w:tcPr>
          <w:p w14:paraId="5C3BE267" w14:textId="3258BCA8" w:rsidR="00451959" w:rsidRDefault="00451959" w:rsidP="00451959">
            <w:r>
              <w:t>hasCLUMPCode value "E</w:t>
            </w:r>
            <w:r w:rsidRPr="0062743B">
              <w:t>"</w:t>
            </w:r>
          </w:p>
        </w:tc>
      </w:tr>
      <w:tr w:rsidR="00451959" w14:paraId="1978B936" w14:textId="77777777" w:rsidTr="00EA6A93">
        <w:trPr>
          <w:cantSplit/>
        </w:trPr>
        <w:tc>
          <w:tcPr>
            <w:tcW w:w="3136" w:type="dxa"/>
            <w:vMerge w:val="restart"/>
          </w:tcPr>
          <w:p w14:paraId="26333CEF" w14:textId="18C4B6B6" w:rsidR="00451959" w:rsidRDefault="00451959" w:rsidP="00451959">
            <w:r>
              <w:t>CLUMPCropland</w:t>
            </w:r>
          </w:p>
        </w:tc>
        <w:tc>
          <w:tcPr>
            <w:tcW w:w="2764" w:type="dxa"/>
          </w:tcPr>
          <w:p w14:paraId="16B57099" w14:textId="73FF1FB6" w:rsidR="00451959" w:rsidRDefault="00451959" w:rsidP="00451959">
            <w:r>
              <w:t>subclassOf</w:t>
            </w:r>
          </w:p>
        </w:tc>
        <w:tc>
          <w:tcPr>
            <w:tcW w:w="3450" w:type="dxa"/>
          </w:tcPr>
          <w:p w14:paraId="49AD53E8" w14:textId="1D708EAD" w:rsidR="00451959" w:rsidRDefault="00451959" w:rsidP="00451959">
            <w:r>
              <w:t>CLUMPClassification</w:t>
            </w:r>
          </w:p>
        </w:tc>
      </w:tr>
      <w:tr w:rsidR="00451959" w14:paraId="79CAFAC7" w14:textId="77777777" w:rsidTr="00EA6A93">
        <w:trPr>
          <w:cantSplit/>
        </w:trPr>
        <w:tc>
          <w:tcPr>
            <w:tcW w:w="3136" w:type="dxa"/>
            <w:vMerge/>
          </w:tcPr>
          <w:p w14:paraId="298AC256" w14:textId="77777777" w:rsidR="00451959" w:rsidRDefault="00451959" w:rsidP="00451959"/>
        </w:tc>
        <w:tc>
          <w:tcPr>
            <w:tcW w:w="2764" w:type="dxa"/>
          </w:tcPr>
          <w:p w14:paraId="4B4E2C84" w14:textId="7B038A6B" w:rsidR="00451959" w:rsidRDefault="00451959" w:rsidP="00451959">
            <w:r>
              <w:t>equivalentTo</w:t>
            </w:r>
          </w:p>
        </w:tc>
        <w:tc>
          <w:tcPr>
            <w:tcW w:w="3450" w:type="dxa"/>
          </w:tcPr>
          <w:p w14:paraId="110EA48A" w14:textId="61ABCEA5" w:rsidR="00451959" w:rsidRDefault="00451959" w:rsidP="00451959">
            <w:r>
              <w:t>hasCLUMPCode value "A</w:t>
            </w:r>
            <w:r w:rsidRPr="0062743B">
              <w:t>"</w:t>
            </w:r>
          </w:p>
        </w:tc>
      </w:tr>
      <w:tr w:rsidR="00451959" w14:paraId="0E83EA03" w14:textId="77777777" w:rsidTr="00EA6A93">
        <w:trPr>
          <w:cantSplit/>
        </w:trPr>
        <w:tc>
          <w:tcPr>
            <w:tcW w:w="3136" w:type="dxa"/>
            <w:vMerge w:val="restart"/>
          </w:tcPr>
          <w:p w14:paraId="0E5288F5" w14:textId="47FF4897" w:rsidR="00451959" w:rsidRDefault="00451959" w:rsidP="00451959">
            <w:r>
              <w:t>CLUMPWater</w:t>
            </w:r>
          </w:p>
        </w:tc>
        <w:tc>
          <w:tcPr>
            <w:tcW w:w="2764" w:type="dxa"/>
          </w:tcPr>
          <w:p w14:paraId="0F5CEA16" w14:textId="7BAD4E7F" w:rsidR="00451959" w:rsidRDefault="00451959" w:rsidP="00451959">
            <w:r>
              <w:t>subclassOf</w:t>
            </w:r>
          </w:p>
        </w:tc>
        <w:tc>
          <w:tcPr>
            <w:tcW w:w="3450" w:type="dxa"/>
          </w:tcPr>
          <w:p w14:paraId="7A8D019D" w14:textId="42A96B3A" w:rsidR="00451959" w:rsidRDefault="00451959" w:rsidP="00451959">
            <w:r>
              <w:t>CLUMPClassification</w:t>
            </w:r>
          </w:p>
        </w:tc>
      </w:tr>
      <w:tr w:rsidR="00451959" w14:paraId="03DD34FE" w14:textId="77777777" w:rsidTr="00EA6A93">
        <w:trPr>
          <w:cantSplit/>
        </w:trPr>
        <w:tc>
          <w:tcPr>
            <w:tcW w:w="3136" w:type="dxa"/>
            <w:vMerge/>
          </w:tcPr>
          <w:p w14:paraId="47521823" w14:textId="77777777" w:rsidR="00451959" w:rsidRDefault="00451959" w:rsidP="00451959"/>
        </w:tc>
        <w:tc>
          <w:tcPr>
            <w:tcW w:w="2764" w:type="dxa"/>
          </w:tcPr>
          <w:p w14:paraId="3374CEC2" w14:textId="5846B982" w:rsidR="00451959" w:rsidRDefault="00451959" w:rsidP="00451959">
            <w:r>
              <w:t>equivalentTo</w:t>
            </w:r>
          </w:p>
        </w:tc>
        <w:tc>
          <w:tcPr>
            <w:tcW w:w="3450" w:type="dxa"/>
          </w:tcPr>
          <w:p w14:paraId="232CAC5D" w14:textId="741468F1" w:rsidR="00451959" w:rsidRDefault="00451959" w:rsidP="00451959">
            <w:r>
              <w:t>hasCLUMPCode value "Z</w:t>
            </w:r>
            <w:r w:rsidRPr="0062743B">
              <w:t>"</w:t>
            </w:r>
          </w:p>
        </w:tc>
      </w:tr>
      <w:tr w:rsidR="007A42D4" w14:paraId="129FD7F2" w14:textId="77777777" w:rsidTr="00EA6A93">
        <w:trPr>
          <w:cantSplit/>
        </w:trPr>
        <w:tc>
          <w:tcPr>
            <w:tcW w:w="3136" w:type="dxa"/>
            <w:vMerge w:val="restart"/>
          </w:tcPr>
          <w:p w14:paraId="22764657" w14:textId="69977B27" w:rsidR="007A42D4" w:rsidRDefault="007A42D4" w:rsidP="00451959">
            <w:r>
              <w:t>Horticulture</w:t>
            </w:r>
          </w:p>
        </w:tc>
        <w:tc>
          <w:tcPr>
            <w:tcW w:w="2764" w:type="dxa"/>
          </w:tcPr>
          <w:p w14:paraId="2E754CF3" w14:textId="07B67463" w:rsidR="007A42D4" w:rsidRDefault="007A42D4" w:rsidP="00451959">
            <w:r>
              <w:t>subclassOf</w:t>
            </w:r>
          </w:p>
        </w:tc>
        <w:tc>
          <w:tcPr>
            <w:tcW w:w="3450" w:type="dxa"/>
          </w:tcPr>
          <w:p w14:paraId="6515DBD8" w14:textId="7D9BBA53" w:rsidR="007A42D4" w:rsidRDefault="007A42D4" w:rsidP="00451959">
            <w:r>
              <w:t>CLUMPClassification</w:t>
            </w:r>
          </w:p>
        </w:tc>
      </w:tr>
      <w:tr w:rsidR="007A42D4" w14:paraId="030FFB44" w14:textId="77777777" w:rsidTr="00EA6A93">
        <w:trPr>
          <w:cantSplit/>
        </w:trPr>
        <w:tc>
          <w:tcPr>
            <w:tcW w:w="3136" w:type="dxa"/>
            <w:vMerge/>
          </w:tcPr>
          <w:p w14:paraId="1E72E634" w14:textId="77777777" w:rsidR="007A42D4" w:rsidRDefault="007A42D4" w:rsidP="00451959"/>
        </w:tc>
        <w:tc>
          <w:tcPr>
            <w:tcW w:w="2764" w:type="dxa"/>
          </w:tcPr>
          <w:p w14:paraId="38F616EF" w14:textId="17271607" w:rsidR="007A42D4" w:rsidRDefault="007A42D4" w:rsidP="00451959">
            <w:r>
              <w:t>equivalentTo</w:t>
            </w:r>
          </w:p>
        </w:tc>
        <w:tc>
          <w:tcPr>
            <w:tcW w:w="3450" w:type="dxa"/>
          </w:tcPr>
          <w:p w14:paraId="53DA9196" w14:textId="3E5229BD" w:rsidR="007A42D4" w:rsidRDefault="007A42D4" w:rsidP="00451959">
            <w:r>
              <w:t>hasCLUMPCode value "H</w:t>
            </w:r>
            <w:r w:rsidRPr="0062743B">
              <w:t>"</w:t>
            </w:r>
          </w:p>
        </w:tc>
      </w:tr>
      <w:tr w:rsidR="007A42D4" w14:paraId="01EB42CD" w14:textId="77777777" w:rsidTr="00EA6A93">
        <w:trPr>
          <w:cantSplit/>
        </w:trPr>
        <w:tc>
          <w:tcPr>
            <w:tcW w:w="3136" w:type="dxa"/>
            <w:vMerge w:val="restart"/>
          </w:tcPr>
          <w:p w14:paraId="5D8D002C" w14:textId="0F69BD8C" w:rsidR="007A42D4" w:rsidRDefault="007A42D4" w:rsidP="007A42D4">
            <w:r>
              <w:t>ImprovedPasture</w:t>
            </w:r>
          </w:p>
        </w:tc>
        <w:tc>
          <w:tcPr>
            <w:tcW w:w="2764" w:type="dxa"/>
          </w:tcPr>
          <w:p w14:paraId="054C7C9E" w14:textId="0B48D343" w:rsidR="007A42D4" w:rsidRDefault="007A42D4" w:rsidP="007A42D4">
            <w:r>
              <w:t>subclassOf</w:t>
            </w:r>
          </w:p>
        </w:tc>
        <w:tc>
          <w:tcPr>
            <w:tcW w:w="3450" w:type="dxa"/>
          </w:tcPr>
          <w:p w14:paraId="62556AB3" w14:textId="03DD7B73" w:rsidR="007A42D4" w:rsidRDefault="007A42D4" w:rsidP="007A42D4">
            <w:r>
              <w:t>CLUMPClassification</w:t>
            </w:r>
          </w:p>
        </w:tc>
      </w:tr>
      <w:tr w:rsidR="007A42D4" w14:paraId="6B33F053" w14:textId="77777777" w:rsidTr="00EA6A93">
        <w:trPr>
          <w:cantSplit/>
        </w:trPr>
        <w:tc>
          <w:tcPr>
            <w:tcW w:w="3136" w:type="dxa"/>
            <w:vMerge/>
          </w:tcPr>
          <w:p w14:paraId="4801C5C3" w14:textId="77777777" w:rsidR="007A42D4" w:rsidRDefault="007A42D4" w:rsidP="007A42D4"/>
        </w:tc>
        <w:tc>
          <w:tcPr>
            <w:tcW w:w="2764" w:type="dxa"/>
          </w:tcPr>
          <w:p w14:paraId="070CB43E" w14:textId="42979ACF" w:rsidR="007A42D4" w:rsidRDefault="007A42D4" w:rsidP="007A42D4">
            <w:r>
              <w:t>equivalentTo</w:t>
            </w:r>
          </w:p>
        </w:tc>
        <w:tc>
          <w:tcPr>
            <w:tcW w:w="3450" w:type="dxa"/>
          </w:tcPr>
          <w:p w14:paraId="0D6B5F4E" w14:textId="25A0F9EE" w:rsidR="007A42D4" w:rsidRDefault="007A42D4" w:rsidP="007A42D4">
            <w:r>
              <w:t>hasCLUMPCode value "P</w:t>
            </w:r>
            <w:r w:rsidRPr="0062743B">
              <w:t>"</w:t>
            </w:r>
          </w:p>
        </w:tc>
      </w:tr>
      <w:tr w:rsidR="007A42D4" w14:paraId="28AF82FC" w14:textId="77777777" w:rsidTr="00EA6A93">
        <w:trPr>
          <w:cantSplit/>
        </w:trPr>
        <w:tc>
          <w:tcPr>
            <w:tcW w:w="3136" w:type="dxa"/>
            <w:vMerge w:val="restart"/>
          </w:tcPr>
          <w:p w14:paraId="51998D73" w14:textId="22517BD6" w:rsidR="007A42D4" w:rsidRDefault="007A42D4" w:rsidP="007A42D4">
            <w:r>
              <w:t>NonProductiveWoodland</w:t>
            </w:r>
          </w:p>
        </w:tc>
        <w:tc>
          <w:tcPr>
            <w:tcW w:w="2764" w:type="dxa"/>
          </w:tcPr>
          <w:p w14:paraId="0AD45F07" w14:textId="369C8823" w:rsidR="007A42D4" w:rsidRDefault="007A42D4" w:rsidP="007A42D4">
            <w:r>
              <w:t>subclassOf</w:t>
            </w:r>
          </w:p>
        </w:tc>
        <w:tc>
          <w:tcPr>
            <w:tcW w:w="3450" w:type="dxa"/>
          </w:tcPr>
          <w:p w14:paraId="104E58C0" w14:textId="2E1F6C06" w:rsidR="007A42D4" w:rsidRDefault="007A42D4" w:rsidP="007A42D4">
            <w:r>
              <w:t>CLUMPClassification</w:t>
            </w:r>
          </w:p>
        </w:tc>
      </w:tr>
      <w:tr w:rsidR="007A42D4" w14:paraId="7E49806B" w14:textId="77777777" w:rsidTr="00EA6A93">
        <w:trPr>
          <w:cantSplit/>
        </w:trPr>
        <w:tc>
          <w:tcPr>
            <w:tcW w:w="3136" w:type="dxa"/>
            <w:vMerge/>
          </w:tcPr>
          <w:p w14:paraId="055EE1AD" w14:textId="77777777" w:rsidR="007A42D4" w:rsidRDefault="007A42D4" w:rsidP="007A42D4"/>
        </w:tc>
        <w:tc>
          <w:tcPr>
            <w:tcW w:w="2764" w:type="dxa"/>
          </w:tcPr>
          <w:p w14:paraId="240463EB" w14:textId="64D07810" w:rsidR="007A42D4" w:rsidRDefault="007A42D4" w:rsidP="007A42D4">
            <w:r>
              <w:t>equivalentTo</w:t>
            </w:r>
          </w:p>
        </w:tc>
        <w:tc>
          <w:tcPr>
            <w:tcW w:w="3450" w:type="dxa"/>
          </w:tcPr>
          <w:p w14:paraId="5779FF71" w14:textId="7EF1F36B" w:rsidR="007A42D4" w:rsidRDefault="007A42D4" w:rsidP="007A42D4">
            <w:r>
              <w:t>hasCLUMPCode value "U</w:t>
            </w:r>
            <w:r w:rsidRPr="0062743B">
              <w:t>"</w:t>
            </w:r>
          </w:p>
        </w:tc>
      </w:tr>
      <w:tr w:rsidR="007A42D4" w14:paraId="0053249E" w14:textId="77777777" w:rsidTr="00EA6A93">
        <w:trPr>
          <w:cantSplit/>
        </w:trPr>
        <w:tc>
          <w:tcPr>
            <w:tcW w:w="3136" w:type="dxa"/>
            <w:vMerge w:val="restart"/>
          </w:tcPr>
          <w:p w14:paraId="61E6D91E" w14:textId="797F6A97" w:rsidR="007A42D4" w:rsidRDefault="007A42D4" w:rsidP="007A42D4">
            <w:r>
              <w:t>OrchardsVineyards</w:t>
            </w:r>
          </w:p>
        </w:tc>
        <w:tc>
          <w:tcPr>
            <w:tcW w:w="2764" w:type="dxa"/>
          </w:tcPr>
          <w:p w14:paraId="70243A9F" w14:textId="5D06AB93" w:rsidR="007A42D4" w:rsidRDefault="007A42D4" w:rsidP="007A42D4">
            <w:r>
              <w:t>subclassOf</w:t>
            </w:r>
          </w:p>
        </w:tc>
        <w:tc>
          <w:tcPr>
            <w:tcW w:w="3450" w:type="dxa"/>
          </w:tcPr>
          <w:p w14:paraId="38E9E717" w14:textId="63F11094" w:rsidR="007A42D4" w:rsidRDefault="007A42D4" w:rsidP="007A42D4">
            <w:r>
              <w:t>CLUMPClassification</w:t>
            </w:r>
          </w:p>
        </w:tc>
      </w:tr>
      <w:tr w:rsidR="007A42D4" w14:paraId="7E040525" w14:textId="77777777" w:rsidTr="00EA6A93">
        <w:trPr>
          <w:cantSplit/>
        </w:trPr>
        <w:tc>
          <w:tcPr>
            <w:tcW w:w="3136" w:type="dxa"/>
            <w:vMerge/>
          </w:tcPr>
          <w:p w14:paraId="3F6A0801" w14:textId="77777777" w:rsidR="007A42D4" w:rsidRDefault="007A42D4" w:rsidP="007A42D4"/>
        </w:tc>
        <w:tc>
          <w:tcPr>
            <w:tcW w:w="2764" w:type="dxa"/>
          </w:tcPr>
          <w:p w14:paraId="61C1F649" w14:textId="7B464ABC" w:rsidR="007A42D4" w:rsidRDefault="007A42D4" w:rsidP="007A42D4">
            <w:r>
              <w:t>equivalentTo</w:t>
            </w:r>
          </w:p>
        </w:tc>
        <w:tc>
          <w:tcPr>
            <w:tcW w:w="3450" w:type="dxa"/>
          </w:tcPr>
          <w:p w14:paraId="69124C3F" w14:textId="4D72055A" w:rsidR="007A42D4" w:rsidRDefault="007A42D4" w:rsidP="007A42D4">
            <w:r>
              <w:t>hasCLUMPCode value "G</w:t>
            </w:r>
            <w:r w:rsidRPr="0062743B">
              <w:t>"</w:t>
            </w:r>
          </w:p>
        </w:tc>
      </w:tr>
      <w:tr w:rsidR="007A42D4" w14:paraId="3ED25F31" w14:textId="77777777" w:rsidTr="00EA6A93">
        <w:trPr>
          <w:cantSplit/>
        </w:trPr>
        <w:tc>
          <w:tcPr>
            <w:tcW w:w="3136" w:type="dxa"/>
            <w:vMerge w:val="restart"/>
          </w:tcPr>
          <w:p w14:paraId="088012C1" w14:textId="496F99DB" w:rsidR="007A42D4" w:rsidRDefault="007A42D4" w:rsidP="007A42D4">
            <w:r>
              <w:lastRenderedPageBreak/>
              <w:t>OutdoorRecreation</w:t>
            </w:r>
          </w:p>
        </w:tc>
        <w:tc>
          <w:tcPr>
            <w:tcW w:w="2764" w:type="dxa"/>
          </w:tcPr>
          <w:p w14:paraId="345C1AAE" w14:textId="5BA71CA9" w:rsidR="007A42D4" w:rsidRDefault="007A42D4" w:rsidP="007A42D4">
            <w:r>
              <w:t>subclassOf</w:t>
            </w:r>
          </w:p>
        </w:tc>
        <w:tc>
          <w:tcPr>
            <w:tcW w:w="3450" w:type="dxa"/>
          </w:tcPr>
          <w:p w14:paraId="4C785143" w14:textId="350368BF" w:rsidR="007A42D4" w:rsidRDefault="007A42D4" w:rsidP="007A42D4">
            <w:r>
              <w:t>CLUMPClassification</w:t>
            </w:r>
          </w:p>
        </w:tc>
      </w:tr>
      <w:tr w:rsidR="007A42D4" w14:paraId="276CED6A" w14:textId="77777777" w:rsidTr="00EA6A93">
        <w:trPr>
          <w:cantSplit/>
        </w:trPr>
        <w:tc>
          <w:tcPr>
            <w:tcW w:w="3136" w:type="dxa"/>
            <w:vMerge/>
          </w:tcPr>
          <w:p w14:paraId="02857212" w14:textId="77777777" w:rsidR="007A42D4" w:rsidRDefault="007A42D4" w:rsidP="007A42D4"/>
        </w:tc>
        <w:tc>
          <w:tcPr>
            <w:tcW w:w="2764" w:type="dxa"/>
          </w:tcPr>
          <w:p w14:paraId="5475BB2F" w14:textId="18DCCB9C" w:rsidR="007A42D4" w:rsidRDefault="007A42D4" w:rsidP="007A42D4">
            <w:r>
              <w:t>equivalentTo</w:t>
            </w:r>
          </w:p>
        </w:tc>
        <w:tc>
          <w:tcPr>
            <w:tcW w:w="3450" w:type="dxa"/>
          </w:tcPr>
          <w:p w14:paraId="439ADF14" w14:textId="78B457AD" w:rsidR="007A42D4" w:rsidRDefault="007A42D4" w:rsidP="007A42D4">
            <w:r>
              <w:t>hasCLUMPCode value "O</w:t>
            </w:r>
            <w:r w:rsidRPr="0062743B">
              <w:t>"</w:t>
            </w:r>
          </w:p>
        </w:tc>
      </w:tr>
      <w:tr w:rsidR="007A42D4" w14:paraId="3A8497C9" w14:textId="77777777" w:rsidTr="00EA6A93">
        <w:trPr>
          <w:cantSplit/>
        </w:trPr>
        <w:tc>
          <w:tcPr>
            <w:tcW w:w="3136" w:type="dxa"/>
            <w:vMerge w:val="restart"/>
          </w:tcPr>
          <w:p w14:paraId="6F4D4F14" w14:textId="21270E5C" w:rsidR="007A42D4" w:rsidRDefault="007A42D4" w:rsidP="007A42D4">
            <w:r>
              <w:t>ProductiveWoodland</w:t>
            </w:r>
          </w:p>
        </w:tc>
        <w:tc>
          <w:tcPr>
            <w:tcW w:w="2764" w:type="dxa"/>
          </w:tcPr>
          <w:p w14:paraId="03DF9C12" w14:textId="024A3206" w:rsidR="007A42D4" w:rsidRDefault="007A42D4" w:rsidP="007A42D4">
            <w:r>
              <w:t>subclassOf</w:t>
            </w:r>
          </w:p>
        </w:tc>
        <w:tc>
          <w:tcPr>
            <w:tcW w:w="3450" w:type="dxa"/>
          </w:tcPr>
          <w:p w14:paraId="3472FDEF" w14:textId="736DD39D" w:rsidR="007A42D4" w:rsidRDefault="007A42D4" w:rsidP="007A42D4">
            <w:r>
              <w:t>CLUMPClassification</w:t>
            </w:r>
          </w:p>
        </w:tc>
      </w:tr>
      <w:tr w:rsidR="007A42D4" w14:paraId="33FF2F16" w14:textId="77777777" w:rsidTr="00EA6A93">
        <w:trPr>
          <w:cantSplit/>
        </w:trPr>
        <w:tc>
          <w:tcPr>
            <w:tcW w:w="3136" w:type="dxa"/>
            <w:vMerge/>
          </w:tcPr>
          <w:p w14:paraId="51EDD0E2" w14:textId="77777777" w:rsidR="007A42D4" w:rsidRDefault="007A42D4" w:rsidP="007A42D4"/>
        </w:tc>
        <w:tc>
          <w:tcPr>
            <w:tcW w:w="2764" w:type="dxa"/>
          </w:tcPr>
          <w:p w14:paraId="2B7350DC" w14:textId="5FBE3370" w:rsidR="007A42D4" w:rsidRDefault="007A42D4" w:rsidP="007A42D4">
            <w:r>
              <w:t>equivalentTo</w:t>
            </w:r>
          </w:p>
        </w:tc>
        <w:tc>
          <w:tcPr>
            <w:tcW w:w="3450" w:type="dxa"/>
          </w:tcPr>
          <w:p w14:paraId="01F1CAD6" w14:textId="32DCE037" w:rsidR="007A42D4" w:rsidRDefault="007A42D4" w:rsidP="007A42D4">
            <w:r>
              <w:t>hasCLUMPCode value "T</w:t>
            </w:r>
            <w:r w:rsidRPr="0062743B">
              <w:t>"</w:t>
            </w:r>
          </w:p>
        </w:tc>
      </w:tr>
      <w:tr w:rsidR="007A42D4" w14:paraId="0BD9EB83" w14:textId="77777777" w:rsidTr="00EA6A93">
        <w:trPr>
          <w:cantSplit/>
        </w:trPr>
        <w:tc>
          <w:tcPr>
            <w:tcW w:w="3136" w:type="dxa"/>
            <w:vMerge w:val="restart"/>
          </w:tcPr>
          <w:p w14:paraId="07239763" w14:textId="2C548E4E" w:rsidR="007A42D4" w:rsidRDefault="007A42D4" w:rsidP="007A42D4">
            <w:r>
              <w:t>SwampMarshBog</w:t>
            </w:r>
          </w:p>
        </w:tc>
        <w:tc>
          <w:tcPr>
            <w:tcW w:w="2764" w:type="dxa"/>
          </w:tcPr>
          <w:p w14:paraId="7B736EC7" w14:textId="1F745264" w:rsidR="007A42D4" w:rsidRDefault="007A42D4" w:rsidP="007A42D4">
            <w:r>
              <w:t>subclassOf</w:t>
            </w:r>
          </w:p>
        </w:tc>
        <w:tc>
          <w:tcPr>
            <w:tcW w:w="3450" w:type="dxa"/>
          </w:tcPr>
          <w:p w14:paraId="166DC2E1" w14:textId="4C899920" w:rsidR="007A42D4" w:rsidRDefault="007A42D4" w:rsidP="007A42D4">
            <w:r>
              <w:t>CLUMPClassification</w:t>
            </w:r>
          </w:p>
        </w:tc>
      </w:tr>
      <w:tr w:rsidR="007A42D4" w14:paraId="0266173E" w14:textId="77777777" w:rsidTr="00EA6A93">
        <w:trPr>
          <w:cantSplit/>
        </w:trPr>
        <w:tc>
          <w:tcPr>
            <w:tcW w:w="3136" w:type="dxa"/>
            <w:vMerge/>
          </w:tcPr>
          <w:p w14:paraId="2FF24A1E" w14:textId="77777777" w:rsidR="007A42D4" w:rsidRDefault="007A42D4" w:rsidP="007A42D4"/>
        </w:tc>
        <w:tc>
          <w:tcPr>
            <w:tcW w:w="2764" w:type="dxa"/>
          </w:tcPr>
          <w:p w14:paraId="7D123F9B" w14:textId="21964658" w:rsidR="007A42D4" w:rsidRDefault="007A42D4" w:rsidP="007A42D4">
            <w:r>
              <w:t>equivalentTo</w:t>
            </w:r>
          </w:p>
        </w:tc>
        <w:tc>
          <w:tcPr>
            <w:tcW w:w="3450" w:type="dxa"/>
          </w:tcPr>
          <w:p w14:paraId="401F0DED" w14:textId="408B9FDF" w:rsidR="007A42D4" w:rsidRDefault="007A42D4" w:rsidP="007A42D4">
            <w:r>
              <w:t>hasCLUMPCode value "M</w:t>
            </w:r>
            <w:r w:rsidRPr="0062743B">
              <w:t>"</w:t>
            </w:r>
          </w:p>
        </w:tc>
      </w:tr>
      <w:tr w:rsidR="007A42D4" w14:paraId="56D91D59" w14:textId="77777777" w:rsidTr="00EA6A93">
        <w:trPr>
          <w:cantSplit/>
        </w:trPr>
        <w:tc>
          <w:tcPr>
            <w:tcW w:w="3136" w:type="dxa"/>
            <w:vMerge w:val="restart"/>
          </w:tcPr>
          <w:p w14:paraId="7282D0D5" w14:textId="7AA6CA16" w:rsidR="007A42D4" w:rsidRDefault="007A42D4" w:rsidP="007A42D4">
            <w:r>
              <w:t>UnimprovedPasture</w:t>
            </w:r>
          </w:p>
        </w:tc>
        <w:tc>
          <w:tcPr>
            <w:tcW w:w="2764" w:type="dxa"/>
          </w:tcPr>
          <w:p w14:paraId="1F926B66" w14:textId="0836F703" w:rsidR="007A42D4" w:rsidRDefault="007A42D4" w:rsidP="007A42D4">
            <w:r>
              <w:t>subclassOf</w:t>
            </w:r>
          </w:p>
        </w:tc>
        <w:tc>
          <w:tcPr>
            <w:tcW w:w="3450" w:type="dxa"/>
          </w:tcPr>
          <w:p w14:paraId="4F2EF0CF" w14:textId="3FAEDF3E" w:rsidR="007A42D4" w:rsidRDefault="007A42D4" w:rsidP="007A42D4">
            <w:r>
              <w:t>CLUMPClassification</w:t>
            </w:r>
          </w:p>
        </w:tc>
      </w:tr>
      <w:tr w:rsidR="007A42D4" w14:paraId="757E7CAE" w14:textId="77777777" w:rsidTr="00EA6A93">
        <w:trPr>
          <w:cantSplit/>
        </w:trPr>
        <w:tc>
          <w:tcPr>
            <w:tcW w:w="3136" w:type="dxa"/>
            <w:vMerge/>
          </w:tcPr>
          <w:p w14:paraId="4001B8A3" w14:textId="77777777" w:rsidR="007A42D4" w:rsidRDefault="007A42D4" w:rsidP="007A42D4"/>
        </w:tc>
        <w:tc>
          <w:tcPr>
            <w:tcW w:w="2764" w:type="dxa"/>
          </w:tcPr>
          <w:p w14:paraId="1D152A25" w14:textId="108224E3" w:rsidR="007A42D4" w:rsidRDefault="007A42D4" w:rsidP="007A42D4">
            <w:r>
              <w:t>equivalentTo</w:t>
            </w:r>
          </w:p>
        </w:tc>
        <w:tc>
          <w:tcPr>
            <w:tcW w:w="3450" w:type="dxa"/>
          </w:tcPr>
          <w:p w14:paraId="4FFE9A9E" w14:textId="000B552D" w:rsidR="007A42D4" w:rsidRDefault="007A42D4" w:rsidP="007A42D4">
            <w:r>
              <w:t>hasCLUMPCode value "K</w:t>
            </w:r>
            <w:r w:rsidRPr="0062743B">
              <w:t>"</w:t>
            </w:r>
          </w:p>
        </w:tc>
      </w:tr>
      <w:tr w:rsidR="007A42D4" w14:paraId="39A2C994" w14:textId="77777777" w:rsidTr="00EA6A93">
        <w:trPr>
          <w:cantSplit/>
        </w:trPr>
        <w:tc>
          <w:tcPr>
            <w:tcW w:w="3136" w:type="dxa"/>
            <w:vMerge w:val="restart"/>
          </w:tcPr>
          <w:p w14:paraId="29B03519" w14:textId="69C948D8" w:rsidR="007A42D4" w:rsidRDefault="007A42D4" w:rsidP="007A42D4">
            <w:r>
              <w:t>Unmapped</w:t>
            </w:r>
          </w:p>
        </w:tc>
        <w:tc>
          <w:tcPr>
            <w:tcW w:w="2764" w:type="dxa"/>
          </w:tcPr>
          <w:p w14:paraId="67F1D845" w14:textId="148B4B95" w:rsidR="007A42D4" w:rsidRDefault="007A42D4" w:rsidP="007A42D4">
            <w:r>
              <w:t>subclassOf</w:t>
            </w:r>
          </w:p>
        </w:tc>
        <w:tc>
          <w:tcPr>
            <w:tcW w:w="3450" w:type="dxa"/>
          </w:tcPr>
          <w:p w14:paraId="4402C740" w14:textId="3EDF488E" w:rsidR="007A42D4" w:rsidRDefault="007A42D4" w:rsidP="007A42D4">
            <w:r>
              <w:t>CLUMPClassification</w:t>
            </w:r>
          </w:p>
        </w:tc>
      </w:tr>
      <w:tr w:rsidR="007A42D4" w14:paraId="2FBAFD87" w14:textId="77777777" w:rsidTr="00EA6A93">
        <w:trPr>
          <w:cantSplit/>
        </w:trPr>
        <w:tc>
          <w:tcPr>
            <w:tcW w:w="3136" w:type="dxa"/>
            <w:vMerge/>
          </w:tcPr>
          <w:p w14:paraId="1F3B2FFD" w14:textId="77777777" w:rsidR="007A42D4" w:rsidRDefault="007A42D4" w:rsidP="007A42D4"/>
        </w:tc>
        <w:tc>
          <w:tcPr>
            <w:tcW w:w="2764" w:type="dxa"/>
          </w:tcPr>
          <w:p w14:paraId="3CACB1CF" w14:textId="339CF963" w:rsidR="007A42D4" w:rsidRDefault="007A42D4" w:rsidP="007A42D4">
            <w:r>
              <w:t>equivalentTo</w:t>
            </w:r>
          </w:p>
        </w:tc>
        <w:tc>
          <w:tcPr>
            <w:tcW w:w="3450" w:type="dxa"/>
          </w:tcPr>
          <w:p w14:paraId="482E352E" w14:textId="137D3790" w:rsidR="007A42D4" w:rsidRDefault="007A42D4" w:rsidP="007A42D4">
            <w:r>
              <w:t>hasCLUMPCode value "8</w:t>
            </w:r>
            <w:r w:rsidRPr="0062743B">
              <w:t>"</w:t>
            </w:r>
          </w:p>
        </w:tc>
      </w:tr>
      <w:tr w:rsidR="007A42D4" w14:paraId="2679F21E" w14:textId="77777777" w:rsidTr="00EA6A93">
        <w:trPr>
          <w:cantSplit/>
        </w:trPr>
        <w:tc>
          <w:tcPr>
            <w:tcW w:w="3136" w:type="dxa"/>
            <w:vMerge w:val="restart"/>
          </w:tcPr>
          <w:p w14:paraId="748CFB09" w14:textId="009DF709" w:rsidR="007A42D4" w:rsidRDefault="007A42D4" w:rsidP="007A42D4">
            <w:r>
              <w:t>UnproductiveRock</w:t>
            </w:r>
          </w:p>
        </w:tc>
        <w:tc>
          <w:tcPr>
            <w:tcW w:w="2764" w:type="dxa"/>
          </w:tcPr>
          <w:p w14:paraId="5F877716" w14:textId="25EFB13E" w:rsidR="007A42D4" w:rsidRDefault="007A42D4" w:rsidP="007A42D4">
            <w:r>
              <w:t>subclassOf</w:t>
            </w:r>
          </w:p>
        </w:tc>
        <w:tc>
          <w:tcPr>
            <w:tcW w:w="3450" w:type="dxa"/>
          </w:tcPr>
          <w:p w14:paraId="6AF079B5" w14:textId="776F55C9" w:rsidR="007A42D4" w:rsidRDefault="007A42D4" w:rsidP="007A42D4">
            <w:r>
              <w:t>CLUMPClassification</w:t>
            </w:r>
          </w:p>
        </w:tc>
      </w:tr>
      <w:tr w:rsidR="007A42D4" w14:paraId="47D41F25" w14:textId="77777777" w:rsidTr="00EA6A93">
        <w:trPr>
          <w:cantSplit/>
        </w:trPr>
        <w:tc>
          <w:tcPr>
            <w:tcW w:w="3136" w:type="dxa"/>
            <w:vMerge/>
          </w:tcPr>
          <w:p w14:paraId="6063829D" w14:textId="77777777" w:rsidR="007A42D4" w:rsidRDefault="007A42D4" w:rsidP="007A42D4"/>
        </w:tc>
        <w:tc>
          <w:tcPr>
            <w:tcW w:w="2764" w:type="dxa"/>
          </w:tcPr>
          <w:p w14:paraId="6496A6F0" w14:textId="2FBBB2A0" w:rsidR="007A42D4" w:rsidRDefault="007A42D4" w:rsidP="007A42D4">
            <w:r>
              <w:t>equivalentTo</w:t>
            </w:r>
          </w:p>
        </w:tc>
        <w:tc>
          <w:tcPr>
            <w:tcW w:w="3450" w:type="dxa"/>
          </w:tcPr>
          <w:p w14:paraId="028F203B" w14:textId="6998DA1E" w:rsidR="007A42D4" w:rsidRDefault="007A42D4" w:rsidP="007A42D4">
            <w:r>
              <w:t>hasCLUMPCode value "L</w:t>
            </w:r>
            <w:r w:rsidRPr="0062743B">
              <w:t>"</w:t>
            </w:r>
          </w:p>
        </w:tc>
      </w:tr>
      <w:tr w:rsidR="007A42D4" w14:paraId="4444406A" w14:textId="77777777" w:rsidTr="00EA6A93">
        <w:trPr>
          <w:cantSplit/>
        </w:trPr>
        <w:tc>
          <w:tcPr>
            <w:tcW w:w="3136" w:type="dxa"/>
          </w:tcPr>
          <w:p w14:paraId="3F30449D" w14:textId="300D24BF" w:rsidR="007A42D4" w:rsidRDefault="007A42D4" w:rsidP="007A42D4">
            <w:r>
              <w:t>UnproductiveSand</w:t>
            </w:r>
          </w:p>
        </w:tc>
        <w:tc>
          <w:tcPr>
            <w:tcW w:w="2764" w:type="dxa"/>
          </w:tcPr>
          <w:p w14:paraId="39C522D0" w14:textId="2D28D1BA" w:rsidR="007A42D4" w:rsidRDefault="007A42D4" w:rsidP="007A42D4">
            <w:r>
              <w:t>subclassOf</w:t>
            </w:r>
          </w:p>
        </w:tc>
        <w:tc>
          <w:tcPr>
            <w:tcW w:w="3450" w:type="dxa"/>
          </w:tcPr>
          <w:p w14:paraId="5AD54EFE" w14:textId="1202A4FD" w:rsidR="007A42D4" w:rsidRDefault="007A42D4" w:rsidP="007A42D4">
            <w:r>
              <w:t>CLUMPClassification</w:t>
            </w:r>
          </w:p>
        </w:tc>
      </w:tr>
      <w:tr w:rsidR="007A42D4" w14:paraId="1C24B5AF" w14:textId="77777777" w:rsidTr="00EA6A93">
        <w:trPr>
          <w:cantSplit/>
        </w:trPr>
        <w:tc>
          <w:tcPr>
            <w:tcW w:w="3136" w:type="dxa"/>
          </w:tcPr>
          <w:p w14:paraId="41226D7C" w14:textId="77777777" w:rsidR="007A42D4" w:rsidRDefault="007A42D4" w:rsidP="007A42D4"/>
        </w:tc>
        <w:tc>
          <w:tcPr>
            <w:tcW w:w="2764" w:type="dxa"/>
          </w:tcPr>
          <w:p w14:paraId="60CF08DC" w14:textId="475ACDAC" w:rsidR="007A42D4" w:rsidRDefault="007A42D4" w:rsidP="007A42D4">
            <w:r>
              <w:t>equivalentTo</w:t>
            </w:r>
          </w:p>
        </w:tc>
        <w:tc>
          <w:tcPr>
            <w:tcW w:w="3450" w:type="dxa"/>
          </w:tcPr>
          <w:p w14:paraId="0193BF76" w14:textId="6A6F2256" w:rsidR="007A42D4" w:rsidRDefault="007A42D4" w:rsidP="007A42D4">
            <w:r>
              <w:t>hasCLUMPCode value "S</w:t>
            </w:r>
            <w:r w:rsidRPr="0062743B">
              <w:t>"</w:t>
            </w:r>
          </w:p>
        </w:tc>
      </w:tr>
    </w:tbl>
    <w:p w14:paraId="6EB185A2" w14:textId="77777777" w:rsidR="00A73421" w:rsidRDefault="00A73421" w:rsidP="00B46D53"/>
    <w:p w14:paraId="343A5CE2" w14:textId="77777777" w:rsidR="00420EC6" w:rsidRPr="00B46D53" w:rsidRDefault="007E5C3D" w:rsidP="00EA354A">
      <w:pPr>
        <w:rPr>
          <w:b/>
        </w:rPr>
      </w:pPr>
      <w:r>
        <w:rPr>
          <w:b/>
        </w:rPr>
        <w:t>Reused</w:t>
      </w:r>
      <w:r w:rsidR="007B5361" w:rsidRPr="00B46D53">
        <w:rPr>
          <w:b/>
        </w:rPr>
        <w:t xml:space="preserve"> Ontologies:</w:t>
      </w:r>
    </w:p>
    <w:p w14:paraId="3E0A2CB5" w14:textId="075289A6" w:rsidR="007B5361" w:rsidRPr="00B17E1B" w:rsidRDefault="005B2B4C" w:rsidP="009E4A69">
      <w:pPr>
        <w:pStyle w:val="ListParagraph"/>
      </w:pPr>
      <w:r>
        <w:t xml:space="preserve">lbcs: </w:t>
      </w:r>
      <w:r w:rsidR="00420EC6">
        <w:t>Land</w:t>
      </w:r>
      <w:r>
        <w:t xml:space="preserve"> Based Classification Standards (LBCS)</w:t>
      </w:r>
      <w:r w:rsidR="00BA1ACD">
        <w:t xml:space="preserve"> Ontology</w:t>
      </w:r>
      <w:r>
        <w:rPr>
          <w:rStyle w:val="FootnoteReference"/>
        </w:rPr>
        <w:footnoteReference w:id="16"/>
      </w:r>
      <w:r>
        <w:t xml:space="preserve"> presented by</w:t>
      </w:r>
      <w:r w:rsidR="0062227B">
        <w:t xml:space="preserve"> </w:t>
      </w:r>
      <w:r w:rsidR="009E5CF6">
        <w:fldChar w:fldCharType="begin"/>
      </w:r>
      <w:r w:rsidR="00DE6FBD">
        <w:instrText xml:space="preserve"> ADDIN EN.CITE &lt;EndNote&gt;&lt;Cite&gt;&lt;Author&gt;Montenegro&lt;/Author&gt;&lt;Year&gt;2012&lt;/Year&gt;&lt;IDText&gt;A land use planning ontology: LBCS&lt;/IDText&gt;&lt;DisplayText&gt;[33]&lt;/DisplayText&gt;&lt;record&gt;&lt;titles&gt;&lt;title&gt;A land use planning ontology: LBCS&lt;/title&gt;&lt;secondary-title&gt;Future Internet&lt;/secondary-title&gt;&lt;/titles&gt;&lt;pages&gt;65-82&lt;/pages&gt;&lt;number&gt;1&lt;/number&gt;&lt;contributors&gt;&lt;authors&gt;&lt;author&gt;Montenegro, Nuno&lt;/author&gt;&lt;author&gt;Gomes, Jorge C&lt;/author&gt;&lt;author&gt;Urbano, Paulo&lt;/author&gt;&lt;author&gt;Duarte, José P&lt;/author&gt;&lt;/authors&gt;&lt;/contributors&gt;&lt;added-date format="utc"&gt;1581533674&lt;/added-date&gt;&lt;ref-type name="Journal Article"&gt;17&lt;/ref-type&gt;&lt;dates&gt;&lt;year&gt;2012&lt;/year&gt;&lt;/dates&gt;&lt;rec-number&gt;56&lt;/rec-number&gt;&lt;last-updated-date format="utc"&gt;1581533674&lt;/last-updated-date&gt;&lt;volume&gt;4&lt;/volume&gt;&lt;/record&gt;&lt;/Cite&gt;&lt;/EndNote&gt;</w:instrText>
      </w:r>
      <w:r w:rsidR="009E5CF6">
        <w:fldChar w:fldCharType="separate"/>
      </w:r>
      <w:r w:rsidR="00DE6FBD">
        <w:rPr>
          <w:noProof/>
        </w:rPr>
        <w:t>[33]</w:t>
      </w:r>
      <w:r w:rsidR="009E5CF6">
        <w:fldChar w:fldCharType="end"/>
      </w:r>
      <w:r>
        <w:rPr>
          <w:rFonts w:ascii="Times-Roman" w:hAnsi="Times-Roman" w:cs="Times-Roman"/>
          <w:szCs w:val="20"/>
          <w:lang w:val="en-CA" w:bidi="ar-SA"/>
        </w:rPr>
        <w:t>.</w:t>
      </w:r>
    </w:p>
    <w:p w14:paraId="2761F718" w14:textId="0308C5DA" w:rsidR="00B17E1B" w:rsidRPr="00281C77" w:rsidRDefault="00543523" w:rsidP="009E4A69">
      <w:pPr>
        <w:pStyle w:val="ListParagraph"/>
      </w:pPr>
      <w:r>
        <w:rPr>
          <w:rFonts w:ascii="Times-Roman" w:hAnsi="Times-Roman" w:cs="Times-Roman"/>
          <w:szCs w:val="20"/>
          <w:lang w:val="en-CA" w:bidi="ar-SA"/>
        </w:rPr>
        <w:t>iCity-Foundat</w:t>
      </w:r>
      <w:r w:rsidR="00B17E1B">
        <w:rPr>
          <w:rFonts w:ascii="Times-Roman" w:hAnsi="Times-Roman" w:cs="Times-Roman"/>
          <w:szCs w:val="20"/>
          <w:lang w:val="en-CA" w:bidi="ar-SA"/>
        </w:rPr>
        <w:t>ion</w:t>
      </w:r>
    </w:p>
    <w:p w14:paraId="029AF3CC" w14:textId="76BC340C" w:rsidR="00281C77" w:rsidRDefault="00281C77" w:rsidP="00281C77">
      <w:pPr>
        <w:rPr>
          <w:b/>
        </w:rPr>
      </w:pPr>
      <w:r>
        <w:rPr>
          <w:b/>
        </w:rPr>
        <w:lastRenderedPageBreak/>
        <w:t>Future Work:</w:t>
      </w:r>
    </w:p>
    <w:p w14:paraId="0FB3E6EE" w14:textId="77777777" w:rsidR="00EA6A93" w:rsidRPr="00EA6A93" w:rsidRDefault="00281C77" w:rsidP="00281C77">
      <w:pPr>
        <w:pStyle w:val="ListParagraph"/>
        <w:numPr>
          <w:ilvl w:val="0"/>
          <w:numId w:val="7"/>
        </w:numPr>
      </w:pPr>
      <w:r>
        <w:t xml:space="preserve">In future versions of the ontology, it may be desirable to include an </w:t>
      </w:r>
      <w:r>
        <w:rPr>
          <w:lang w:val="en-CA"/>
        </w:rPr>
        <w:t>optional relationship for Parcel that identifies its associated organization (e.g. municipal / federal government, transit agency, etc.)</w:t>
      </w:r>
    </w:p>
    <w:p w14:paraId="2D25BA01" w14:textId="3DFEC17F" w:rsidR="00281C77" w:rsidRPr="00281C77" w:rsidRDefault="00EA6A93" w:rsidP="00281C77">
      <w:pPr>
        <w:pStyle w:val="ListParagraph"/>
        <w:numPr>
          <w:ilvl w:val="0"/>
          <w:numId w:val="7"/>
        </w:numPr>
      </w:pPr>
      <w:r w:rsidRPr="00E80D3C">
        <w:t>Future work</w:t>
      </w:r>
      <w:r>
        <w:t xml:space="preserve"> may extend the population representation to capture various sorts of populations (employed, students, etc)</w:t>
      </w:r>
    </w:p>
    <w:p w14:paraId="7451174D" w14:textId="77777777" w:rsidR="00D4596C" w:rsidRDefault="0070434A" w:rsidP="00EA354A">
      <w:pPr>
        <w:pStyle w:val="Heading2"/>
      </w:pPr>
      <w:bookmarkStart w:id="151" w:name="_Toc41911393"/>
      <w:r>
        <w:t>Trip</w:t>
      </w:r>
      <w:r w:rsidR="00BA1ACD">
        <w:t xml:space="preserve"> Ontology</w:t>
      </w:r>
      <w:bookmarkEnd w:id="151"/>
    </w:p>
    <w:p w14:paraId="65F7DF07" w14:textId="5DDAE997" w:rsidR="00D479C9" w:rsidRPr="00D479C9" w:rsidRDefault="0089518D" w:rsidP="00D479C9">
      <w:pPr>
        <w:rPr>
          <w:i/>
        </w:rPr>
      </w:pPr>
      <w:r>
        <w:rPr>
          <w:i/>
        </w:rPr>
        <w:t>http://ontology.eil.utoronto.ca/icity/</w:t>
      </w:r>
      <w:r w:rsidR="00D479C9">
        <w:rPr>
          <w:i/>
        </w:rPr>
        <w:t>Trip</w:t>
      </w:r>
      <w:r w:rsidR="00AC0B4C">
        <w:rPr>
          <w:i/>
        </w:rPr>
        <w:t>.owl</w:t>
      </w:r>
    </w:p>
    <w:p w14:paraId="71340BB2" w14:textId="77777777" w:rsidR="000C0D23" w:rsidRPr="000C0D23" w:rsidRDefault="000C0D23" w:rsidP="000C0D23">
      <w:pPr>
        <w:rPr>
          <w:b/>
        </w:rPr>
      </w:pPr>
      <w:r w:rsidRPr="000C0D23">
        <w:rPr>
          <w:b/>
        </w:rPr>
        <w:t>Namespace: trip</w:t>
      </w:r>
    </w:p>
    <w:p w14:paraId="74B1AB0A" w14:textId="0A8C6AD0" w:rsidR="00B524F8" w:rsidRDefault="00D4596C" w:rsidP="009E4A69">
      <w:pPr>
        <w:pStyle w:val="ListParagraph"/>
      </w:pPr>
      <w:r>
        <w:t xml:space="preserve">Trip: </w:t>
      </w:r>
      <w:r w:rsidR="005B0E28">
        <w:t>A Trip</w:t>
      </w:r>
      <w:r w:rsidR="00B706B5">
        <w:t xml:space="preserve"> is a kind of </w:t>
      </w:r>
      <w:r w:rsidR="00D76B82" w:rsidRPr="00D76B82">
        <w:rPr>
          <w:b/>
        </w:rPr>
        <w:t>A</w:t>
      </w:r>
      <w:r w:rsidR="00B706B5" w:rsidRPr="00D76B82">
        <w:rPr>
          <w:b/>
        </w:rPr>
        <w:t>ctivity</w:t>
      </w:r>
      <w:r w:rsidR="00B706B5">
        <w:t xml:space="preserve"> </w:t>
      </w:r>
      <w:r w:rsidR="00D76B82">
        <w:t xml:space="preserve">wherein a </w:t>
      </w:r>
      <w:r>
        <w:t>Person</w:t>
      </w:r>
      <w:r w:rsidR="005B0E28">
        <w:t>(s)</w:t>
      </w:r>
      <w:r w:rsidR="00D76B82">
        <w:t xml:space="preserve"> is transported</w:t>
      </w:r>
      <w:r>
        <w:t xml:space="preserve"> from one location to another </w:t>
      </w:r>
      <w:r w:rsidRPr="0035644F">
        <w:rPr>
          <w:b/>
        </w:rPr>
        <w:t>via some</w:t>
      </w:r>
      <w:r>
        <w:t xml:space="preserve"> </w:t>
      </w:r>
      <w:r w:rsidR="006E04AB">
        <w:t>Mode(s)</w:t>
      </w:r>
      <w:r w:rsidR="0035644F">
        <w:t>.</w:t>
      </w:r>
      <w:r w:rsidR="00DC4D49">
        <w:t xml:space="preserve"> As with activities, trips may have participants; they may also be described with specialization of the </w:t>
      </w:r>
      <w:r w:rsidR="00DC4D49" w:rsidRPr="00751605">
        <w:rPr>
          <w:b/>
        </w:rPr>
        <w:t>has</w:t>
      </w:r>
      <w:r w:rsidR="000E6398">
        <w:rPr>
          <w:b/>
        </w:rPr>
        <w:t xml:space="preserve"> p</w:t>
      </w:r>
      <w:r w:rsidR="00DC4D49" w:rsidRPr="00751605">
        <w:rPr>
          <w:b/>
        </w:rPr>
        <w:t>articipant</w:t>
      </w:r>
      <w:r w:rsidR="00DC4D49">
        <w:t xml:space="preserve"> property: </w:t>
      </w:r>
      <w:r w:rsidR="00DC4D49" w:rsidRPr="00751605">
        <w:rPr>
          <w:b/>
        </w:rPr>
        <w:t>hasDriver</w:t>
      </w:r>
      <w:r w:rsidR="00DC4D49">
        <w:t xml:space="preserve"> and/or </w:t>
      </w:r>
      <w:r w:rsidR="00DC4D49" w:rsidRPr="00751605">
        <w:rPr>
          <w:b/>
        </w:rPr>
        <w:t>hasPassenger</w:t>
      </w:r>
      <w:r w:rsidR="00DC4D49">
        <w:t>.</w:t>
      </w:r>
      <w:r w:rsidR="0035644F">
        <w:br/>
        <w:t xml:space="preserve">A Trip </w:t>
      </w:r>
      <w:r w:rsidR="0035644F" w:rsidRPr="0035644F">
        <w:rPr>
          <w:b/>
        </w:rPr>
        <w:t>starts at</w:t>
      </w:r>
      <w:r w:rsidR="0035644F">
        <w:t xml:space="preserve"> some </w:t>
      </w:r>
      <w:r w:rsidR="0035644F" w:rsidRPr="0035644F">
        <w:rPr>
          <w:b/>
        </w:rPr>
        <w:t>Location</w:t>
      </w:r>
      <w:r w:rsidR="0035644F">
        <w:t xml:space="preserve"> and </w:t>
      </w:r>
      <w:r w:rsidR="0035644F" w:rsidRPr="0035644F">
        <w:rPr>
          <w:b/>
        </w:rPr>
        <w:t>ends at</w:t>
      </w:r>
      <w:r w:rsidR="0035644F">
        <w:t xml:space="preserve"> some </w:t>
      </w:r>
      <w:r w:rsidR="0035644F" w:rsidRPr="0035644F">
        <w:rPr>
          <w:b/>
        </w:rPr>
        <w:t>Location</w:t>
      </w:r>
      <w:r w:rsidR="0035644F">
        <w:t>.</w:t>
      </w:r>
      <w:r w:rsidR="0035644F">
        <w:br/>
        <w:t xml:space="preserve">A Trip </w:t>
      </w:r>
      <w:r w:rsidR="00B524F8">
        <w:rPr>
          <w:b/>
        </w:rPr>
        <w:t>occurs during</w:t>
      </w:r>
      <w:r w:rsidR="00B524F8">
        <w:t xml:space="preserve"> some Interval</w:t>
      </w:r>
      <w:r w:rsidR="0035644F">
        <w:t>.</w:t>
      </w:r>
      <w:r w:rsidR="0035644F">
        <w:br/>
        <w:t xml:space="preserve">A Trip </w:t>
      </w:r>
      <w:r w:rsidR="0035644F" w:rsidRPr="0035644F">
        <w:rPr>
          <w:b/>
        </w:rPr>
        <w:t xml:space="preserve">occurs </w:t>
      </w:r>
      <w:r w:rsidR="008A1341">
        <w:rPr>
          <w:b/>
        </w:rPr>
        <w:t>in</w:t>
      </w:r>
      <w:r w:rsidR="0035644F">
        <w:t xml:space="preserve"> some </w:t>
      </w:r>
      <w:r w:rsidR="006A0AAC">
        <w:t>Network(s).</w:t>
      </w:r>
      <w:r w:rsidR="006A0AAC">
        <w:br/>
        <w:t xml:space="preserve">A Trip </w:t>
      </w:r>
      <w:r w:rsidR="00B524F8" w:rsidRPr="008A1341">
        <w:rPr>
          <w:b/>
        </w:rPr>
        <w:t xml:space="preserve">occurs </w:t>
      </w:r>
      <w:r w:rsidR="008A1341" w:rsidRPr="008A1341">
        <w:rPr>
          <w:b/>
        </w:rPr>
        <w:t>via</w:t>
      </w:r>
      <w:r w:rsidR="00B524F8">
        <w:t xml:space="preserve"> some Arc(s).</w:t>
      </w:r>
      <w:r w:rsidR="008A1341">
        <w:br/>
        <w:t xml:space="preserve">A Trip </w:t>
      </w:r>
      <w:r w:rsidR="008A1341" w:rsidRPr="008A1341">
        <w:rPr>
          <w:b/>
        </w:rPr>
        <w:t>occurs on</w:t>
      </w:r>
      <w:r w:rsidR="008A1341">
        <w:t xml:space="preserve"> some Transportation Complex. (e.g. a road or a rail)</w:t>
      </w:r>
      <w:r w:rsidR="00B524F8">
        <w:br/>
        <w:t>A Trip contains some Trip Segments</w:t>
      </w:r>
      <w:r w:rsidR="00333D45">
        <w:t>.</w:t>
      </w:r>
      <w:r w:rsidR="00333D45">
        <w:br/>
        <w:t>A Trip may incur some cost (monetary or otherwise).</w:t>
      </w:r>
    </w:p>
    <w:p w14:paraId="5EFB96BE" w14:textId="20A82B15" w:rsidR="00B524F8" w:rsidRDefault="00B524F8" w:rsidP="009E4A69">
      <w:pPr>
        <w:pStyle w:val="ListParagraph"/>
      </w:pPr>
      <w:r>
        <w:t>A Trip Segment describes part of a trip. It may be used, for example, to identify different parts of the Trip by Mode.</w:t>
      </w:r>
      <w:r w:rsidR="00AA6251">
        <w:br/>
        <w:t xml:space="preserve">The restrictions on the Mode and possibly Vehicle used </w:t>
      </w:r>
      <w:r w:rsidR="00EE73F6">
        <w:t>will</w:t>
      </w:r>
      <w:r w:rsidR="00AA6251">
        <w:t xml:space="preserve"> become</w:t>
      </w:r>
      <w:r w:rsidR="00EE73F6">
        <w:t xml:space="preserve"> more</w:t>
      </w:r>
      <w:r w:rsidR="00AA6251">
        <w:t xml:space="preserve"> complicated </w:t>
      </w:r>
      <w:r w:rsidR="00EE73F6">
        <w:t>as</w:t>
      </w:r>
      <w:r w:rsidR="00AA6251">
        <w:t xml:space="preserve"> we begin to incorporate restrictions based on a Persons access to a vehicle (age, household)</w:t>
      </w:r>
      <w:r w:rsidR="00AA4007">
        <w:t>.</w:t>
      </w:r>
      <w:r>
        <w:br/>
      </w:r>
      <w:r w:rsidR="00D639A9">
        <w:t>A Trip Segment is a</w:t>
      </w:r>
      <w:r w:rsidR="00B706B5">
        <w:t xml:space="preserve"> specialization of a Trip that is</w:t>
      </w:r>
      <w:r w:rsidR="00D639A9">
        <w:t xml:space="preserve"> subactivity of some Trip</w:t>
      </w:r>
      <w:r w:rsidR="00B706B5">
        <w:t>.</w:t>
      </w:r>
      <w:r w:rsidR="00D639A9">
        <w:br/>
      </w:r>
      <w:r>
        <w:t xml:space="preserve">A Trip Segment </w:t>
      </w:r>
      <w:r>
        <w:rPr>
          <w:b/>
        </w:rPr>
        <w:t>occurs during</w:t>
      </w:r>
      <w:r>
        <w:t xml:space="preserve"> some Interval.</w:t>
      </w:r>
      <w:r>
        <w:br/>
        <w:t>A Trip</w:t>
      </w:r>
      <w:r w:rsidRPr="00B524F8">
        <w:t xml:space="preserve"> </w:t>
      </w:r>
      <w:r>
        <w:t xml:space="preserve">Segment </w:t>
      </w:r>
      <w:r w:rsidR="008A1341">
        <w:rPr>
          <w:b/>
        </w:rPr>
        <w:t>occurs i</w:t>
      </w:r>
      <w:r w:rsidRPr="0035644F">
        <w:rPr>
          <w:b/>
        </w:rPr>
        <w:t>n</w:t>
      </w:r>
      <w:r>
        <w:t xml:space="preserve"> some Network(s).</w:t>
      </w:r>
      <w:r>
        <w:br/>
        <w:t>A Trip</w:t>
      </w:r>
      <w:r w:rsidRPr="00B524F8">
        <w:t xml:space="preserve"> </w:t>
      </w:r>
      <w:r w:rsidR="008A1341">
        <w:t>Segment occurs via</w:t>
      </w:r>
      <w:r>
        <w:t xml:space="preserve"> some Arc(s).</w:t>
      </w:r>
      <w:r w:rsidR="008A1341">
        <w:br/>
      </w:r>
      <w:r w:rsidR="008A1341">
        <w:lastRenderedPageBreak/>
        <w:t>A Trip occurs on some Transportation Complex.</w:t>
      </w:r>
      <w:r w:rsidR="00333D45">
        <w:br/>
        <w:t>A Trip Segment may incur some cost (monetary or otherwise).</w:t>
      </w:r>
    </w:p>
    <w:p w14:paraId="74D2D774" w14:textId="77777777" w:rsidR="00D4596C" w:rsidRDefault="00D4596C" w:rsidP="009E4A69">
      <w:pPr>
        <w:pStyle w:val="ListParagraph"/>
      </w:pPr>
      <w:r>
        <w:t xml:space="preserve">Tour: A </w:t>
      </w:r>
      <w:r w:rsidR="0035644F">
        <w:t>sequence of Trips made by one Person.</w:t>
      </w:r>
      <w:r w:rsidR="0035644F">
        <w:br/>
        <w:t xml:space="preserve">A Tour </w:t>
      </w:r>
      <w:r w:rsidR="0035644F" w:rsidRPr="0035644F">
        <w:rPr>
          <w:b/>
        </w:rPr>
        <w:t>starts and ends at</w:t>
      </w:r>
      <w:r w:rsidR="0035644F">
        <w:t xml:space="preserve"> the same Location.</w:t>
      </w:r>
    </w:p>
    <w:p w14:paraId="5CF0015B" w14:textId="69CD50D5" w:rsidR="00F44D11" w:rsidRPr="00E80D3C" w:rsidRDefault="00F44D11" w:rsidP="00E80D3C">
      <w:pPr>
        <w:rPr>
          <w:highlight w:val="yellow"/>
        </w:rPr>
      </w:pPr>
    </w:p>
    <w:tbl>
      <w:tblPr>
        <w:tblStyle w:val="TableGrid"/>
        <w:tblpPr w:leftFromText="180" w:rightFromText="180" w:vertAnchor="text" w:horzAnchor="margin" w:tblpY="128"/>
        <w:tblW w:w="0" w:type="auto"/>
        <w:tblLook w:val="04A0" w:firstRow="1" w:lastRow="0" w:firstColumn="1" w:lastColumn="0" w:noHBand="0" w:noVBand="1"/>
      </w:tblPr>
      <w:tblGrid>
        <w:gridCol w:w="2204"/>
        <w:gridCol w:w="2484"/>
        <w:gridCol w:w="4662"/>
      </w:tblGrid>
      <w:tr w:rsidR="006E04AB" w14:paraId="38709A61" w14:textId="77777777" w:rsidTr="00DF0EF3">
        <w:trPr>
          <w:cantSplit/>
        </w:trPr>
        <w:tc>
          <w:tcPr>
            <w:tcW w:w="2204" w:type="dxa"/>
            <w:shd w:val="clear" w:color="auto" w:fill="00FFFF"/>
          </w:tcPr>
          <w:p w14:paraId="57A07493" w14:textId="77777777" w:rsidR="006E04AB" w:rsidRDefault="006E04AB" w:rsidP="00BA5A7B">
            <w:r>
              <w:t>Object</w:t>
            </w:r>
          </w:p>
        </w:tc>
        <w:tc>
          <w:tcPr>
            <w:tcW w:w="2484" w:type="dxa"/>
            <w:shd w:val="clear" w:color="auto" w:fill="00FFFF"/>
          </w:tcPr>
          <w:p w14:paraId="41A519EC" w14:textId="77777777" w:rsidR="006E04AB" w:rsidRDefault="006E04AB" w:rsidP="00BA5A7B">
            <w:r>
              <w:t>Property</w:t>
            </w:r>
          </w:p>
        </w:tc>
        <w:tc>
          <w:tcPr>
            <w:tcW w:w="4662" w:type="dxa"/>
            <w:shd w:val="clear" w:color="auto" w:fill="00FFFF"/>
          </w:tcPr>
          <w:p w14:paraId="75E04980" w14:textId="77777777" w:rsidR="006E04AB" w:rsidRDefault="006E04AB" w:rsidP="00BA5A7B">
            <w:r>
              <w:t>Value</w:t>
            </w:r>
          </w:p>
        </w:tc>
      </w:tr>
      <w:tr w:rsidR="00005C26" w14:paraId="0DBFC831" w14:textId="77777777" w:rsidTr="00DF0EF3">
        <w:trPr>
          <w:cantSplit/>
        </w:trPr>
        <w:tc>
          <w:tcPr>
            <w:tcW w:w="2204" w:type="dxa"/>
            <w:vMerge w:val="restart"/>
          </w:tcPr>
          <w:p w14:paraId="20CF4685" w14:textId="144D6DD8" w:rsidR="00005C26" w:rsidRDefault="00005C26" w:rsidP="008E6E32">
            <w:r>
              <w:t>Trip</w:t>
            </w:r>
          </w:p>
        </w:tc>
        <w:tc>
          <w:tcPr>
            <w:tcW w:w="2484" w:type="dxa"/>
          </w:tcPr>
          <w:p w14:paraId="4AD11C62" w14:textId="116FC111" w:rsidR="00005C26" w:rsidRPr="00B706B5" w:rsidRDefault="00005C26" w:rsidP="008E6E32">
            <w:r w:rsidRPr="00B706B5">
              <w:t>subclassOf</w:t>
            </w:r>
          </w:p>
        </w:tc>
        <w:tc>
          <w:tcPr>
            <w:tcW w:w="4662" w:type="dxa"/>
          </w:tcPr>
          <w:p w14:paraId="533AB1B1" w14:textId="50325699" w:rsidR="00005C26" w:rsidRPr="00B706B5" w:rsidRDefault="00005C26" w:rsidP="008E6E32">
            <w:r w:rsidRPr="00B706B5">
              <w:t>activity:Activity</w:t>
            </w:r>
          </w:p>
        </w:tc>
      </w:tr>
      <w:tr w:rsidR="00005C26" w14:paraId="6C931658" w14:textId="77777777" w:rsidTr="00DF0EF3">
        <w:trPr>
          <w:cantSplit/>
        </w:trPr>
        <w:tc>
          <w:tcPr>
            <w:tcW w:w="2204" w:type="dxa"/>
            <w:vMerge/>
          </w:tcPr>
          <w:p w14:paraId="299F03A4" w14:textId="77777777" w:rsidR="00005C26" w:rsidRDefault="00005C26" w:rsidP="008E6E32"/>
        </w:tc>
        <w:tc>
          <w:tcPr>
            <w:tcW w:w="2484" w:type="dxa"/>
          </w:tcPr>
          <w:p w14:paraId="545B6386" w14:textId="77777777" w:rsidR="00005C26" w:rsidRDefault="00005C26" w:rsidP="008E6E32">
            <w:r>
              <w:t>startLoc</w:t>
            </w:r>
          </w:p>
        </w:tc>
        <w:tc>
          <w:tcPr>
            <w:tcW w:w="4662" w:type="dxa"/>
          </w:tcPr>
          <w:p w14:paraId="5105F4F4" w14:textId="5E58A20B" w:rsidR="00005C26" w:rsidRDefault="00005C26" w:rsidP="008E6E32">
            <w:r w:rsidRPr="00E80D3C">
              <w:rPr>
                <w:highlight w:val="yellow"/>
              </w:rPr>
              <w:t>only</w:t>
            </w:r>
            <w:r>
              <w:t xml:space="preserve"> </w:t>
            </w:r>
            <w:r w:rsidR="00E66689">
              <w:t>spatial:</w:t>
            </w:r>
            <w:r>
              <w:t>SpatialFeature</w:t>
            </w:r>
          </w:p>
        </w:tc>
      </w:tr>
      <w:tr w:rsidR="00005C26" w14:paraId="2A555DC1" w14:textId="77777777" w:rsidTr="00DF0EF3">
        <w:trPr>
          <w:cantSplit/>
        </w:trPr>
        <w:tc>
          <w:tcPr>
            <w:tcW w:w="2204" w:type="dxa"/>
            <w:vMerge/>
          </w:tcPr>
          <w:p w14:paraId="61CD28C6" w14:textId="77777777" w:rsidR="00005C26" w:rsidRDefault="00005C26" w:rsidP="008E6E32"/>
        </w:tc>
        <w:tc>
          <w:tcPr>
            <w:tcW w:w="2484" w:type="dxa"/>
          </w:tcPr>
          <w:p w14:paraId="16A2290C" w14:textId="77777777" w:rsidR="00005C26" w:rsidRDefault="00005C26" w:rsidP="008E6E32">
            <w:r>
              <w:t>endLoc</w:t>
            </w:r>
          </w:p>
        </w:tc>
        <w:tc>
          <w:tcPr>
            <w:tcW w:w="4662" w:type="dxa"/>
          </w:tcPr>
          <w:p w14:paraId="660D6129" w14:textId="7B226E61" w:rsidR="00005C26" w:rsidRDefault="00005C26" w:rsidP="008E6E32">
            <w:r w:rsidRPr="00E80D3C">
              <w:rPr>
                <w:highlight w:val="yellow"/>
              </w:rPr>
              <w:t>only</w:t>
            </w:r>
            <w:r>
              <w:t xml:space="preserve">  </w:t>
            </w:r>
            <w:r w:rsidR="00E66689">
              <w:t>spatial:</w:t>
            </w:r>
            <w:r>
              <w:t>SpatialFeature</w:t>
            </w:r>
          </w:p>
        </w:tc>
      </w:tr>
      <w:tr w:rsidR="00005C26" w14:paraId="31B0A8B5" w14:textId="77777777" w:rsidTr="00DF0EF3">
        <w:trPr>
          <w:cantSplit/>
        </w:trPr>
        <w:tc>
          <w:tcPr>
            <w:tcW w:w="2204" w:type="dxa"/>
            <w:vMerge/>
          </w:tcPr>
          <w:p w14:paraId="27FA7242" w14:textId="77777777" w:rsidR="00005C26" w:rsidRDefault="00005C26" w:rsidP="008E6E32"/>
        </w:tc>
        <w:tc>
          <w:tcPr>
            <w:tcW w:w="2484" w:type="dxa"/>
          </w:tcPr>
          <w:p w14:paraId="4DFE09D8" w14:textId="77777777" w:rsidR="00005C26" w:rsidRPr="00E80D3C" w:rsidRDefault="00005C26" w:rsidP="008E6E32">
            <w:pPr>
              <w:rPr>
                <w:strike/>
              </w:rPr>
            </w:pPr>
            <w:r w:rsidRPr="00E80D3C">
              <w:rPr>
                <w:strike/>
              </w:rPr>
              <w:t>during</w:t>
            </w:r>
          </w:p>
        </w:tc>
        <w:tc>
          <w:tcPr>
            <w:tcW w:w="4662" w:type="dxa"/>
          </w:tcPr>
          <w:p w14:paraId="25CC8254" w14:textId="77777777" w:rsidR="00005C26" w:rsidRPr="00E80D3C" w:rsidRDefault="00005C26" w:rsidP="008E6E32">
            <w:pPr>
              <w:rPr>
                <w:strike/>
              </w:rPr>
            </w:pPr>
            <w:r w:rsidRPr="00E80D3C">
              <w:rPr>
                <w:strike/>
              </w:rPr>
              <w:t>exactly 1 time:Interval</w:t>
            </w:r>
          </w:p>
        </w:tc>
      </w:tr>
      <w:tr w:rsidR="00005C26" w14:paraId="35277DE0" w14:textId="77777777" w:rsidTr="00DF0EF3">
        <w:trPr>
          <w:cantSplit/>
        </w:trPr>
        <w:tc>
          <w:tcPr>
            <w:tcW w:w="2204" w:type="dxa"/>
            <w:vMerge/>
          </w:tcPr>
          <w:p w14:paraId="6144F993" w14:textId="77777777" w:rsidR="00005C26" w:rsidRDefault="00005C26" w:rsidP="008E6E32"/>
        </w:tc>
        <w:tc>
          <w:tcPr>
            <w:tcW w:w="2484" w:type="dxa"/>
          </w:tcPr>
          <w:p w14:paraId="2E2763BB" w14:textId="77777777" w:rsidR="00005C26" w:rsidRDefault="00005C26" w:rsidP="008E6E32">
            <w:r>
              <w:t>accessesNetwork</w:t>
            </w:r>
          </w:p>
        </w:tc>
        <w:tc>
          <w:tcPr>
            <w:tcW w:w="4662" w:type="dxa"/>
          </w:tcPr>
          <w:p w14:paraId="3829C2EB" w14:textId="77777777" w:rsidR="00005C26" w:rsidRDefault="00005C26" w:rsidP="008E6E32">
            <w:r>
              <w:t>min 1 transportation:Network</w:t>
            </w:r>
          </w:p>
        </w:tc>
      </w:tr>
      <w:tr w:rsidR="00005C26" w14:paraId="6489F01A" w14:textId="77777777" w:rsidTr="00DF0EF3">
        <w:trPr>
          <w:cantSplit/>
        </w:trPr>
        <w:tc>
          <w:tcPr>
            <w:tcW w:w="2204" w:type="dxa"/>
            <w:vMerge/>
          </w:tcPr>
          <w:p w14:paraId="4714BF4F" w14:textId="77777777" w:rsidR="00005C26" w:rsidRDefault="00005C26" w:rsidP="008E6E32"/>
        </w:tc>
        <w:tc>
          <w:tcPr>
            <w:tcW w:w="2484" w:type="dxa"/>
          </w:tcPr>
          <w:p w14:paraId="01FC17BD" w14:textId="77777777" w:rsidR="00005C26" w:rsidRDefault="00005C26" w:rsidP="008E6E32">
            <w:r>
              <w:t>accessesArc</w:t>
            </w:r>
          </w:p>
        </w:tc>
        <w:tc>
          <w:tcPr>
            <w:tcW w:w="4662" w:type="dxa"/>
          </w:tcPr>
          <w:p w14:paraId="3F275F90" w14:textId="77777777" w:rsidR="00005C26" w:rsidRDefault="00005C26" w:rsidP="008E6E32">
            <w:r>
              <w:t>min 1  transportation:Arc</w:t>
            </w:r>
          </w:p>
        </w:tc>
      </w:tr>
      <w:tr w:rsidR="00005C26" w14:paraId="2D11479F" w14:textId="77777777" w:rsidTr="00DF0EF3">
        <w:trPr>
          <w:cantSplit/>
        </w:trPr>
        <w:tc>
          <w:tcPr>
            <w:tcW w:w="2204" w:type="dxa"/>
            <w:vMerge/>
          </w:tcPr>
          <w:p w14:paraId="1ACD0FA8" w14:textId="77777777" w:rsidR="00005C26" w:rsidRDefault="00005C26" w:rsidP="008E6E32"/>
        </w:tc>
        <w:tc>
          <w:tcPr>
            <w:tcW w:w="2484" w:type="dxa"/>
          </w:tcPr>
          <w:p w14:paraId="47DE5D53" w14:textId="77777777" w:rsidR="00005C26" w:rsidRDefault="00005C26" w:rsidP="008E6E32">
            <w:r>
              <w:t>occursOn</w:t>
            </w:r>
          </w:p>
        </w:tc>
        <w:tc>
          <w:tcPr>
            <w:tcW w:w="4662" w:type="dxa"/>
          </w:tcPr>
          <w:p w14:paraId="38AF02F5" w14:textId="77777777" w:rsidR="00005C26" w:rsidRDefault="00005C26" w:rsidP="008E6E32">
            <w:r>
              <w:t>min 1  transportation:TransportationComplex</w:t>
            </w:r>
          </w:p>
        </w:tc>
      </w:tr>
      <w:tr w:rsidR="00005C26" w14:paraId="5DE04AC3" w14:textId="77777777" w:rsidTr="00DF0EF3">
        <w:trPr>
          <w:cantSplit/>
        </w:trPr>
        <w:tc>
          <w:tcPr>
            <w:tcW w:w="2204" w:type="dxa"/>
            <w:vMerge/>
          </w:tcPr>
          <w:p w14:paraId="1C770517" w14:textId="77777777" w:rsidR="00005C26" w:rsidRDefault="00005C26" w:rsidP="008E6E32"/>
        </w:tc>
        <w:tc>
          <w:tcPr>
            <w:tcW w:w="2484" w:type="dxa"/>
          </w:tcPr>
          <w:p w14:paraId="1D0B08E4" w14:textId="36154EBA" w:rsidR="00005C26" w:rsidRPr="00E80D3C" w:rsidRDefault="00005C26" w:rsidP="008E6E32">
            <w:pPr>
              <w:rPr>
                <w:highlight w:val="yellow"/>
              </w:rPr>
            </w:pPr>
            <w:r>
              <w:rPr>
                <w:highlight w:val="yellow"/>
              </w:rPr>
              <w:t>via</w:t>
            </w:r>
            <w:r w:rsidRPr="00E80D3C">
              <w:rPr>
                <w:highlight w:val="yellow"/>
              </w:rPr>
              <w:t>Mode</w:t>
            </w:r>
          </w:p>
        </w:tc>
        <w:tc>
          <w:tcPr>
            <w:tcW w:w="4662" w:type="dxa"/>
          </w:tcPr>
          <w:p w14:paraId="4B60DBE2" w14:textId="560D8F95" w:rsidR="00005C26" w:rsidRPr="00E80D3C" w:rsidRDefault="00005C26" w:rsidP="008E6E32">
            <w:pPr>
              <w:rPr>
                <w:highlight w:val="yellow"/>
              </w:rPr>
            </w:pPr>
            <w:r w:rsidRPr="00E80D3C">
              <w:rPr>
                <w:highlight w:val="yellow"/>
              </w:rPr>
              <w:t xml:space="preserve">min 1 </w:t>
            </w:r>
            <w:r>
              <w:rPr>
                <w:highlight w:val="yellow"/>
              </w:rPr>
              <w:t>transportation</w:t>
            </w:r>
            <w:r w:rsidRPr="00E80D3C">
              <w:rPr>
                <w:highlight w:val="yellow"/>
              </w:rPr>
              <w:t>:Mode</w:t>
            </w:r>
          </w:p>
        </w:tc>
      </w:tr>
      <w:tr w:rsidR="00005C26" w14:paraId="663160AE" w14:textId="77777777" w:rsidTr="00DF0EF3">
        <w:trPr>
          <w:cantSplit/>
        </w:trPr>
        <w:tc>
          <w:tcPr>
            <w:tcW w:w="2204" w:type="dxa"/>
            <w:vMerge/>
          </w:tcPr>
          <w:p w14:paraId="389AB2AF" w14:textId="77777777" w:rsidR="00005C26" w:rsidRDefault="00005C26" w:rsidP="008E6E32"/>
        </w:tc>
        <w:tc>
          <w:tcPr>
            <w:tcW w:w="2484" w:type="dxa"/>
          </w:tcPr>
          <w:p w14:paraId="21C5C32F" w14:textId="07037286" w:rsidR="00005C26" w:rsidRDefault="00005C26" w:rsidP="008E6E32">
            <w:pPr>
              <w:rPr>
                <w:highlight w:val="yellow"/>
              </w:rPr>
            </w:pPr>
            <w:r w:rsidRPr="00547B69">
              <w:t xml:space="preserve">viaVehicle </w:t>
            </w:r>
          </w:p>
        </w:tc>
        <w:tc>
          <w:tcPr>
            <w:tcW w:w="4662" w:type="dxa"/>
          </w:tcPr>
          <w:p w14:paraId="3ADDB339" w14:textId="2A4D420B" w:rsidR="00005C26" w:rsidRPr="00E80D3C" w:rsidRDefault="00005C26" w:rsidP="008E6E32">
            <w:pPr>
              <w:rPr>
                <w:highlight w:val="yellow"/>
              </w:rPr>
            </w:pPr>
            <w:r w:rsidRPr="00547B69">
              <w:t>only Vehicle</w:t>
            </w:r>
          </w:p>
        </w:tc>
      </w:tr>
      <w:tr w:rsidR="00005C26" w14:paraId="46F7AC39" w14:textId="77777777" w:rsidTr="00DF0EF3">
        <w:trPr>
          <w:cantSplit/>
        </w:trPr>
        <w:tc>
          <w:tcPr>
            <w:tcW w:w="2204" w:type="dxa"/>
            <w:vMerge/>
          </w:tcPr>
          <w:p w14:paraId="6834F5AE" w14:textId="77777777" w:rsidR="00005C26" w:rsidRDefault="00005C26" w:rsidP="008E6E32"/>
        </w:tc>
        <w:tc>
          <w:tcPr>
            <w:tcW w:w="2484" w:type="dxa"/>
          </w:tcPr>
          <w:p w14:paraId="52C21037" w14:textId="2566DDFB" w:rsidR="00005C26" w:rsidRPr="00547B69" w:rsidRDefault="00005C26" w:rsidP="008E6E32">
            <w:r>
              <w:t>hasDriver</w:t>
            </w:r>
          </w:p>
        </w:tc>
        <w:tc>
          <w:tcPr>
            <w:tcW w:w="4662" w:type="dxa"/>
          </w:tcPr>
          <w:p w14:paraId="79F4FF6B" w14:textId="3CE0B47E" w:rsidR="00005C26" w:rsidRPr="00547B69" w:rsidRDefault="00005C26" w:rsidP="008E6E32">
            <w:r>
              <w:t>only change:Manifestation</w:t>
            </w:r>
          </w:p>
        </w:tc>
      </w:tr>
      <w:tr w:rsidR="00005C26" w14:paraId="400F41F7" w14:textId="77777777" w:rsidTr="00DF0EF3">
        <w:trPr>
          <w:cantSplit/>
        </w:trPr>
        <w:tc>
          <w:tcPr>
            <w:tcW w:w="2204" w:type="dxa"/>
            <w:vMerge/>
          </w:tcPr>
          <w:p w14:paraId="1B316E27" w14:textId="77777777" w:rsidR="00005C26" w:rsidRDefault="00005C26" w:rsidP="008E6E32"/>
        </w:tc>
        <w:tc>
          <w:tcPr>
            <w:tcW w:w="2484" w:type="dxa"/>
          </w:tcPr>
          <w:p w14:paraId="525B93C7" w14:textId="29E3DABE" w:rsidR="00005C26" w:rsidRPr="00547B69" w:rsidRDefault="00005C26" w:rsidP="008E6E32">
            <w:r>
              <w:t>hasPassenger</w:t>
            </w:r>
          </w:p>
        </w:tc>
        <w:tc>
          <w:tcPr>
            <w:tcW w:w="4662" w:type="dxa"/>
          </w:tcPr>
          <w:p w14:paraId="1E410952" w14:textId="0F773C7E" w:rsidR="00005C26" w:rsidRPr="00547B69" w:rsidRDefault="00005C26" w:rsidP="008E6E32">
            <w:r>
              <w:t>only change:Manifestation</w:t>
            </w:r>
          </w:p>
        </w:tc>
      </w:tr>
      <w:tr w:rsidR="00DF0EF3" w14:paraId="1E1ED040" w14:textId="77777777" w:rsidTr="00DF0EF3">
        <w:trPr>
          <w:cantSplit/>
        </w:trPr>
        <w:tc>
          <w:tcPr>
            <w:tcW w:w="2204" w:type="dxa"/>
            <w:vMerge w:val="restart"/>
          </w:tcPr>
          <w:p w14:paraId="7595875F" w14:textId="1CFCF38D" w:rsidR="00DF0EF3" w:rsidRDefault="00DF0EF3" w:rsidP="00DF0EF3">
            <w:r>
              <w:t>TripSegment</w:t>
            </w:r>
          </w:p>
        </w:tc>
        <w:tc>
          <w:tcPr>
            <w:tcW w:w="2484" w:type="dxa"/>
          </w:tcPr>
          <w:p w14:paraId="04772C85" w14:textId="1F27E0B9" w:rsidR="00DF0EF3" w:rsidRPr="00E80D3C" w:rsidRDefault="00DF0EF3" w:rsidP="008E6E32">
            <w:pPr>
              <w:rPr>
                <w:highlight w:val="yellow"/>
              </w:rPr>
            </w:pPr>
            <w:r w:rsidRPr="00E80D3C">
              <w:rPr>
                <w:highlight w:val="yellow"/>
              </w:rPr>
              <w:t>subclassOf</w:t>
            </w:r>
          </w:p>
        </w:tc>
        <w:tc>
          <w:tcPr>
            <w:tcW w:w="4662" w:type="dxa"/>
          </w:tcPr>
          <w:p w14:paraId="6AF39818" w14:textId="57E4D8E5" w:rsidR="00DF0EF3" w:rsidRPr="00E80D3C" w:rsidRDefault="00DF0EF3" w:rsidP="008E6E32">
            <w:pPr>
              <w:rPr>
                <w:highlight w:val="yellow"/>
              </w:rPr>
            </w:pPr>
            <w:r w:rsidRPr="00E80D3C">
              <w:rPr>
                <w:highlight w:val="yellow"/>
              </w:rPr>
              <w:t>Trip</w:t>
            </w:r>
          </w:p>
        </w:tc>
      </w:tr>
      <w:tr w:rsidR="00DF0EF3" w14:paraId="4A8B242D" w14:textId="77777777" w:rsidTr="00DF0EF3">
        <w:trPr>
          <w:cantSplit/>
        </w:trPr>
        <w:tc>
          <w:tcPr>
            <w:tcW w:w="2204" w:type="dxa"/>
            <w:vMerge/>
          </w:tcPr>
          <w:p w14:paraId="0AF577B5" w14:textId="48AFD7F7" w:rsidR="00DF0EF3" w:rsidRDefault="00DF0EF3" w:rsidP="008E6E32"/>
        </w:tc>
        <w:tc>
          <w:tcPr>
            <w:tcW w:w="2484" w:type="dxa"/>
          </w:tcPr>
          <w:p w14:paraId="05FDFF2C" w14:textId="1E35DEA4" w:rsidR="00DF0EF3" w:rsidRDefault="00D76B82" w:rsidP="008E6E32">
            <w:r>
              <w:t>inverse (hasSubactivity)</w:t>
            </w:r>
          </w:p>
        </w:tc>
        <w:tc>
          <w:tcPr>
            <w:tcW w:w="4662" w:type="dxa"/>
          </w:tcPr>
          <w:p w14:paraId="7C32F919" w14:textId="62008901" w:rsidR="00DF0EF3" w:rsidRDefault="00D76B82" w:rsidP="008E6E32">
            <w:r>
              <w:t>min 1 Trip</w:t>
            </w:r>
          </w:p>
        </w:tc>
      </w:tr>
      <w:tr w:rsidR="00DF0EF3" w14:paraId="4BBE5C89" w14:textId="77777777" w:rsidTr="00DF0EF3">
        <w:trPr>
          <w:cantSplit/>
        </w:trPr>
        <w:tc>
          <w:tcPr>
            <w:tcW w:w="2204" w:type="dxa"/>
            <w:vMerge/>
          </w:tcPr>
          <w:p w14:paraId="5EF16EEA" w14:textId="77777777" w:rsidR="00DF0EF3" w:rsidRDefault="00DF0EF3" w:rsidP="008E6E32"/>
        </w:tc>
        <w:tc>
          <w:tcPr>
            <w:tcW w:w="2484" w:type="dxa"/>
          </w:tcPr>
          <w:p w14:paraId="6F38E364" w14:textId="77777777" w:rsidR="00DF0EF3" w:rsidRPr="00E80D3C" w:rsidRDefault="00DF0EF3" w:rsidP="008E6E32">
            <w:pPr>
              <w:rPr>
                <w:highlight w:val="yellow"/>
              </w:rPr>
            </w:pPr>
            <w:r w:rsidRPr="00E80D3C">
              <w:rPr>
                <w:highlight w:val="yellow"/>
              </w:rPr>
              <w:t>viaMode</w:t>
            </w:r>
          </w:p>
        </w:tc>
        <w:tc>
          <w:tcPr>
            <w:tcW w:w="4662" w:type="dxa"/>
          </w:tcPr>
          <w:p w14:paraId="7478721B" w14:textId="7965E77B" w:rsidR="00DF0EF3" w:rsidRPr="00E80D3C" w:rsidRDefault="00DF0EF3" w:rsidP="008E6E32">
            <w:pPr>
              <w:rPr>
                <w:highlight w:val="yellow"/>
              </w:rPr>
            </w:pPr>
            <w:r w:rsidRPr="00E80D3C">
              <w:rPr>
                <w:strike/>
                <w:highlight w:val="yellow"/>
              </w:rPr>
              <w:t>min</w:t>
            </w:r>
            <w:r w:rsidRPr="00E80D3C">
              <w:rPr>
                <w:highlight w:val="yellow"/>
              </w:rPr>
              <w:t xml:space="preserve"> </w:t>
            </w:r>
            <w:r w:rsidR="007064E2" w:rsidRPr="00E80D3C">
              <w:rPr>
                <w:highlight w:val="yellow"/>
              </w:rPr>
              <w:t xml:space="preserve">exactly </w:t>
            </w:r>
            <w:r w:rsidRPr="00E80D3C">
              <w:rPr>
                <w:highlight w:val="yellow"/>
              </w:rPr>
              <w:t>1 vehicle:Mode</w:t>
            </w:r>
          </w:p>
        </w:tc>
      </w:tr>
      <w:tr w:rsidR="00DF0EF3" w14:paraId="50773E31" w14:textId="77777777" w:rsidTr="00DF0EF3">
        <w:trPr>
          <w:cantSplit/>
        </w:trPr>
        <w:tc>
          <w:tcPr>
            <w:tcW w:w="2204" w:type="dxa"/>
            <w:vMerge/>
          </w:tcPr>
          <w:p w14:paraId="31398391" w14:textId="77777777" w:rsidR="00DF0EF3" w:rsidRDefault="00DF0EF3" w:rsidP="008E6E32"/>
        </w:tc>
        <w:tc>
          <w:tcPr>
            <w:tcW w:w="2484" w:type="dxa"/>
          </w:tcPr>
          <w:p w14:paraId="0679193C" w14:textId="0999C3C8" w:rsidR="00DF0EF3" w:rsidRDefault="00DF0EF3" w:rsidP="008E6E32">
            <w:r>
              <w:t>viaVehicle</w:t>
            </w:r>
          </w:p>
        </w:tc>
        <w:tc>
          <w:tcPr>
            <w:tcW w:w="4662" w:type="dxa"/>
          </w:tcPr>
          <w:p w14:paraId="6EC9D82E" w14:textId="0334B2EA" w:rsidR="00DF0EF3" w:rsidRDefault="00DF0EF3" w:rsidP="008E6E32">
            <w:r>
              <w:t>only vehicle:Vehicle</w:t>
            </w:r>
          </w:p>
        </w:tc>
      </w:tr>
      <w:tr w:rsidR="008E6E32" w14:paraId="72F0C5A5" w14:textId="77777777" w:rsidTr="00DF0EF3">
        <w:trPr>
          <w:cantSplit/>
        </w:trPr>
        <w:tc>
          <w:tcPr>
            <w:tcW w:w="2204" w:type="dxa"/>
            <w:vMerge w:val="restart"/>
          </w:tcPr>
          <w:p w14:paraId="72B4E7C4" w14:textId="77777777" w:rsidR="008E6E32" w:rsidRDefault="008E6E32" w:rsidP="008E6E32">
            <w:r>
              <w:t>Tour</w:t>
            </w:r>
          </w:p>
        </w:tc>
        <w:tc>
          <w:tcPr>
            <w:tcW w:w="2484" w:type="dxa"/>
          </w:tcPr>
          <w:p w14:paraId="212C46D0" w14:textId="5256611B" w:rsidR="008E6E32" w:rsidRDefault="00A24F05" w:rsidP="001F1FB9">
            <w:r>
              <w:t>subClassOf</w:t>
            </w:r>
          </w:p>
        </w:tc>
        <w:tc>
          <w:tcPr>
            <w:tcW w:w="4662" w:type="dxa"/>
          </w:tcPr>
          <w:p w14:paraId="3AA54FBC" w14:textId="0975E4D6" w:rsidR="008E6E32" w:rsidRDefault="00A24F05" w:rsidP="008E6E32">
            <w:r>
              <w:t>Trip</w:t>
            </w:r>
          </w:p>
        </w:tc>
      </w:tr>
      <w:tr w:rsidR="008E6E32" w14:paraId="106B71CA" w14:textId="77777777" w:rsidTr="00DF0EF3">
        <w:trPr>
          <w:cantSplit/>
        </w:trPr>
        <w:tc>
          <w:tcPr>
            <w:tcW w:w="2204" w:type="dxa"/>
            <w:vMerge/>
          </w:tcPr>
          <w:p w14:paraId="19DB4FCB" w14:textId="77777777" w:rsidR="008E6E32" w:rsidRDefault="008E6E32" w:rsidP="008E6E32"/>
        </w:tc>
        <w:tc>
          <w:tcPr>
            <w:tcW w:w="2484" w:type="dxa"/>
          </w:tcPr>
          <w:p w14:paraId="0D90D42C" w14:textId="77777777" w:rsidR="008E6E32" w:rsidRDefault="008E6E32" w:rsidP="008E6E32">
            <w:r>
              <w:t>startLoc</w:t>
            </w:r>
          </w:p>
        </w:tc>
        <w:tc>
          <w:tcPr>
            <w:tcW w:w="4662" w:type="dxa"/>
          </w:tcPr>
          <w:p w14:paraId="08286305" w14:textId="249F78E7" w:rsidR="008E6E32" w:rsidRDefault="00A24F05" w:rsidP="008E6E32">
            <w:r w:rsidRPr="00A24F05">
              <w:t>startLoc only (inverse (endLoc) Self)</w:t>
            </w:r>
          </w:p>
        </w:tc>
      </w:tr>
    </w:tbl>
    <w:p w14:paraId="48BAD905" w14:textId="77777777" w:rsidR="006E04AB" w:rsidRDefault="006E04AB" w:rsidP="006E04AB"/>
    <w:p w14:paraId="4324630B" w14:textId="77777777" w:rsidR="0070434A" w:rsidRDefault="0070434A" w:rsidP="006E04AB">
      <w:pPr>
        <w:rPr>
          <w:b/>
        </w:rPr>
      </w:pPr>
      <w:r w:rsidRPr="0070434A">
        <w:rPr>
          <w:b/>
        </w:rPr>
        <w:t>Reused Ontologies:</w:t>
      </w:r>
    </w:p>
    <w:p w14:paraId="65F868BF" w14:textId="77777777" w:rsidR="0070434A" w:rsidRDefault="0070434A" w:rsidP="001D3F17">
      <w:pPr>
        <w:pStyle w:val="ListParagraph"/>
        <w:numPr>
          <w:ilvl w:val="0"/>
          <w:numId w:val="3"/>
        </w:numPr>
      </w:pPr>
      <w:r>
        <w:t>iCity-TransportationSystem</w:t>
      </w:r>
    </w:p>
    <w:p w14:paraId="05D759BB" w14:textId="77777777" w:rsidR="0070434A" w:rsidRDefault="0070434A" w:rsidP="001D3F17">
      <w:pPr>
        <w:pStyle w:val="ListParagraph"/>
        <w:numPr>
          <w:ilvl w:val="0"/>
          <w:numId w:val="3"/>
        </w:numPr>
      </w:pPr>
      <w:r>
        <w:t>iCity-Vehicle</w:t>
      </w:r>
    </w:p>
    <w:p w14:paraId="319A1574" w14:textId="77777777" w:rsidR="0070434A" w:rsidRDefault="0070434A" w:rsidP="006E04AB"/>
    <w:p w14:paraId="7F35D7A8" w14:textId="77777777" w:rsidR="00C7318B" w:rsidRDefault="00806205" w:rsidP="00806205">
      <w:pPr>
        <w:pStyle w:val="Heading3"/>
      </w:pPr>
      <w:bookmarkStart w:id="152" w:name="_Ref41910519"/>
      <w:bookmarkStart w:id="153" w:name="_Toc41911394"/>
      <w:r>
        <w:t>Trip Costs</w:t>
      </w:r>
      <w:bookmarkEnd w:id="152"/>
      <w:bookmarkEnd w:id="153"/>
    </w:p>
    <w:p w14:paraId="4F9F4409" w14:textId="61C798EE" w:rsidR="00D479C9" w:rsidRPr="00D479C9" w:rsidRDefault="0089518D" w:rsidP="00D479C9">
      <w:pPr>
        <w:rPr>
          <w:i/>
        </w:rPr>
      </w:pPr>
      <w:r>
        <w:rPr>
          <w:i/>
        </w:rPr>
        <w:t>http://ontology.eil.utoronto.ca/icity/</w:t>
      </w:r>
      <w:r w:rsidR="00D479C9" w:rsidRPr="00D479C9">
        <w:rPr>
          <w:i/>
        </w:rPr>
        <w:t>TripCost</w:t>
      </w:r>
      <w:r w:rsidR="00AC0B4C">
        <w:rPr>
          <w:i/>
        </w:rPr>
        <w:t>.owl</w:t>
      </w:r>
    </w:p>
    <w:p w14:paraId="2C01FECA" w14:textId="77777777" w:rsidR="001C4E8E" w:rsidRPr="001C4E8E" w:rsidRDefault="001C4E8E" w:rsidP="001C4E8E">
      <w:pPr>
        <w:rPr>
          <w:b/>
        </w:rPr>
      </w:pPr>
      <w:r w:rsidRPr="001C4E8E">
        <w:rPr>
          <w:b/>
        </w:rPr>
        <w:t>Namespace: tripcost</w:t>
      </w:r>
    </w:p>
    <w:p w14:paraId="639845FA" w14:textId="0FA29C6D" w:rsidR="00806205" w:rsidRPr="00806205" w:rsidRDefault="00806205" w:rsidP="00806205">
      <w:r>
        <w:t xml:space="preserve">Different costs are associated with the performance of Trips. These may take the form of direct costs such as those presented in the </w:t>
      </w:r>
      <w:r w:rsidR="005B0E28">
        <w:t xml:space="preserve">Travel Cost </w:t>
      </w:r>
      <w:r>
        <w:t xml:space="preserve">Ontology, but there may be non-monetary costs associated with travel over different arcs such as pollution and </w:t>
      </w:r>
      <w:r w:rsidR="005B0E28">
        <w:t>travel time. Trip Costs</w:t>
      </w:r>
      <w:r>
        <w:t xml:space="preserve"> capture these indirect costs that may vary between individual trips; a trip cost is a property of some instance of travelling.</w:t>
      </w:r>
    </w:p>
    <w:p w14:paraId="63C1634E" w14:textId="77777777" w:rsidR="00806205" w:rsidRDefault="00806205" w:rsidP="009E4A69">
      <w:pPr>
        <w:pStyle w:val="ListParagraph"/>
      </w:pPr>
      <w:r>
        <w:t xml:space="preserve">A </w:t>
      </w:r>
      <w:r w:rsidR="00667888">
        <w:t>Duration Cost</w:t>
      </w:r>
      <w:r>
        <w:t xml:space="preserve"> is a Trip Cost.</w:t>
      </w:r>
      <w:r w:rsidR="00667888">
        <w:br/>
        <w:t>A duration cost has an associated cost in terms of duration; e.g. the length of time to perform the trip or trip segment</w:t>
      </w:r>
      <w:r w:rsidR="00667888">
        <w:br/>
        <w:t>A duration cost may have an associated monetary cost</w:t>
      </w:r>
      <w:r w:rsidR="00F5508C">
        <w:t xml:space="preserve"> (valuation)</w:t>
      </w:r>
      <w:r w:rsidR="00667888">
        <w:t>; e.g. the monetary cost applied to the length of time taken to perform the trip or trip cost.</w:t>
      </w:r>
    </w:p>
    <w:p w14:paraId="0D0B9F3A" w14:textId="77777777" w:rsidR="00806205" w:rsidRDefault="00806205" w:rsidP="009E4A69">
      <w:pPr>
        <w:pStyle w:val="ListParagraph"/>
      </w:pPr>
      <w:r>
        <w:t>A Distance is a Trip Cost</w:t>
      </w:r>
      <w:r w:rsidR="00F5508C">
        <w:br/>
        <w:t>A distance has an associated cost in terms of the distance travelled.</w:t>
      </w:r>
      <w:r w:rsidR="00F5508C">
        <w:br/>
        <w:t>It may also have an associated monetary cost (valuation)</w:t>
      </w:r>
    </w:p>
    <w:p w14:paraId="11E8192A" w14:textId="77777777" w:rsidR="00806205" w:rsidRDefault="00806205" w:rsidP="009E4A69">
      <w:pPr>
        <w:pStyle w:val="ListParagraph"/>
      </w:pPr>
      <w:r>
        <w:lastRenderedPageBreak/>
        <w:t>An Environmental Cost is a Trip Cost</w:t>
      </w:r>
    </w:p>
    <w:p w14:paraId="101A105D" w14:textId="77777777" w:rsidR="00806205" w:rsidRPr="00E91E39" w:rsidRDefault="00806205" w:rsidP="009E4A69">
      <w:pPr>
        <w:pStyle w:val="ListParagraph"/>
      </w:pPr>
      <w:r>
        <w:t>A Vehicle Cost is a Trip Cost</w:t>
      </w:r>
    </w:p>
    <w:tbl>
      <w:tblPr>
        <w:tblStyle w:val="TableGrid"/>
        <w:tblpPr w:leftFromText="180" w:rightFromText="180" w:vertAnchor="text" w:horzAnchor="margin" w:tblpY="128"/>
        <w:tblW w:w="0" w:type="auto"/>
        <w:tblLook w:val="04A0" w:firstRow="1" w:lastRow="0" w:firstColumn="1" w:lastColumn="0" w:noHBand="0" w:noVBand="1"/>
      </w:tblPr>
      <w:tblGrid>
        <w:gridCol w:w="2122"/>
        <w:gridCol w:w="2549"/>
        <w:gridCol w:w="4679"/>
      </w:tblGrid>
      <w:tr w:rsidR="00333D45" w14:paraId="0EC93395" w14:textId="77777777" w:rsidTr="00333D45">
        <w:trPr>
          <w:cantSplit/>
        </w:trPr>
        <w:tc>
          <w:tcPr>
            <w:tcW w:w="2126" w:type="dxa"/>
            <w:shd w:val="clear" w:color="auto" w:fill="00FFFF"/>
          </w:tcPr>
          <w:p w14:paraId="52F28ACA" w14:textId="77777777" w:rsidR="00333D45" w:rsidRDefault="00333D45" w:rsidP="00333D45">
            <w:r>
              <w:t>Object</w:t>
            </w:r>
          </w:p>
        </w:tc>
        <w:tc>
          <w:tcPr>
            <w:tcW w:w="2564" w:type="dxa"/>
            <w:shd w:val="clear" w:color="auto" w:fill="00FFFF"/>
          </w:tcPr>
          <w:p w14:paraId="3DC33A67" w14:textId="77777777" w:rsidR="00333D45" w:rsidRDefault="00333D45" w:rsidP="00333D45">
            <w:r>
              <w:t>Property</w:t>
            </w:r>
          </w:p>
        </w:tc>
        <w:tc>
          <w:tcPr>
            <w:tcW w:w="4886" w:type="dxa"/>
            <w:shd w:val="clear" w:color="auto" w:fill="00FFFF"/>
          </w:tcPr>
          <w:p w14:paraId="05A46527" w14:textId="77777777" w:rsidR="00333D45" w:rsidRDefault="00333D45" w:rsidP="00333D45">
            <w:r>
              <w:t>Value</w:t>
            </w:r>
          </w:p>
        </w:tc>
      </w:tr>
      <w:tr w:rsidR="00B85A48" w14:paraId="671F68C1" w14:textId="77777777" w:rsidTr="00333D45">
        <w:trPr>
          <w:cantSplit/>
        </w:trPr>
        <w:tc>
          <w:tcPr>
            <w:tcW w:w="2126" w:type="dxa"/>
            <w:vMerge w:val="restart"/>
          </w:tcPr>
          <w:p w14:paraId="57CC8743" w14:textId="77777777" w:rsidR="00B85A48" w:rsidRDefault="00B85A48" w:rsidP="00B3604C">
            <w:r>
              <w:t>TripCost</w:t>
            </w:r>
          </w:p>
        </w:tc>
        <w:tc>
          <w:tcPr>
            <w:tcW w:w="2564" w:type="dxa"/>
          </w:tcPr>
          <w:p w14:paraId="5C6DEEA7" w14:textId="77777777" w:rsidR="00B85A48" w:rsidRDefault="00B85A48" w:rsidP="00B3604C">
            <w:r>
              <w:t>hasMonetaryCost</w:t>
            </w:r>
          </w:p>
        </w:tc>
        <w:tc>
          <w:tcPr>
            <w:tcW w:w="4886" w:type="dxa"/>
          </w:tcPr>
          <w:p w14:paraId="00696A4B" w14:textId="6C57B333" w:rsidR="00B85A48" w:rsidRDefault="00B85A48" w:rsidP="00B3604C">
            <w:r>
              <w:t xml:space="preserve">only </w:t>
            </w:r>
            <w:r w:rsidR="00FC58CF">
              <w:t>om</w:t>
            </w:r>
            <w:r>
              <w:t>:MonetaryValue</w:t>
            </w:r>
          </w:p>
        </w:tc>
      </w:tr>
      <w:tr w:rsidR="00B85A48" w14:paraId="4708EDBD" w14:textId="77777777" w:rsidTr="00333D45">
        <w:trPr>
          <w:cantSplit/>
        </w:trPr>
        <w:tc>
          <w:tcPr>
            <w:tcW w:w="2126" w:type="dxa"/>
            <w:vMerge/>
          </w:tcPr>
          <w:p w14:paraId="3B02A615" w14:textId="77777777" w:rsidR="00B85A48" w:rsidRDefault="00B85A48" w:rsidP="00B3604C"/>
        </w:tc>
        <w:tc>
          <w:tcPr>
            <w:tcW w:w="2564" w:type="dxa"/>
          </w:tcPr>
          <w:p w14:paraId="6FAA400E" w14:textId="77777777" w:rsidR="00B85A48" w:rsidRDefault="00B85A48" w:rsidP="00B3604C">
            <w:r>
              <w:t>tripCostOf</w:t>
            </w:r>
          </w:p>
        </w:tc>
        <w:tc>
          <w:tcPr>
            <w:tcW w:w="4886" w:type="dxa"/>
          </w:tcPr>
          <w:p w14:paraId="71683D6A" w14:textId="77777777" w:rsidR="00B85A48" w:rsidRDefault="00B85A48" w:rsidP="00B3604C">
            <w:r>
              <w:t>only (trip:Tour or trip:Trip or trip:TripSegment)</w:t>
            </w:r>
          </w:p>
        </w:tc>
      </w:tr>
      <w:tr w:rsidR="00B85A48" w14:paraId="4C28E4E3" w14:textId="77777777" w:rsidTr="00333D45">
        <w:trPr>
          <w:cantSplit/>
        </w:trPr>
        <w:tc>
          <w:tcPr>
            <w:tcW w:w="2126" w:type="dxa"/>
            <w:vMerge w:val="restart"/>
          </w:tcPr>
          <w:p w14:paraId="3C954A98" w14:textId="77777777" w:rsidR="00B85A48" w:rsidRPr="00BC5636" w:rsidRDefault="00B85A48" w:rsidP="00B85A48">
            <w:r>
              <w:t>DurationCost</w:t>
            </w:r>
          </w:p>
        </w:tc>
        <w:tc>
          <w:tcPr>
            <w:tcW w:w="2564" w:type="dxa"/>
          </w:tcPr>
          <w:p w14:paraId="465B8861" w14:textId="77777777" w:rsidR="00B85A48" w:rsidRDefault="00B85A48" w:rsidP="00B85A48">
            <w:r>
              <w:t>subclassOf</w:t>
            </w:r>
          </w:p>
        </w:tc>
        <w:tc>
          <w:tcPr>
            <w:tcW w:w="4886" w:type="dxa"/>
          </w:tcPr>
          <w:p w14:paraId="408BBEF0" w14:textId="77777777" w:rsidR="00B85A48" w:rsidRDefault="00B85A48" w:rsidP="00B85A48">
            <w:r>
              <w:t>TripCost</w:t>
            </w:r>
          </w:p>
        </w:tc>
      </w:tr>
      <w:tr w:rsidR="00B85A48" w14:paraId="12CB4FAE" w14:textId="77777777" w:rsidTr="00333D45">
        <w:trPr>
          <w:cantSplit/>
        </w:trPr>
        <w:tc>
          <w:tcPr>
            <w:tcW w:w="2126" w:type="dxa"/>
            <w:vMerge/>
          </w:tcPr>
          <w:p w14:paraId="57E1C14A" w14:textId="77777777" w:rsidR="00B85A48" w:rsidRDefault="00B85A48" w:rsidP="00B85A48"/>
        </w:tc>
        <w:tc>
          <w:tcPr>
            <w:tcW w:w="2564" w:type="dxa"/>
          </w:tcPr>
          <w:p w14:paraId="0AC11225" w14:textId="77777777" w:rsidR="00B85A48" w:rsidRDefault="00B85A48" w:rsidP="00B85A48">
            <w:r>
              <w:t>hasDurationCost</w:t>
            </w:r>
          </w:p>
        </w:tc>
        <w:tc>
          <w:tcPr>
            <w:tcW w:w="4886" w:type="dxa"/>
          </w:tcPr>
          <w:p w14:paraId="2BE1DC40" w14:textId="77777777" w:rsidR="00B85A48" w:rsidRDefault="00B85A48" w:rsidP="00B85A48">
            <w:r>
              <w:t>only time:DurationDescription</w:t>
            </w:r>
          </w:p>
        </w:tc>
      </w:tr>
      <w:tr w:rsidR="00B85A48" w14:paraId="7EB8F86C" w14:textId="77777777" w:rsidTr="00333D45">
        <w:trPr>
          <w:cantSplit/>
        </w:trPr>
        <w:tc>
          <w:tcPr>
            <w:tcW w:w="2126" w:type="dxa"/>
            <w:vMerge w:val="restart"/>
          </w:tcPr>
          <w:p w14:paraId="1CBC842E" w14:textId="77777777" w:rsidR="00B85A48" w:rsidRDefault="00B85A48" w:rsidP="00B85A48">
            <w:r>
              <w:t>DistanceCost</w:t>
            </w:r>
          </w:p>
        </w:tc>
        <w:tc>
          <w:tcPr>
            <w:tcW w:w="2564" w:type="dxa"/>
          </w:tcPr>
          <w:p w14:paraId="07279482" w14:textId="77777777" w:rsidR="00B85A48" w:rsidRDefault="00B85A48" w:rsidP="00B85A48">
            <w:r>
              <w:t>subclassOf</w:t>
            </w:r>
          </w:p>
        </w:tc>
        <w:tc>
          <w:tcPr>
            <w:tcW w:w="4886" w:type="dxa"/>
          </w:tcPr>
          <w:p w14:paraId="1478F0C2" w14:textId="77777777" w:rsidR="00B85A48" w:rsidRDefault="00B85A48" w:rsidP="00B85A48">
            <w:r>
              <w:t>TripCost</w:t>
            </w:r>
          </w:p>
        </w:tc>
      </w:tr>
      <w:tr w:rsidR="00B85A48" w14:paraId="61CC73F7" w14:textId="77777777" w:rsidTr="00333D45">
        <w:trPr>
          <w:cantSplit/>
        </w:trPr>
        <w:tc>
          <w:tcPr>
            <w:tcW w:w="2126" w:type="dxa"/>
            <w:vMerge/>
          </w:tcPr>
          <w:p w14:paraId="191F3F0C" w14:textId="77777777" w:rsidR="00B85A48" w:rsidRDefault="00B85A48" w:rsidP="00B85A48"/>
        </w:tc>
        <w:tc>
          <w:tcPr>
            <w:tcW w:w="2564" w:type="dxa"/>
          </w:tcPr>
          <w:p w14:paraId="5EC273EB" w14:textId="77777777" w:rsidR="00B85A48" w:rsidRDefault="00B85A48" w:rsidP="00B85A48">
            <w:r>
              <w:t>hasDistanceCost</w:t>
            </w:r>
          </w:p>
        </w:tc>
        <w:tc>
          <w:tcPr>
            <w:tcW w:w="4886" w:type="dxa"/>
          </w:tcPr>
          <w:p w14:paraId="64E5DFED" w14:textId="7B828ECE" w:rsidR="00B85A48" w:rsidRDefault="00B85A48" w:rsidP="00B85A48">
            <w:r>
              <w:t>only om:</w:t>
            </w:r>
            <w:r w:rsidR="00FC58CF">
              <w:t>length or om:MonetaryValue</w:t>
            </w:r>
          </w:p>
        </w:tc>
      </w:tr>
      <w:tr w:rsidR="00B85A48" w14:paraId="5CC8924E" w14:textId="77777777" w:rsidTr="00333D45">
        <w:trPr>
          <w:cantSplit/>
        </w:trPr>
        <w:tc>
          <w:tcPr>
            <w:tcW w:w="2126" w:type="dxa"/>
            <w:vMerge w:val="restart"/>
          </w:tcPr>
          <w:p w14:paraId="7B89C802" w14:textId="77777777" w:rsidR="00B85A48" w:rsidRDefault="00B85A48" w:rsidP="00B85A48">
            <w:r>
              <w:t>EnvironmentalCost</w:t>
            </w:r>
          </w:p>
        </w:tc>
        <w:tc>
          <w:tcPr>
            <w:tcW w:w="2564" w:type="dxa"/>
          </w:tcPr>
          <w:p w14:paraId="6FCAE98A" w14:textId="77777777" w:rsidR="00B85A48" w:rsidRDefault="00B85A48" w:rsidP="00B85A48">
            <w:r>
              <w:t>subclassOf</w:t>
            </w:r>
          </w:p>
        </w:tc>
        <w:tc>
          <w:tcPr>
            <w:tcW w:w="4886" w:type="dxa"/>
          </w:tcPr>
          <w:p w14:paraId="566E33DD" w14:textId="77777777" w:rsidR="00B85A48" w:rsidRDefault="00B85A48" w:rsidP="00B85A48">
            <w:r>
              <w:t>TripCost</w:t>
            </w:r>
          </w:p>
        </w:tc>
      </w:tr>
      <w:tr w:rsidR="00B85A48" w14:paraId="2001564A" w14:textId="77777777" w:rsidTr="00333D45">
        <w:trPr>
          <w:cantSplit/>
        </w:trPr>
        <w:tc>
          <w:tcPr>
            <w:tcW w:w="2126" w:type="dxa"/>
            <w:vMerge/>
          </w:tcPr>
          <w:p w14:paraId="15A19F31" w14:textId="77777777" w:rsidR="00B85A48" w:rsidRDefault="00B85A48" w:rsidP="00B85A48"/>
        </w:tc>
        <w:tc>
          <w:tcPr>
            <w:tcW w:w="2564" w:type="dxa"/>
          </w:tcPr>
          <w:p w14:paraId="7464E101" w14:textId="77777777" w:rsidR="00B85A48" w:rsidRDefault="00B85A48" w:rsidP="00B85A48">
            <w:r>
              <w:t>hasEnvironmentalCost</w:t>
            </w:r>
          </w:p>
        </w:tc>
        <w:tc>
          <w:tcPr>
            <w:tcW w:w="4886" w:type="dxa"/>
          </w:tcPr>
          <w:p w14:paraId="5D18EB22" w14:textId="77777777" w:rsidR="00B85A48" w:rsidRDefault="00B85A48" w:rsidP="00B85A48">
            <w:r>
              <w:t>only CarbonEmissions</w:t>
            </w:r>
          </w:p>
        </w:tc>
      </w:tr>
      <w:tr w:rsidR="00B85A48" w14:paraId="626E63AA" w14:textId="77777777" w:rsidTr="00333D45">
        <w:trPr>
          <w:cantSplit/>
        </w:trPr>
        <w:tc>
          <w:tcPr>
            <w:tcW w:w="2126" w:type="dxa"/>
          </w:tcPr>
          <w:p w14:paraId="6E580DAD" w14:textId="77777777" w:rsidR="00B85A48" w:rsidRDefault="00B85A48" w:rsidP="00B85A48">
            <w:r>
              <w:t>VehicleCost</w:t>
            </w:r>
          </w:p>
        </w:tc>
        <w:tc>
          <w:tcPr>
            <w:tcW w:w="2564" w:type="dxa"/>
          </w:tcPr>
          <w:p w14:paraId="431199E9" w14:textId="77777777" w:rsidR="00B85A48" w:rsidRDefault="00B85A48" w:rsidP="00B85A48">
            <w:r>
              <w:t>subclassOf</w:t>
            </w:r>
          </w:p>
        </w:tc>
        <w:tc>
          <w:tcPr>
            <w:tcW w:w="4886" w:type="dxa"/>
          </w:tcPr>
          <w:p w14:paraId="154A676C" w14:textId="77777777" w:rsidR="00B85A48" w:rsidRDefault="00B85A48" w:rsidP="00B85A48">
            <w:r>
              <w:t>TripCost</w:t>
            </w:r>
          </w:p>
        </w:tc>
      </w:tr>
    </w:tbl>
    <w:p w14:paraId="3FF24AE6" w14:textId="77777777" w:rsidR="001C4E8E" w:rsidRDefault="001C4E8E" w:rsidP="00806205">
      <w:pPr>
        <w:rPr>
          <w:b/>
        </w:rPr>
      </w:pPr>
    </w:p>
    <w:p w14:paraId="4D3020BC" w14:textId="77777777" w:rsidR="00806205" w:rsidRDefault="00B3604C" w:rsidP="00806205">
      <w:pPr>
        <w:rPr>
          <w:b/>
        </w:rPr>
      </w:pPr>
      <w:r>
        <w:rPr>
          <w:b/>
        </w:rPr>
        <w:t>Reused Ontologies:</w:t>
      </w:r>
    </w:p>
    <w:p w14:paraId="4A64BB91" w14:textId="77777777" w:rsidR="00B13565" w:rsidRDefault="00B3604C" w:rsidP="001D3F17">
      <w:pPr>
        <w:pStyle w:val="ListParagraph"/>
        <w:numPr>
          <w:ilvl w:val="0"/>
          <w:numId w:val="4"/>
        </w:numPr>
      </w:pPr>
      <w:r>
        <w:t xml:space="preserve">iCity-Trip </w:t>
      </w:r>
    </w:p>
    <w:p w14:paraId="157C7967" w14:textId="77777777" w:rsidR="00B13565" w:rsidRDefault="00B13565" w:rsidP="00B13565">
      <w:pPr>
        <w:pStyle w:val="Heading2"/>
      </w:pPr>
      <w:bookmarkStart w:id="154" w:name="_Toc41911395"/>
      <w:r>
        <w:t>Urban System Ontology</w:t>
      </w:r>
      <w:bookmarkEnd w:id="154"/>
    </w:p>
    <w:p w14:paraId="634A2215" w14:textId="38474742" w:rsidR="00D479C9" w:rsidRPr="00D479C9" w:rsidRDefault="0089518D" w:rsidP="00D479C9">
      <w:pPr>
        <w:rPr>
          <w:i/>
        </w:rPr>
      </w:pPr>
      <w:r>
        <w:rPr>
          <w:i/>
        </w:rPr>
        <w:t>http://ontology.eil.utoronto.ca/icity/</w:t>
      </w:r>
      <w:r w:rsidR="00D479C9" w:rsidRPr="00D479C9">
        <w:rPr>
          <w:i/>
        </w:rPr>
        <w:t>UrbanSystem</w:t>
      </w:r>
      <w:r w:rsidR="00AC0B4C">
        <w:rPr>
          <w:i/>
        </w:rPr>
        <w:t>.owl</w:t>
      </w:r>
    </w:p>
    <w:p w14:paraId="2E0A6C47" w14:textId="77777777" w:rsidR="009D085B" w:rsidRPr="009D085B" w:rsidRDefault="009D085B" w:rsidP="009D085B">
      <w:pPr>
        <w:rPr>
          <w:b/>
        </w:rPr>
      </w:pPr>
      <w:r>
        <w:rPr>
          <w:b/>
        </w:rPr>
        <w:t>Namespace: urbansys</w:t>
      </w:r>
    </w:p>
    <w:p w14:paraId="60E8A1CE" w14:textId="3E33B657" w:rsidR="00FD13F5" w:rsidRDefault="00FD13F5" w:rsidP="00FD13F5">
      <w:bookmarkStart w:id="155" w:name="_Ref468171950"/>
      <w:r>
        <w:t xml:space="preserve">Earlier in this report, we recognized that the urban system covers many different concepts, thus motivating the design of the preceding, so-called generic ontologies. However, it must be </w:t>
      </w:r>
      <w:r>
        <w:lastRenderedPageBreak/>
        <w:t>recognized that in isolation, these concepts do not effectively capture the urban system. The urban system not only includes these concepts, but relationships between them. The Urban System Ontology extends all of the previously defined ontologies in order to capture the relationships between them, in the context of the urban system.</w:t>
      </w:r>
    </w:p>
    <w:p w14:paraId="579436A6" w14:textId="62398AD2" w:rsidR="00FD13F5" w:rsidRDefault="00FD13F5" w:rsidP="001D3F17">
      <w:pPr>
        <w:pStyle w:val="ListParagraph"/>
        <w:numPr>
          <w:ilvl w:val="0"/>
          <w:numId w:val="5"/>
        </w:numPr>
      </w:pPr>
      <w:r>
        <w:t xml:space="preserve">A Person may be a </w:t>
      </w:r>
      <w:r w:rsidRPr="00985FB1">
        <w:rPr>
          <w:b/>
        </w:rPr>
        <w:t>member of</w:t>
      </w:r>
      <w:r>
        <w:t xml:space="preserve"> a Family and/or a Household.</w:t>
      </w:r>
      <w:r>
        <w:br/>
        <w:t>A Person may work for another Person, or some Organization</w:t>
      </w:r>
      <w:r w:rsidR="007026A8">
        <w:t>, or be enrolled at some Educational Institution</w:t>
      </w:r>
      <w:r>
        <w:t>.</w:t>
      </w:r>
      <w:r>
        <w:br/>
        <w:t xml:space="preserve">A Person may </w:t>
      </w:r>
      <w:r w:rsidRPr="008F1630">
        <w:rPr>
          <w:b/>
        </w:rPr>
        <w:t>have access to</w:t>
      </w:r>
      <w:r>
        <w:t xml:space="preserve"> some </w:t>
      </w:r>
      <w:r w:rsidRPr="005565E5">
        <w:rPr>
          <w:b/>
        </w:rPr>
        <w:t>Vehicle</w:t>
      </w:r>
      <w:r>
        <w:t>.</w:t>
      </w:r>
      <w:r>
        <w:br/>
        <w:t xml:space="preserve">A Person may </w:t>
      </w:r>
      <w:r>
        <w:rPr>
          <w:b/>
        </w:rPr>
        <w:t>have access to</w:t>
      </w:r>
      <w:r>
        <w:t xml:space="preserve"> some </w:t>
      </w:r>
      <w:r>
        <w:rPr>
          <w:b/>
        </w:rPr>
        <w:t>Bicycle</w:t>
      </w:r>
      <w:r>
        <w:t>.</w:t>
      </w:r>
      <w:r>
        <w:br/>
        <w:t xml:space="preserve">A Person has a </w:t>
      </w:r>
      <w:r w:rsidRPr="00131B2A">
        <w:rPr>
          <w:b/>
        </w:rPr>
        <w:t>Schedule</w:t>
      </w:r>
      <w:r>
        <w:t xml:space="preserve"> for a given point (period) in time.</w:t>
      </w:r>
    </w:p>
    <w:p w14:paraId="6C015DD6" w14:textId="77777777" w:rsidR="00FD13F5" w:rsidRPr="00386539" w:rsidRDefault="00FD13F5" w:rsidP="001D3F17">
      <w:pPr>
        <w:pStyle w:val="ListParagraph"/>
        <w:numPr>
          <w:ilvl w:val="0"/>
          <w:numId w:val="5"/>
        </w:numPr>
      </w:pPr>
      <w:r>
        <w:t>A Schedule is a plan for some Activity to occur at/over some point in time.</w:t>
      </w:r>
    </w:p>
    <w:p w14:paraId="0B79CB4A" w14:textId="77777777" w:rsidR="00FD13F5" w:rsidRDefault="00FD13F5" w:rsidP="001D3F17">
      <w:pPr>
        <w:pStyle w:val="ListParagraph"/>
        <w:numPr>
          <w:ilvl w:val="0"/>
          <w:numId w:val="5"/>
        </w:numPr>
      </w:pPr>
      <w:r>
        <w:t xml:space="preserve">A Family </w:t>
      </w:r>
      <w:r w:rsidRPr="00DB4DAA">
        <w:rPr>
          <w:b/>
        </w:rPr>
        <w:t>has members</w:t>
      </w:r>
      <w:r>
        <w:t xml:space="preserve"> who are Persons, and who are related via the has-spouse or has-child properties.</w:t>
      </w:r>
    </w:p>
    <w:p w14:paraId="5A7882C3" w14:textId="77777777" w:rsidR="00FD13F5" w:rsidRDefault="00FD13F5" w:rsidP="001D3F17">
      <w:pPr>
        <w:pStyle w:val="ListParagraph"/>
        <w:numPr>
          <w:ilvl w:val="0"/>
          <w:numId w:val="5"/>
        </w:numPr>
      </w:pPr>
      <w:r>
        <w:t xml:space="preserve">A Household has one or more Persons as </w:t>
      </w:r>
      <w:r w:rsidRPr="006B3727">
        <w:rPr>
          <w:b/>
        </w:rPr>
        <w:t>members</w:t>
      </w:r>
      <w:r>
        <w:t>.</w:t>
      </w:r>
      <w:r w:rsidR="007F6AE3">
        <w:t xml:space="preserve"> We do not make any commitment regarding the identity of the Persons, and in fact a Person may belong to more than one Household.</w:t>
      </w:r>
    </w:p>
    <w:p w14:paraId="5C3D6B79" w14:textId="77777777" w:rsidR="00FD13F5" w:rsidRDefault="00FD13F5" w:rsidP="001D3F17">
      <w:pPr>
        <w:pStyle w:val="ListParagraph"/>
        <w:numPr>
          <w:ilvl w:val="0"/>
          <w:numId w:val="5"/>
        </w:numPr>
      </w:pPr>
      <w:r>
        <w:t xml:space="preserve">A Dwelling Unit is </w:t>
      </w:r>
      <w:r>
        <w:rPr>
          <w:b/>
        </w:rPr>
        <w:t xml:space="preserve">located in some </w:t>
      </w:r>
      <w:r w:rsidRPr="00D00910">
        <w:rPr>
          <w:b/>
        </w:rPr>
        <w:t>Building</w:t>
      </w:r>
      <w:r>
        <w:rPr>
          <w:b/>
        </w:rPr>
        <w:t xml:space="preserve"> </w:t>
      </w:r>
      <w:r>
        <w:t>(e.g. House, Apartment,...)</w:t>
      </w:r>
    </w:p>
    <w:p w14:paraId="3B50EBBB" w14:textId="77777777" w:rsidR="00FD13F5" w:rsidRDefault="00FD13F5" w:rsidP="001D3F17">
      <w:pPr>
        <w:pStyle w:val="ListParagraph"/>
        <w:numPr>
          <w:ilvl w:val="0"/>
          <w:numId w:val="5"/>
        </w:numPr>
      </w:pPr>
      <w:r>
        <w:t>An Organization must have at least 2 Person(s) as members(s).</w:t>
      </w:r>
    </w:p>
    <w:p w14:paraId="2A70388E" w14:textId="77777777" w:rsidR="00FD13F5" w:rsidRDefault="00FD13F5" w:rsidP="001D3F17">
      <w:pPr>
        <w:pStyle w:val="ListParagraph"/>
        <w:numPr>
          <w:ilvl w:val="0"/>
          <w:numId w:val="5"/>
        </w:numPr>
      </w:pPr>
      <w:r>
        <w:t>A Firm or a Business Establishment may have a Person as an employee</w:t>
      </w:r>
    </w:p>
    <w:p w14:paraId="2E366E56" w14:textId="77777777" w:rsidR="00FD13F5" w:rsidRDefault="00FD13F5" w:rsidP="001D3F17">
      <w:pPr>
        <w:pStyle w:val="ListParagraph"/>
        <w:numPr>
          <w:ilvl w:val="0"/>
          <w:numId w:val="5"/>
        </w:numPr>
      </w:pPr>
      <w:r>
        <w:t>An Employee is a type of Person(s).</w:t>
      </w:r>
    </w:p>
    <w:p w14:paraId="7933AF68" w14:textId="77777777" w:rsidR="00FD13F5" w:rsidRDefault="00FD13F5" w:rsidP="001D3F17">
      <w:pPr>
        <w:pStyle w:val="ListParagraph"/>
        <w:numPr>
          <w:ilvl w:val="0"/>
          <w:numId w:val="5"/>
        </w:numPr>
      </w:pPr>
      <w:r>
        <w:t>Occupation: An Occupation</w:t>
      </w:r>
      <w:r w:rsidRPr="00AA0C85">
        <w:rPr>
          <w:b/>
        </w:rPr>
        <w:t xml:space="preserve"> is performed by </w:t>
      </w:r>
      <w:r>
        <w:t>some Person.</w:t>
      </w:r>
      <w:r>
        <w:br/>
        <w:t>An Occupation has a type (e.g. sales, skilled trades)</w:t>
      </w:r>
    </w:p>
    <w:p w14:paraId="4EDD24A3" w14:textId="77777777" w:rsidR="00FD13F5" w:rsidRDefault="00FD13F5" w:rsidP="001D3F17">
      <w:pPr>
        <w:pStyle w:val="ListParagraph"/>
        <w:numPr>
          <w:ilvl w:val="0"/>
          <w:numId w:val="5"/>
        </w:numPr>
      </w:pPr>
      <w:r>
        <w:t>A Building may be located on some Parcel of land (this is an invariant property of any building).</w:t>
      </w:r>
      <w:r>
        <w:br/>
        <w:t xml:space="preserve">A Building </w:t>
      </w:r>
      <w:r w:rsidRPr="00F46BD1">
        <w:rPr>
          <w:b/>
        </w:rPr>
        <w:t>has an owner</w:t>
      </w:r>
      <w:r>
        <w:t>, which may be a Persons or some Organization.</w:t>
      </w:r>
      <w:r>
        <w:br/>
        <w:t xml:space="preserve">A Building </w:t>
      </w:r>
      <w:r w:rsidRPr="002010DA">
        <w:rPr>
          <w:b/>
        </w:rPr>
        <w:t>has occupants</w:t>
      </w:r>
      <w:r>
        <w:t>, which may or may not be the same Persons or Firm who own it.</w:t>
      </w:r>
      <w:r>
        <w:br/>
        <w:t xml:space="preserve">A Building may </w:t>
      </w:r>
      <w:r w:rsidRPr="00B2298F">
        <w:rPr>
          <w:b/>
        </w:rPr>
        <w:t>provide</w:t>
      </w:r>
      <w:r>
        <w:t xml:space="preserve"> some </w:t>
      </w:r>
      <w:r w:rsidRPr="00B2298F">
        <w:rPr>
          <w:b/>
        </w:rPr>
        <w:t>Parking</w:t>
      </w:r>
      <w:r>
        <w:t>.</w:t>
      </w:r>
    </w:p>
    <w:p w14:paraId="14D364CC" w14:textId="77777777" w:rsidR="00FD13F5" w:rsidRDefault="00FD13F5" w:rsidP="001D3F17">
      <w:pPr>
        <w:pStyle w:val="ListParagraph"/>
        <w:numPr>
          <w:ilvl w:val="0"/>
          <w:numId w:val="5"/>
        </w:numPr>
      </w:pPr>
      <w:r>
        <w:t xml:space="preserve">A Building Unit may be </w:t>
      </w:r>
      <w:r w:rsidRPr="00841272">
        <w:rPr>
          <w:b/>
        </w:rPr>
        <w:t>occupied by</w:t>
      </w:r>
      <w:r>
        <w:t xml:space="preserve"> some Persons or Organization.</w:t>
      </w:r>
      <w:r>
        <w:br/>
        <w:t xml:space="preserve">A Building Unit may be </w:t>
      </w:r>
      <w:r w:rsidRPr="00841272">
        <w:rPr>
          <w:b/>
        </w:rPr>
        <w:t>provide some Parking</w:t>
      </w:r>
      <w:r>
        <w:t>.</w:t>
      </w:r>
    </w:p>
    <w:p w14:paraId="0CCEA8F3" w14:textId="5C328539" w:rsidR="00FD13F5" w:rsidRDefault="00FD13F5" w:rsidP="001D3F17">
      <w:pPr>
        <w:pStyle w:val="ListParagraph"/>
        <w:numPr>
          <w:ilvl w:val="0"/>
          <w:numId w:val="5"/>
        </w:numPr>
      </w:pPr>
      <w:r>
        <w:lastRenderedPageBreak/>
        <w:t xml:space="preserve">A Vehicle may be </w:t>
      </w:r>
      <w:r w:rsidRPr="002A2C7E">
        <w:rPr>
          <w:b/>
        </w:rPr>
        <w:t>occupied by</w:t>
      </w:r>
      <w:r>
        <w:t xml:space="preserve"> at least one </w:t>
      </w:r>
      <w:r w:rsidR="009E1DC8">
        <w:t>Person</w:t>
      </w:r>
      <w:r>
        <w:t>, and some cargo.</w:t>
      </w:r>
      <w:r>
        <w:br/>
        <w:t xml:space="preserve">A Vehicle is </w:t>
      </w:r>
      <w:r w:rsidRPr="002A2C7E">
        <w:rPr>
          <w:b/>
        </w:rPr>
        <w:t xml:space="preserve">owned by </w:t>
      </w:r>
      <w:r>
        <w:t>some Person(s) or Firm.</w:t>
      </w:r>
      <w:r w:rsidR="00FE4987">
        <w:br/>
        <w:t xml:space="preserve">A Vehicle has some associated </w:t>
      </w:r>
      <w:r w:rsidR="00FE4987" w:rsidRPr="00FE4987">
        <w:rPr>
          <w:b/>
        </w:rPr>
        <w:t>Mode</w:t>
      </w:r>
      <w:r w:rsidR="00FE4987">
        <w:t>.</w:t>
      </w:r>
    </w:p>
    <w:p w14:paraId="6F3426A6" w14:textId="77777777" w:rsidR="00FD13F5" w:rsidRDefault="00FD13F5" w:rsidP="001D3F17">
      <w:pPr>
        <w:pStyle w:val="ListParagraph"/>
        <w:numPr>
          <w:ilvl w:val="0"/>
          <w:numId w:val="5"/>
        </w:numPr>
      </w:pPr>
      <w:r>
        <w:t>Occupant: An occupant is a Person who is occupying a Vehicle during transit.</w:t>
      </w:r>
      <w:r>
        <w:br/>
        <w:t>An Occupant may be a Driver or a Passenger</w:t>
      </w:r>
    </w:p>
    <w:p w14:paraId="3EBBAD3C" w14:textId="77777777" w:rsidR="00FD13F5" w:rsidRDefault="00FD13F5" w:rsidP="001D3F17">
      <w:pPr>
        <w:pStyle w:val="ListParagraph"/>
        <w:numPr>
          <w:ilvl w:val="0"/>
          <w:numId w:val="5"/>
        </w:numPr>
      </w:pPr>
      <w:r>
        <w:t>Cargo: A Cargo is some Thing that is not a Person and is occupying a Vehicle during transit.</w:t>
      </w:r>
    </w:p>
    <w:p w14:paraId="40F1A53F" w14:textId="77777777" w:rsidR="00FD13F5" w:rsidRDefault="00FD13F5" w:rsidP="001D3F17">
      <w:pPr>
        <w:pStyle w:val="ListParagraph"/>
        <w:numPr>
          <w:ilvl w:val="0"/>
          <w:numId w:val="5"/>
        </w:numPr>
      </w:pPr>
      <w:r>
        <w:t>An</w:t>
      </w:r>
      <w:r w:rsidRPr="001859D3">
        <w:t xml:space="preserve"> </w:t>
      </w:r>
      <w:r w:rsidRPr="001859D3">
        <w:rPr>
          <w:i/>
          <w:iCs/>
        </w:rPr>
        <w:t xml:space="preserve">entire </w:t>
      </w:r>
      <w:r w:rsidRPr="001859D3">
        <w:t>Arc is accessible by a single set of Mode(s).</w:t>
      </w:r>
    </w:p>
    <w:p w14:paraId="115D428C" w14:textId="77777777" w:rsidR="00FD13F5" w:rsidRDefault="00FD13F5" w:rsidP="001D3F17">
      <w:pPr>
        <w:pStyle w:val="ListParagraph"/>
        <w:numPr>
          <w:ilvl w:val="0"/>
          <w:numId w:val="5"/>
        </w:numPr>
      </w:pPr>
      <w:r>
        <w:t>A Road Segment is accessed by</w:t>
      </w:r>
      <w:r w:rsidRPr="001859D3">
        <w:t xml:space="preserve"> so</w:t>
      </w:r>
      <w:r>
        <w:t>me Arc(s) with modes that are not water, air, or rail.</w:t>
      </w:r>
    </w:p>
    <w:p w14:paraId="41CEB479" w14:textId="77777777" w:rsidR="00FD13F5" w:rsidRDefault="00FD13F5" w:rsidP="001D3F17">
      <w:pPr>
        <w:pStyle w:val="ListParagraph"/>
        <w:numPr>
          <w:ilvl w:val="0"/>
          <w:numId w:val="5"/>
        </w:numPr>
      </w:pPr>
      <w:r>
        <w:t xml:space="preserve">A Parking Area has some </w:t>
      </w:r>
      <w:r w:rsidRPr="001529B8">
        <w:rPr>
          <w:b/>
        </w:rPr>
        <w:t>owner</w:t>
      </w:r>
      <w:r>
        <w:t>.</w:t>
      </w:r>
      <w:r>
        <w:br/>
        <w:t xml:space="preserve">A Parking Area may be </w:t>
      </w:r>
      <w:r w:rsidRPr="007F76CA">
        <w:rPr>
          <w:b/>
        </w:rPr>
        <w:t>occupied by</w:t>
      </w:r>
      <w:r>
        <w:t xml:space="preserve"> some Vehicle (however, it might also be occupied by some debris or activities such as construction).</w:t>
      </w:r>
    </w:p>
    <w:p w14:paraId="31EE67F7" w14:textId="77777777" w:rsidR="00FD13F5" w:rsidRPr="001227F5" w:rsidRDefault="00FD13F5" w:rsidP="001D3F17">
      <w:pPr>
        <w:pStyle w:val="ListParagraph"/>
        <w:numPr>
          <w:ilvl w:val="0"/>
          <w:numId w:val="5"/>
        </w:numPr>
      </w:pPr>
      <w:r>
        <w:t xml:space="preserve">A Parking Policy may </w:t>
      </w:r>
      <w:r w:rsidRPr="006522C8">
        <w:rPr>
          <w:b/>
        </w:rPr>
        <w:t>apply to</w:t>
      </w:r>
      <w:r>
        <w:t xml:space="preserve"> a specific group of Persons or Organizations.</w:t>
      </w:r>
      <w:r>
        <w:br/>
        <w:t xml:space="preserve">A Parking Policy may have a </w:t>
      </w:r>
      <w:r w:rsidRPr="006522C8">
        <w:rPr>
          <w:b/>
        </w:rPr>
        <w:t>vehicle type</w:t>
      </w:r>
      <w:r>
        <w:rPr>
          <w:b/>
        </w:rPr>
        <w:t xml:space="preserve"> </w:t>
      </w:r>
      <w:r w:rsidRPr="006522C8">
        <w:rPr>
          <w:b/>
        </w:rPr>
        <w:t>restriction.</w:t>
      </w:r>
    </w:p>
    <w:p w14:paraId="221738B0" w14:textId="77777777" w:rsidR="00FD13F5" w:rsidRDefault="00FD13F5" w:rsidP="001D3F17">
      <w:pPr>
        <w:pStyle w:val="ListParagraph"/>
        <w:numPr>
          <w:ilvl w:val="0"/>
          <w:numId w:val="5"/>
        </w:numPr>
      </w:pPr>
      <w:r>
        <w:t xml:space="preserve">A TransitSystem may be </w:t>
      </w:r>
      <w:r w:rsidRPr="0049134E">
        <w:rPr>
          <w:b/>
        </w:rPr>
        <w:t>owned by</w:t>
      </w:r>
      <w:r>
        <w:t xml:space="preserve"> some Organization.</w:t>
      </w:r>
    </w:p>
    <w:p w14:paraId="6FE67620" w14:textId="77777777" w:rsidR="00FD13F5" w:rsidRDefault="00FD13F5" w:rsidP="001D3F17">
      <w:pPr>
        <w:pStyle w:val="ListParagraph"/>
        <w:numPr>
          <w:ilvl w:val="0"/>
          <w:numId w:val="5"/>
        </w:numPr>
      </w:pPr>
      <w:r>
        <w:t xml:space="preserve">A Route is </w:t>
      </w:r>
      <w:r w:rsidRPr="009E4A69">
        <w:rPr>
          <w:b/>
        </w:rPr>
        <w:t>executed by</w:t>
      </w:r>
      <w:r>
        <w:t xml:space="preserve"> various Vehicles at different points in time.</w:t>
      </w:r>
    </w:p>
    <w:p w14:paraId="1E774B8B" w14:textId="77777777" w:rsidR="00FD13F5" w:rsidRDefault="00FD13F5" w:rsidP="001D3F17">
      <w:pPr>
        <w:pStyle w:val="ListParagraph"/>
        <w:numPr>
          <w:ilvl w:val="0"/>
          <w:numId w:val="5"/>
        </w:numPr>
      </w:pPr>
      <w:r>
        <w:t xml:space="preserve">A Trip is </w:t>
      </w:r>
      <w:r w:rsidRPr="0035644F">
        <w:rPr>
          <w:b/>
        </w:rPr>
        <w:t>made by</w:t>
      </w:r>
      <w:r>
        <w:t xml:space="preserve"> a Person to </w:t>
      </w:r>
      <w:r w:rsidRPr="0035644F">
        <w:rPr>
          <w:b/>
        </w:rPr>
        <w:t>facilitate participation in some Activity</w:t>
      </w:r>
      <w:r>
        <w:t>.</w:t>
      </w:r>
      <w:r>
        <w:br/>
      </w:r>
    </w:p>
    <w:tbl>
      <w:tblPr>
        <w:tblStyle w:val="TableGrid"/>
        <w:tblpPr w:leftFromText="180" w:rightFromText="180" w:vertAnchor="text" w:horzAnchor="margin" w:tblpY="128"/>
        <w:tblW w:w="0" w:type="auto"/>
        <w:tblLook w:val="04A0" w:firstRow="1" w:lastRow="0" w:firstColumn="1" w:lastColumn="0" w:noHBand="0" w:noVBand="1"/>
      </w:tblPr>
      <w:tblGrid>
        <w:gridCol w:w="2896"/>
        <w:gridCol w:w="2374"/>
        <w:gridCol w:w="4080"/>
      </w:tblGrid>
      <w:tr w:rsidR="00FD13F5" w14:paraId="61302341" w14:textId="77777777" w:rsidTr="00B65D5F">
        <w:trPr>
          <w:cantSplit/>
        </w:trPr>
        <w:tc>
          <w:tcPr>
            <w:tcW w:w="2896" w:type="dxa"/>
            <w:shd w:val="clear" w:color="auto" w:fill="00FFFF"/>
          </w:tcPr>
          <w:p w14:paraId="6199D19C" w14:textId="77777777" w:rsidR="00FD13F5" w:rsidRDefault="00FD13F5" w:rsidP="00FD13F5">
            <w:r>
              <w:t>Object</w:t>
            </w:r>
          </w:p>
        </w:tc>
        <w:tc>
          <w:tcPr>
            <w:tcW w:w="2374" w:type="dxa"/>
            <w:shd w:val="clear" w:color="auto" w:fill="00FFFF"/>
          </w:tcPr>
          <w:p w14:paraId="650B3DC3" w14:textId="77777777" w:rsidR="00FD13F5" w:rsidRDefault="00FD13F5" w:rsidP="00FD13F5">
            <w:r>
              <w:t>Property</w:t>
            </w:r>
          </w:p>
        </w:tc>
        <w:tc>
          <w:tcPr>
            <w:tcW w:w="4080" w:type="dxa"/>
            <w:shd w:val="clear" w:color="auto" w:fill="00FFFF"/>
          </w:tcPr>
          <w:p w14:paraId="7B4D57D9" w14:textId="77777777" w:rsidR="00FD13F5" w:rsidRDefault="00FD13F5" w:rsidP="00FD13F5">
            <w:r>
              <w:t>Value</w:t>
            </w:r>
          </w:p>
        </w:tc>
      </w:tr>
      <w:tr w:rsidR="00FD13F5" w:rsidRPr="00DB60DF" w14:paraId="56BEE251" w14:textId="77777777" w:rsidTr="00B65D5F">
        <w:tc>
          <w:tcPr>
            <w:tcW w:w="2896" w:type="dxa"/>
            <w:vMerge w:val="restart"/>
          </w:tcPr>
          <w:p w14:paraId="0EC56589" w14:textId="77777777" w:rsidR="00FD13F5" w:rsidRDefault="00FD13F5" w:rsidP="00FD13F5">
            <w:r>
              <w:t>person:Person</w:t>
            </w:r>
          </w:p>
        </w:tc>
        <w:tc>
          <w:tcPr>
            <w:tcW w:w="2374" w:type="dxa"/>
          </w:tcPr>
          <w:p w14:paraId="45D4E1FB" w14:textId="77777777" w:rsidR="00FD13F5" w:rsidRPr="00A852ED" w:rsidRDefault="00FD13F5" w:rsidP="00FD13F5">
            <w:r w:rsidRPr="00A852ED">
              <w:t>memberOf</w:t>
            </w:r>
          </w:p>
        </w:tc>
        <w:tc>
          <w:tcPr>
            <w:tcW w:w="4080" w:type="dxa"/>
          </w:tcPr>
          <w:p w14:paraId="12EE3047" w14:textId="77777777" w:rsidR="00FD13F5" w:rsidRPr="00A852ED" w:rsidRDefault="00FD13F5" w:rsidP="00FD13F5">
            <w:r w:rsidRPr="00A852ED">
              <w:t>min 1 household:Family</w:t>
            </w:r>
          </w:p>
        </w:tc>
      </w:tr>
      <w:tr w:rsidR="00FD13F5" w:rsidRPr="00DB60DF" w14:paraId="103734FB" w14:textId="77777777" w:rsidTr="00B65D5F">
        <w:tc>
          <w:tcPr>
            <w:tcW w:w="2896" w:type="dxa"/>
            <w:vMerge/>
          </w:tcPr>
          <w:p w14:paraId="73FD250C" w14:textId="77777777" w:rsidR="00FD13F5" w:rsidRDefault="00FD13F5" w:rsidP="00FD13F5"/>
        </w:tc>
        <w:tc>
          <w:tcPr>
            <w:tcW w:w="2374" w:type="dxa"/>
          </w:tcPr>
          <w:p w14:paraId="51834594" w14:textId="77777777" w:rsidR="00FD13F5" w:rsidRPr="00A852ED" w:rsidRDefault="00FD13F5" w:rsidP="00FD13F5">
            <w:r w:rsidRPr="00A852ED">
              <w:t>memberOf</w:t>
            </w:r>
          </w:p>
        </w:tc>
        <w:tc>
          <w:tcPr>
            <w:tcW w:w="4080" w:type="dxa"/>
          </w:tcPr>
          <w:p w14:paraId="3411214C" w14:textId="77777777" w:rsidR="00FD13F5" w:rsidRPr="00A852ED" w:rsidRDefault="00FD13F5" w:rsidP="00FD13F5">
            <w:r w:rsidRPr="00A852ED">
              <w:t>min 0 household:Household</w:t>
            </w:r>
          </w:p>
        </w:tc>
      </w:tr>
      <w:tr w:rsidR="00FD13F5" w:rsidRPr="00DB60DF" w14:paraId="01F1E1A7" w14:textId="77777777" w:rsidTr="00B65D5F">
        <w:tc>
          <w:tcPr>
            <w:tcW w:w="2896" w:type="dxa"/>
            <w:vMerge/>
          </w:tcPr>
          <w:p w14:paraId="30F848E4" w14:textId="77777777" w:rsidR="00FD13F5" w:rsidRDefault="00FD13F5" w:rsidP="00FD13F5"/>
        </w:tc>
        <w:tc>
          <w:tcPr>
            <w:tcW w:w="2374" w:type="dxa"/>
          </w:tcPr>
          <w:p w14:paraId="40112626" w14:textId="77777777" w:rsidR="00FD13F5" w:rsidRPr="00A852ED" w:rsidRDefault="00FD13F5" w:rsidP="00FD13F5">
            <w:r w:rsidRPr="00A852ED">
              <w:t>schema:worksFor</w:t>
            </w:r>
          </w:p>
        </w:tc>
        <w:tc>
          <w:tcPr>
            <w:tcW w:w="4080" w:type="dxa"/>
          </w:tcPr>
          <w:p w14:paraId="6CF1590B" w14:textId="77777777" w:rsidR="00FD13F5" w:rsidRPr="00A852ED" w:rsidRDefault="00FD13F5" w:rsidP="00FD13F5">
            <w:r w:rsidRPr="00A852ED">
              <w:t>some (person:Person or org:Organization)</w:t>
            </w:r>
          </w:p>
        </w:tc>
      </w:tr>
      <w:tr w:rsidR="00FD13F5" w14:paraId="10A02036" w14:textId="77777777" w:rsidTr="00B65D5F">
        <w:trPr>
          <w:cantSplit/>
        </w:trPr>
        <w:tc>
          <w:tcPr>
            <w:tcW w:w="2896" w:type="dxa"/>
            <w:vMerge/>
          </w:tcPr>
          <w:p w14:paraId="376A7173" w14:textId="77777777" w:rsidR="00FD13F5" w:rsidRDefault="00FD13F5" w:rsidP="00FD13F5"/>
        </w:tc>
        <w:tc>
          <w:tcPr>
            <w:tcW w:w="2374" w:type="dxa"/>
          </w:tcPr>
          <w:p w14:paraId="098F21F3" w14:textId="77777777" w:rsidR="00FD13F5" w:rsidRPr="00157C17" w:rsidRDefault="00FD13F5" w:rsidP="00FD13F5">
            <w:r w:rsidRPr="00A852ED">
              <w:t>hasAccess</w:t>
            </w:r>
          </w:p>
        </w:tc>
        <w:tc>
          <w:tcPr>
            <w:tcW w:w="4080" w:type="dxa"/>
          </w:tcPr>
          <w:p w14:paraId="5316113D" w14:textId="77777777" w:rsidR="00FD13F5" w:rsidRPr="00A852ED" w:rsidRDefault="00FD13F5" w:rsidP="00FD13F5">
            <w:r w:rsidRPr="00A852ED">
              <w:t>some (vehicle:Vehicle or Bicycle)</w:t>
            </w:r>
          </w:p>
        </w:tc>
      </w:tr>
      <w:tr w:rsidR="00FD13F5" w14:paraId="45CC8C89" w14:textId="77777777" w:rsidTr="00B65D5F">
        <w:trPr>
          <w:cantSplit/>
        </w:trPr>
        <w:tc>
          <w:tcPr>
            <w:tcW w:w="2896" w:type="dxa"/>
            <w:vMerge/>
          </w:tcPr>
          <w:p w14:paraId="61B2217A" w14:textId="77777777" w:rsidR="00FD13F5" w:rsidRPr="00BC5636" w:rsidRDefault="00FD13F5" w:rsidP="00FD13F5"/>
        </w:tc>
        <w:tc>
          <w:tcPr>
            <w:tcW w:w="2374" w:type="dxa"/>
          </w:tcPr>
          <w:p w14:paraId="09BB2502" w14:textId="77777777" w:rsidR="00FD13F5" w:rsidRPr="00A852ED" w:rsidRDefault="00FD13F5" w:rsidP="00FD13F5">
            <w:r w:rsidRPr="00A852ED">
              <w:t>hasSchedule</w:t>
            </w:r>
          </w:p>
        </w:tc>
        <w:tc>
          <w:tcPr>
            <w:tcW w:w="4080" w:type="dxa"/>
          </w:tcPr>
          <w:p w14:paraId="6B876F7A" w14:textId="77777777" w:rsidR="00FD13F5" w:rsidRPr="00A852ED" w:rsidRDefault="00FD13F5" w:rsidP="00FD13F5">
            <w:r w:rsidRPr="00A852ED">
              <w:t>some Schedule</w:t>
            </w:r>
          </w:p>
        </w:tc>
      </w:tr>
      <w:tr w:rsidR="00FD13F5" w14:paraId="08563F81" w14:textId="77777777" w:rsidTr="00B65D5F">
        <w:trPr>
          <w:cantSplit/>
        </w:trPr>
        <w:tc>
          <w:tcPr>
            <w:tcW w:w="2896" w:type="dxa"/>
            <w:vMerge w:val="restart"/>
          </w:tcPr>
          <w:p w14:paraId="53384F4A" w14:textId="77777777" w:rsidR="00FD13F5" w:rsidRDefault="00FD13F5" w:rsidP="00FD13F5">
            <w:r>
              <w:lastRenderedPageBreak/>
              <w:t>Schedule</w:t>
            </w:r>
          </w:p>
        </w:tc>
        <w:tc>
          <w:tcPr>
            <w:tcW w:w="2374" w:type="dxa"/>
          </w:tcPr>
          <w:p w14:paraId="3246BCD3" w14:textId="77777777" w:rsidR="00FD13F5" w:rsidRDefault="00FD13F5" w:rsidP="00FD13F5">
            <w:r>
              <w:t>hasActivity</w:t>
            </w:r>
          </w:p>
        </w:tc>
        <w:tc>
          <w:tcPr>
            <w:tcW w:w="4080" w:type="dxa"/>
          </w:tcPr>
          <w:p w14:paraId="5EC6B68E" w14:textId="77777777" w:rsidR="00FD13F5" w:rsidRDefault="00FD13F5" w:rsidP="00FD13F5">
            <w:r>
              <w:t>only activity:Activity</w:t>
            </w:r>
          </w:p>
        </w:tc>
      </w:tr>
      <w:tr w:rsidR="00FD13F5" w14:paraId="050988E0" w14:textId="77777777" w:rsidTr="00B65D5F">
        <w:trPr>
          <w:cantSplit/>
        </w:trPr>
        <w:tc>
          <w:tcPr>
            <w:tcW w:w="2896" w:type="dxa"/>
            <w:vMerge/>
          </w:tcPr>
          <w:p w14:paraId="6FCEEA23" w14:textId="77777777" w:rsidR="00FD13F5" w:rsidRDefault="00FD13F5" w:rsidP="00FD13F5"/>
        </w:tc>
        <w:tc>
          <w:tcPr>
            <w:tcW w:w="2374" w:type="dxa"/>
          </w:tcPr>
          <w:p w14:paraId="6FF93C58" w14:textId="77777777" w:rsidR="00FD13F5" w:rsidRDefault="00FD13F5" w:rsidP="00FD13F5">
            <w:r>
              <w:t>scheduledFor</w:t>
            </w:r>
          </w:p>
        </w:tc>
        <w:tc>
          <w:tcPr>
            <w:tcW w:w="4080" w:type="dxa"/>
          </w:tcPr>
          <w:p w14:paraId="478CF115" w14:textId="77777777" w:rsidR="00FD13F5" w:rsidRDefault="00FD13F5" w:rsidP="00FD13F5">
            <w:r>
              <w:t>exactly 1 time:Interval</w:t>
            </w:r>
          </w:p>
        </w:tc>
      </w:tr>
      <w:tr w:rsidR="00FD13F5" w14:paraId="617BE2F4" w14:textId="77777777" w:rsidTr="00B65D5F">
        <w:trPr>
          <w:cantSplit/>
        </w:trPr>
        <w:tc>
          <w:tcPr>
            <w:tcW w:w="2896" w:type="dxa"/>
          </w:tcPr>
          <w:p w14:paraId="59D4AF79" w14:textId="77777777" w:rsidR="00FD13F5" w:rsidRDefault="00FD13F5" w:rsidP="00FD13F5">
            <w:r>
              <w:t>household:Family</w:t>
            </w:r>
          </w:p>
        </w:tc>
        <w:tc>
          <w:tcPr>
            <w:tcW w:w="2374" w:type="dxa"/>
          </w:tcPr>
          <w:p w14:paraId="4F5C9457" w14:textId="77777777" w:rsidR="00FD13F5" w:rsidRDefault="00FD13F5" w:rsidP="00FD13F5">
            <w:r>
              <w:t>hasMember</w:t>
            </w:r>
          </w:p>
        </w:tc>
        <w:tc>
          <w:tcPr>
            <w:tcW w:w="4080" w:type="dxa"/>
          </w:tcPr>
          <w:p w14:paraId="2DB3B036" w14:textId="77777777" w:rsidR="00FD13F5" w:rsidRDefault="00FD13F5" w:rsidP="00FD13F5">
            <w:r>
              <w:t>only person:Person</w:t>
            </w:r>
          </w:p>
        </w:tc>
      </w:tr>
      <w:tr w:rsidR="00FD13F5" w14:paraId="73DE4598" w14:textId="77777777" w:rsidTr="00B65D5F">
        <w:trPr>
          <w:cantSplit/>
        </w:trPr>
        <w:tc>
          <w:tcPr>
            <w:tcW w:w="2896" w:type="dxa"/>
          </w:tcPr>
          <w:p w14:paraId="68BE9496" w14:textId="77777777" w:rsidR="00FD13F5" w:rsidRDefault="00FD13F5" w:rsidP="00FD13F5">
            <w:r>
              <w:t>household:Household</w:t>
            </w:r>
          </w:p>
        </w:tc>
        <w:tc>
          <w:tcPr>
            <w:tcW w:w="2374" w:type="dxa"/>
          </w:tcPr>
          <w:p w14:paraId="7257388C" w14:textId="77777777" w:rsidR="00FD13F5" w:rsidRDefault="00FD13F5" w:rsidP="00FD13F5">
            <w:r>
              <w:t>hasMember</w:t>
            </w:r>
          </w:p>
        </w:tc>
        <w:tc>
          <w:tcPr>
            <w:tcW w:w="4080" w:type="dxa"/>
          </w:tcPr>
          <w:p w14:paraId="17214EF2" w14:textId="77777777" w:rsidR="00FD13F5" w:rsidRDefault="00FD13F5" w:rsidP="00FD13F5">
            <w:r>
              <w:t>min 1 (household:Family or  person:Person)</w:t>
            </w:r>
          </w:p>
        </w:tc>
      </w:tr>
      <w:tr w:rsidR="00FD13F5" w14:paraId="13AA0EBF" w14:textId="77777777" w:rsidTr="00B65D5F">
        <w:trPr>
          <w:cantSplit/>
        </w:trPr>
        <w:tc>
          <w:tcPr>
            <w:tcW w:w="2896" w:type="dxa"/>
          </w:tcPr>
          <w:p w14:paraId="3120D473" w14:textId="77777777" w:rsidR="00FD13F5" w:rsidRDefault="00FD13F5" w:rsidP="00FD13F5">
            <w:r>
              <w:t>household:DwellingUnitPD</w:t>
            </w:r>
          </w:p>
        </w:tc>
        <w:tc>
          <w:tcPr>
            <w:tcW w:w="2374" w:type="dxa"/>
          </w:tcPr>
          <w:p w14:paraId="53831FE9" w14:textId="77777777" w:rsidR="00FD13F5" w:rsidRPr="008C5F56" w:rsidRDefault="00FD13F5" w:rsidP="00FD13F5">
            <w:r w:rsidRPr="008C5F56">
              <w:t>locatedIn</w:t>
            </w:r>
          </w:p>
        </w:tc>
        <w:tc>
          <w:tcPr>
            <w:tcW w:w="4080" w:type="dxa"/>
          </w:tcPr>
          <w:p w14:paraId="686C0934" w14:textId="77777777" w:rsidR="00FD13F5" w:rsidRPr="005C1AFC" w:rsidRDefault="00FD13F5" w:rsidP="00FD13F5">
            <w:pPr>
              <w:rPr>
                <w:highlight w:val="yellow"/>
              </w:rPr>
            </w:pPr>
            <w:r w:rsidRPr="008C5F56">
              <w:t xml:space="preserve">some </w:t>
            </w:r>
            <w:r>
              <w:t>building:</w:t>
            </w:r>
            <w:r w:rsidRPr="008C5F56">
              <w:t>Building</w:t>
            </w:r>
          </w:p>
        </w:tc>
      </w:tr>
      <w:tr w:rsidR="00FD13F5" w14:paraId="7258D584" w14:textId="77777777" w:rsidTr="00B65D5F">
        <w:trPr>
          <w:cantSplit/>
        </w:trPr>
        <w:tc>
          <w:tcPr>
            <w:tcW w:w="2896" w:type="dxa"/>
          </w:tcPr>
          <w:p w14:paraId="7E047CB7" w14:textId="77777777" w:rsidR="00FD13F5" w:rsidRDefault="00FD13F5" w:rsidP="00FD13F5">
            <w:r>
              <w:t>org:Organization</w:t>
            </w:r>
          </w:p>
        </w:tc>
        <w:tc>
          <w:tcPr>
            <w:tcW w:w="2374" w:type="dxa"/>
          </w:tcPr>
          <w:p w14:paraId="0D3175B0" w14:textId="77777777" w:rsidR="00FD13F5" w:rsidRDefault="00FD13F5" w:rsidP="00FD13F5">
            <w:r>
              <w:t>org:hasOrgMember</w:t>
            </w:r>
          </w:p>
        </w:tc>
        <w:tc>
          <w:tcPr>
            <w:tcW w:w="4080" w:type="dxa"/>
          </w:tcPr>
          <w:p w14:paraId="3D7CA87F" w14:textId="77777777" w:rsidR="00FD13F5" w:rsidRDefault="00FD13F5" w:rsidP="00FD13F5">
            <w:r>
              <w:t>min 2 person:Person</w:t>
            </w:r>
          </w:p>
        </w:tc>
      </w:tr>
      <w:tr w:rsidR="00FD13F5" w14:paraId="4A0FA7F4" w14:textId="77777777" w:rsidTr="00B65D5F">
        <w:trPr>
          <w:cantSplit/>
        </w:trPr>
        <w:tc>
          <w:tcPr>
            <w:tcW w:w="2896" w:type="dxa"/>
          </w:tcPr>
          <w:p w14:paraId="550430CC" w14:textId="77777777" w:rsidR="00FD13F5" w:rsidRDefault="00FD13F5" w:rsidP="00FD13F5">
            <w:r>
              <w:t>org:Firm</w:t>
            </w:r>
          </w:p>
        </w:tc>
        <w:tc>
          <w:tcPr>
            <w:tcW w:w="2374" w:type="dxa"/>
          </w:tcPr>
          <w:p w14:paraId="1CD0E817" w14:textId="77777777" w:rsidR="00FD13F5" w:rsidRDefault="00FD13F5" w:rsidP="00FD13F5">
            <w:r>
              <w:t>hasEmployee</w:t>
            </w:r>
          </w:p>
        </w:tc>
        <w:tc>
          <w:tcPr>
            <w:tcW w:w="4080" w:type="dxa"/>
          </w:tcPr>
          <w:p w14:paraId="15647600" w14:textId="77777777" w:rsidR="00FD13F5" w:rsidRDefault="00FD13F5" w:rsidP="00FD13F5">
            <w:r>
              <w:t>only  person:Person</w:t>
            </w:r>
          </w:p>
        </w:tc>
      </w:tr>
      <w:tr w:rsidR="00FD13F5" w14:paraId="7B4E8BFF" w14:textId="77777777" w:rsidTr="00B65D5F">
        <w:trPr>
          <w:cantSplit/>
        </w:trPr>
        <w:tc>
          <w:tcPr>
            <w:tcW w:w="2896" w:type="dxa"/>
          </w:tcPr>
          <w:p w14:paraId="55AB2032" w14:textId="77777777" w:rsidR="00FD13F5" w:rsidRDefault="00FD13F5" w:rsidP="00FD13F5">
            <w:r>
              <w:t>org:BusinessEstablishment</w:t>
            </w:r>
          </w:p>
        </w:tc>
        <w:tc>
          <w:tcPr>
            <w:tcW w:w="2374" w:type="dxa"/>
          </w:tcPr>
          <w:p w14:paraId="20FEEEDD" w14:textId="77777777" w:rsidR="00FD13F5" w:rsidRDefault="00FD13F5" w:rsidP="00FD13F5">
            <w:r>
              <w:t>hasEmployee</w:t>
            </w:r>
          </w:p>
        </w:tc>
        <w:tc>
          <w:tcPr>
            <w:tcW w:w="4080" w:type="dxa"/>
          </w:tcPr>
          <w:p w14:paraId="6F1E5FCF" w14:textId="77777777" w:rsidR="00FD13F5" w:rsidRDefault="00FD13F5" w:rsidP="00FD13F5">
            <w:r>
              <w:t>only  person:Person</w:t>
            </w:r>
          </w:p>
        </w:tc>
      </w:tr>
      <w:tr w:rsidR="00FD13F5" w14:paraId="7C6E3797" w14:textId="77777777" w:rsidTr="00B65D5F">
        <w:trPr>
          <w:cantSplit/>
        </w:trPr>
        <w:tc>
          <w:tcPr>
            <w:tcW w:w="2896" w:type="dxa"/>
          </w:tcPr>
          <w:p w14:paraId="0F5DA2F6" w14:textId="77777777" w:rsidR="00FD13F5" w:rsidRPr="00841272" w:rsidRDefault="00FD13F5" w:rsidP="00FD13F5">
            <w:r w:rsidRPr="00841272">
              <w:t>org:Employee</w:t>
            </w:r>
          </w:p>
        </w:tc>
        <w:tc>
          <w:tcPr>
            <w:tcW w:w="2374" w:type="dxa"/>
          </w:tcPr>
          <w:p w14:paraId="16416B72" w14:textId="77777777" w:rsidR="00FD13F5" w:rsidRPr="00841272" w:rsidRDefault="00FD13F5" w:rsidP="00FD13F5">
            <w:r w:rsidRPr="00841272">
              <w:t>equivalentClass</w:t>
            </w:r>
          </w:p>
        </w:tc>
        <w:tc>
          <w:tcPr>
            <w:tcW w:w="4080" w:type="dxa"/>
          </w:tcPr>
          <w:p w14:paraId="66C3B11B" w14:textId="77777777" w:rsidR="00FD13F5" w:rsidRPr="00841272" w:rsidRDefault="00FD13F5" w:rsidP="00FD13F5">
            <w:r w:rsidRPr="00841272">
              <w:t>person:Person and employedBy some ( tove:Organization or person:Person)</w:t>
            </w:r>
          </w:p>
        </w:tc>
      </w:tr>
      <w:tr w:rsidR="00FD13F5" w14:paraId="79E3F892" w14:textId="77777777" w:rsidTr="00B65D5F">
        <w:trPr>
          <w:cantSplit/>
        </w:trPr>
        <w:tc>
          <w:tcPr>
            <w:tcW w:w="2896" w:type="dxa"/>
            <w:vMerge w:val="restart"/>
          </w:tcPr>
          <w:p w14:paraId="2B579371" w14:textId="77777777" w:rsidR="00FD13F5" w:rsidRPr="00841272" w:rsidRDefault="00FD13F5" w:rsidP="00FD13F5">
            <w:r w:rsidRPr="00841272">
              <w:t>Occupation</w:t>
            </w:r>
          </w:p>
        </w:tc>
        <w:tc>
          <w:tcPr>
            <w:tcW w:w="2374" w:type="dxa"/>
          </w:tcPr>
          <w:p w14:paraId="59C02BFE" w14:textId="77777777" w:rsidR="00FD13F5" w:rsidRPr="00841272" w:rsidRDefault="00FD13F5" w:rsidP="00FD13F5">
            <w:r w:rsidRPr="00841272">
              <w:t>performedBy</w:t>
            </w:r>
          </w:p>
        </w:tc>
        <w:tc>
          <w:tcPr>
            <w:tcW w:w="4080" w:type="dxa"/>
          </w:tcPr>
          <w:p w14:paraId="3C64963A" w14:textId="77777777" w:rsidR="00FD13F5" w:rsidRPr="00841272" w:rsidRDefault="00FD13F5" w:rsidP="00FD13F5">
            <w:r w:rsidRPr="00841272">
              <w:t>some person:Person</w:t>
            </w:r>
          </w:p>
        </w:tc>
      </w:tr>
      <w:tr w:rsidR="00FD13F5" w14:paraId="27BDED7B" w14:textId="77777777" w:rsidTr="00B65D5F">
        <w:trPr>
          <w:cantSplit/>
        </w:trPr>
        <w:tc>
          <w:tcPr>
            <w:tcW w:w="2896" w:type="dxa"/>
            <w:vMerge/>
          </w:tcPr>
          <w:p w14:paraId="39C40083" w14:textId="77777777" w:rsidR="00FD13F5" w:rsidRPr="00841272" w:rsidRDefault="00FD13F5" w:rsidP="00FD13F5"/>
        </w:tc>
        <w:tc>
          <w:tcPr>
            <w:tcW w:w="2374" w:type="dxa"/>
          </w:tcPr>
          <w:p w14:paraId="2F5464A7" w14:textId="77777777" w:rsidR="00FD13F5" w:rsidRPr="00841272" w:rsidRDefault="00FD13F5" w:rsidP="00FD13F5">
            <w:r w:rsidRPr="00841272">
              <w:t>hasOccupationType</w:t>
            </w:r>
          </w:p>
        </w:tc>
        <w:tc>
          <w:tcPr>
            <w:tcW w:w="4080" w:type="dxa"/>
          </w:tcPr>
          <w:p w14:paraId="53A623F2" w14:textId="77777777" w:rsidR="00FD13F5" w:rsidRPr="00841272" w:rsidRDefault="00FD13F5" w:rsidP="00FD13F5">
            <w:r w:rsidRPr="00841272">
              <w:t>only OccupationType</w:t>
            </w:r>
          </w:p>
        </w:tc>
      </w:tr>
      <w:tr w:rsidR="00FD13F5" w14:paraId="0EDE4709" w14:textId="77777777" w:rsidTr="00B65D5F">
        <w:trPr>
          <w:cantSplit/>
        </w:trPr>
        <w:tc>
          <w:tcPr>
            <w:tcW w:w="2896" w:type="dxa"/>
          </w:tcPr>
          <w:p w14:paraId="3C4C571C" w14:textId="77777777" w:rsidR="00FD13F5" w:rsidRPr="00841272" w:rsidRDefault="00FD13F5" w:rsidP="00FD13F5">
            <w:r>
              <w:t>building:BuildingPD</w:t>
            </w:r>
          </w:p>
        </w:tc>
        <w:tc>
          <w:tcPr>
            <w:tcW w:w="2374" w:type="dxa"/>
          </w:tcPr>
          <w:p w14:paraId="57B69554" w14:textId="77777777" w:rsidR="00FD13F5" w:rsidRPr="00841272" w:rsidRDefault="00FD13F5" w:rsidP="00FD13F5">
            <w:r w:rsidRPr="00841272">
              <w:t>locatedOn</w:t>
            </w:r>
          </w:p>
        </w:tc>
        <w:tc>
          <w:tcPr>
            <w:tcW w:w="4080" w:type="dxa"/>
          </w:tcPr>
          <w:p w14:paraId="128B8E49" w14:textId="77777777" w:rsidR="00FD13F5" w:rsidRPr="00841272" w:rsidRDefault="00FD13F5" w:rsidP="00FD13F5">
            <w:r w:rsidRPr="00841272">
              <w:t>only landuse:Parcel</w:t>
            </w:r>
          </w:p>
        </w:tc>
      </w:tr>
      <w:tr w:rsidR="00FD13F5" w14:paraId="55C9B179" w14:textId="77777777" w:rsidTr="00B65D5F">
        <w:trPr>
          <w:cantSplit/>
        </w:trPr>
        <w:tc>
          <w:tcPr>
            <w:tcW w:w="2896" w:type="dxa"/>
            <w:vMerge w:val="restart"/>
          </w:tcPr>
          <w:p w14:paraId="0057E6CF" w14:textId="77777777" w:rsidR="00FD13F5" w:rsidRPr="00841272" w:rsidRDefault="00FD13F5" w:rsidP="00FD13F5">
            <w:r>
              <w:t>building:Building</w:t>
            </w:r>
          </w:p>
        </w:tc>
        <w:tc>
          <w:tcPr>
            <w:tcW w:w="2374" w:type="dxa"/>
          </w:tcPr>
          <w:p w14:paraId="473E5210" w14:textId="77777777" w:rsidR="00FD13F5" w:rsidRPr="00841272" w:rsidRDefault="00FD13F5" w:rsidP="00FD13F5">
            <w:r w:rsidRPr="00841272">
              <w:t>hasOwner</w:t>
            </w:r>
          </w:p>
        </w:tc>
        <w:tc>
          <w:tcPr>
            <w:tcW w:w="4080" w:type="dxa"/>
          </w:tcPr>
          <w:p w14:paraId="3CDF18DD" w14:textId="77777777" w:rsidR="00FD13F5" w:rsidRPr="00841272" w:rsidRDefault="00FD13F5" w:rsidP="00FD13F5">
            <w:r w:rsidRPr="00841272">
              <w:t>min 1 (person:Person or org:Organization)</w:t>
            </w:r>
          </w:p>
        </w:tc>
      </w:tr>
      <w:tr w:rsidR="00FD13F5" w14:paraId="5B291D77" w14:textId="77777777" w:rsidTr="00B65D5F">
        <w:trPr>
          <w:cantSplit/>
        </w:trPr>
        <w:tc>
          <w:tcPr>
            <w:tcW w:w="2896" w:type="dxa"/>
            <w:vMerge/>
          </w:tcPr>
          <w:p w14:paraId="35AA4AF8" w14:textId="77777777" w:rsidR="00FD13F5" w:rsidRDefault="00FD13F5" w:rsidP="00FD13F5"/>
        </w:tc>
        <w:tc>
          <w:tcPr>
            <w:tcW w:w="2374" w:type="dxa"/>
          </w:tcPr>
          <w:p w14:paraId="610AE807" w14:textId="77777777" w:rsidR="00FD13F5" w:rsidRPr="00841272" w:rsidRDefault="00FD13F5" w:rsidP="00FD13F5">
            <w:r w:rsidRPr="00841272">
              <w:t>hasOccupant</w:t>
            </w:r>
          </w:p>
        </w:tc>
        <w:tc>
          <w:tcPr>
            <w:tcW w:w="4080" w:type="dxa"/>
          </w:tcPr>
          <w:p w14:paraId="7A744FDF" w14:textId="77777777" w:rsidR="00FD13F5" w:rsidRPr="00841272" w:rsidRDefault="00FD13F5" w:rsidP="00FD13F5">
            <w:r w:rsidRPr="00841272">
              <w:t>some person:Person or org:Organization or org:BusinessEstablishment</w:t>
            </w:r>
          </w:p>
        </w:tc>
      </w:tr>
      <w:tr w:rsidR="00FD13F5" w14:paraId="6372011C" w14:textId="77777777" w:rsidTr="00B65D5F">
        <w:trPr>
          <w:cantSplit/>
        </w:trPr>
        <w:tc>
          <w:tcPr>
            <w:tcW w:w="2896" w:type="dxa"/>
            <w:vMerge/>
          </w:tcPr>
          <w:p w14:paraId="535C3705" w14:textId="77777777" w:rsidR="00FD13F5" w:rsidRDefault="00FD13F5" w:rsidP="00FD13F5"/>
        </w:tc>
        <w:tc>
          <w:tcPr>
            <w:tcW w:w="2374" w:type="dxa"/>
          </w:tcPr>
          <w:p w14:paraId="13B79E06" w14:textId="77777777" w:rsidR="00FD13F5" w:rsidRPr="00841272" w:rsidRDefault="00FD13F5" w:rsidP="00FD13F5">
            <w:r w:rsidRPr="00841272">
              <w:t>hasParking</w:t>
            </w:r>
          </w:p>
        </w:tc>
        <w:tc>
          <w:tcPr>
            <w:tcW w:w="4080" w:type="dxa"/>
          </w:tcPr>
          <w:p w14:paraId="0636128B" w14:textId="77777777" w:rsidR="00FD13F5" w:rsidRPr="00841272" w:rsidRDefault="00FD13F5" w:rsidP="00FD13F5">
            <w:r w:rsidRPr="00841272">
              <w:t>only parking:Parking</w:t>
            </w:r>
            <w:r w:rsidR="00EE1D2F">
              <w:t>Area</w:t>
            </w:r>
          </w:p>
        </w:tc>
      </w:tr>
      <w:tr w:rsidR="00FE4987" w14:paraId="75F2E008" w14:textId="77777777" w:rsidTr="00B65D5F">
        <w:trPr>
          <w:cantSplit/>
        </w:trPr>
        <w:tc>
          <w:tcPr>
            <w:tcW w:w="2896" w:type="dxa"/>
            <w:vMerge w:val="restart"/>
          </w:tcPr>
          <w:p w14:paraId="27A18C3B" w14:textId="77777777" w:rsidR="00FE4987" w:rsidRPr="00623BD2" w:rsidRDefault="00FE4987" w:rsidP="00FD13F5">
            <w:r w:rsidRPr="00623BD2">
              <w:lastRenderedPageBreak/>
              <w:t>vehicle:Vehicle</w:t>
            </w:r>
          </w:p>
        </w:tc>
        <w:tc>
          <w:tcPr>
            <w:tcW w:w="2374" w:type="dxa"/>
          </w:tcPr>
          <w:p w14:paraId="7B8D6CFA" w14:textId="77777777" w:rsidR="00FE4987" w:rsidRPr="00623BD2" w:rsidRDefault="00FE4987" w:rsidP="00FD13F5">
            <w:r w:rsidRPr="00623BD2">
              <w:t>occupiedBy</w:t>
            </w:r>
          </w:p>
        </w:tc>
        <w:tc>
          <w:tcPr>
            <w:tcW w:w="4080" w:type="dxa"/>
          </w:tcPr>
          <w:p w14:paraId="7B9A9FD6" w14:textId="77777777" w:rsidR="00FE4987" w:rsidRPr="00623BD2" w:rsidRDefault="00FE4987" w:rsidP="00FD13F5">
            <w:r w:rsidRPr="00623BD2">
              <w:t>only (Occupant or  Cargo)</w:t>
            </w:r>
          </w:p>
        </w:tc>
      </w:tr>
      <w:tr w:rsidR="00FE4987" w14:paraId="2D10CE7A" w14:textId="77777777" w:rsidTr="00B65D5F">
        <w:trPr>
          <w:cantSplit/>
        </w:trPr>
        <w:tc>
          <w:tcPr>
            <w:tcW w:w="2896" w:type="dxa"/>
            <w:vMerge/>
          </w:tcPr>
          <w:p w14:paraId="01898686" w14:textId="77777777" w:rsidR="00FE4987" w:rsidRPr="00623BD2" w:rsidRDefault="00FE4987" w:rsidP="00FD13F5"/>
        </w:tc>
        <w:tc>
          <w:tcPr>
            <w:tcW w:w="2374" w:type="dxa"/>
          </w:tcPr>
          <w:p w14:paraId="13FA80A6" w14:textId="77777777" w:rsidR="00FE4987" w:rsidRPr="00623BD2" w:rsidRDefault="00FE4987" w:rsidP="00FD13F5">
            <w:r w:rsidRPr="00623BD2">
              <w:t>hasOwner</w:t>
            </w:r>
          </w:p>
        </w:tc>
        <w:tc>
          <w:tcPr>
            <w:tcW w:w="4080" w:type="dxa"/>
          </w:tcPr>
          <w:p w14:paraId="0C261C1A" w14:textId="77777777" w:rsidR="00FE4987" w:rsidRPr="00623BD2" w:rsidRDefault="00FE4987" w:rsidP="00FD13F5">
            <w:r w:rsidRPr="00623BD2">
              <w:t>only (person:Person or org:Organization)</w:t>
            </w:r>
          </w:p>
        </w:tc>
      </w:tr>
      <w:tr w:rsidR="00FE4987" w14:paraId="5828F14E" w14:textId="77777777" w:rsidTr="00B65D5F">
        <w:trPr>
          <w:cantSplit/>
        </w:trPr>
        <w:tc>
          <w:tcPr>
            <w:tcW w:w="2896" w:type="dxa"/>
            <w:vMerge/>
          </w:tcPr>
          <w:p w14:paraId="72509A64" w14:textId="77777777" w:rsidR="00FE4987" w:rsidRPr="00623BD2" w:rsidRDefault="00FE4987" w:rsidP="00FE4987"/>
        </w:tc>
        <w:tc>
          <w:tcPr>
            <w:tcW w:w="2374" w:type="dxa"/>
          </w:tcPr>
          <w:p w14:paraId="193FEEAF" w14:textId="43FED090" w:rsidR="00FE4987" w:rsidRPr="00623BD2" w:rsidRDefault="00FE4987" w:rsidP="00FE4987">
            <w:r>
              <w:t>hasMode</w:t>
            </w:r>
          </w:p>
        </w:tc>
        <w:tc>
          <w:tcPr>
            <w:tcW w:w="4080" w:type="dxa"/>
          </w:tcPr>
          <w:p w14:paraId="44B468E5" w14:textId="2194007A" w:rsidR="00FE4987" w:rsidRPr="00623BD2" w:rsidRDefault="00FE4987" w:rsidP="00FE4987">
            <w:r>
              <w:t>only transportation:Mode</w:t>
            </w:r>
          </w:p>
        </w:tc>
      </w:tr>
      <w:tr w:rsidR="00FE4987" w14:paraId="2ADF9AB9" w14:textId="77777777" w:rsidTr="00B65D5F">
        <w:trPr>
          <w:cantSplit/>
        </w:trPr>
        <w:tc>
          <w:tcPr>
            <w:tcW w:w="2896" w:type="dxa"/>
          </w:tcPr>
          <w:p w14:paraId="78CDE2EA" w14:textId="77777777" w:rsidR="00FE4987" w:rsidRPr="00623BD2" w:rsidRDefault="00FE4987" w:rsidP="00FE4987">
            <w:r w:rsidRPr="00623BD2">
              <w:t>Occupant</w:t>
            </w:r>
          </w:p>
        </w:tc>
        <w:tc>
          <w:tcPr>
            <w:tcW w:w="2374" w:type="dxa"/>
          </w:tcPr>
          <w:p w14:paraId="0D87233C" w14:textId="77777777" w:rsidR="00FE4987" w:rsidRPr="00623BD2" w:rsidRDefault="00FE4987" w:rsidP="00FE4987">
            <w:r w:rsidRPr="00623BD2">
              <w:t>equivalentClass</w:t>
            </w:r>
          </w:p>
        </w:tc>
        <w:tc>
          <w:tcPr>
            <w:tcW w:w="4080" w:type="dxa"/>
          </w:tcPr>
          <w:p w14:paraId="145F662D" w14:textId="77777777" w:rsidR="00FE4987" w:rsidRPr="00623BD2" w:rsidRDefault="00FE4987" w:rsidP="00FE4987">
            <w:r w:rsidRPr="00623BD2">
              <w:t>person:Person and occupies some vehicle:Vehicle</w:t>
            </w:r>
          </w:p>
        </w:tc>
      </w:tr>
      <w:tr w:rsidR="00FE4987" w14:paraId="04A7946F" w14:textId="77777777" w:rsidTr="00B65D5F">
        <w:trPr>
          <w:cantSplit/>
        </w:trPr>
        <w:tc>
          <w:tcPr>
            <w:tcW w:w="2896" w:type="dxa"/>
          </w:tcPr>
          <w:p w14:paraId="5F3F84E5" w14:textId="77777777" w:rsidR="00FE4987" w:rsidRPr="00623BD2" w:rsidRDefault="00FE4987" w:rsidP="00FE4987">
            <w:r w:rsidRPr="00623BD2">
              <w:t>Cargo</w:t>
            </w:r>
          </w:p>
        </w:tc>
        <w:tc>
          <w:tcPr>
            <w:tcW w:w="2374" w:type="dxa"/>
          </w:tcPr>
          <w:p w14:paraId="22DA2F4B" w14:textId="77777777" w:rsidR="00FE4987" w:rsidRPr="00623BD2" w:rsidRDefault="00FE4987" w:rsidP="00FE4987">
            <w:r w:rsidRPr="00623BD2">
              <w:t>equivalentClass</w:t>
            </w:r>
          </w:p>
        </w:tc>
        <w:tc>
          <w:tcPr>
            <w:tcW w:w="4080" w:type="dxa"/>
          </w:tcPr>
          <w:p w14:paraId="27550B84" w14:textId="77777777" w:rsidR="00FE4987" w:rsidRPr="00623BD2" w:rsidRDefault="00FE4987" w:rsidP="00FE4987">
            <w:r w:rsidRPr="00623BD2">
              <w:t>not(person:Person) and occupies some vehicle:Vehicle</w:t>
            </w:r>
          </w:p>
        </w:tc>
      </w:tr>
      <w:tr w:rsidR="00FE4987" w14:paraId="03A8825B" w14:textId="77777777" w:rsidTr="00B65D5F">
        <w:trPr>
          <w:cantSplit/>
        </w:trPr>
        <w:tc>
          <w:tcPr>
            <w:tcW w:w="2896" w:type="dxa"/>
          </w:tcPr>
          <w:p w14:paraId="21C6DFF4" w14:textId="77777777" w:rsidR="00FE4987" w:rsidRPr="001227F5" w:rsidRDefault="00FE4987" w:rsidP="00FE4987">
            <w:r w:rsidRPr="001227F5">
              <w:t>transit:TransitSystem</w:t>
            </w:r>
          </w:p>
        </w:tc>
        <w:tc>
          <w:tcPr>
            <w:tcW w:w="2374" w:type="dxa"/>
          </w:tcPr>
          <w:p w14:paraId="658A64A3" w14:textId="77777777" w:rsidR="00FE4987" w:rsidRPr="001227F5" w:rsidRDefault="00FE4987" w:rsidP="00FE4987">
            <w:r>
              <w:t>hasOwner</w:t>
            </w:r>
          </w:p>
        </w:tc>
        <w:tc>
          <w:tcPr>
            <w:tcW w:w="4080" w:type="dxa"/>
          </w:tcPr>
          <w:p w14:paraId="0943A89F" w14:textId="77777777" w:rsidR="00FE4987" w:rsidRPr="001227F5" w:rsidRDefault="00FE4987" w:rsidP="00FE4987">
            <w:r w:rsidRPr="001227F5">
              <w:t>only org:Organization</w:t>
            </w:r>
          </w:p>
        </w:tc>
      </w:tr>
      <w:tr w:rsidR="00FE4987" w14:paraId="38A4F6E7" w14:textId="77777777" w:rsidTr="00B65D5F">
        <w:trPr>
          <w:cantSplit/>
        </w:trPr>
        <w:tc>
          <w:tcPr>
            <w:tcW w:w="2896" w:type="dxa"/>
          </w:tcPr>
          <w:p w14:paraId="729D7F13" w14:textId="77777777" w:rsidR="00FE4987" w:rsidRPr="001227F5" w:rsidRDefault="00FE4987" w:rsidP="00FE4987">
            <w:r w:rsidRPr="001227F5">
              <w:t>transit:Route</w:t>
            </w:r>
          </w:p>
        </w:tc>
        <w:tc>
          <w:tcPr>
            <w:tcW w:w="2374" w:type="dxa"/>
          </w:tcPr>
          <w:p w14:paraId="1F20E794" w14:textId="77777777" w:rsidR="00FE4987" w:rsidRPr="001227F5" w:rsidRDefault="00FE4987" w:rsidP="00FE4987">
            <w:r w:rsidRPr="001227F5">
              <w:t>executedBy</w:t>
            </w:r>
          </w:p>
        </w:tc>
        <w:tc>
          <w:tcPr>
            <w:tcW w:w="4080" w:type="dxa"/>
          </w:tcPr>
          <w:p w14:paraId="4C60CCFD" w14:textId="77777777" w:rsidR="00FE4987" w:rsidRPr="001227F5" w:rsidRDefault="00FE4987" w:rsidP="00FE4987">
            <w:r w:rsidRPr="001227F5">
              <w:t>only vehicle:Vehicle</w:t>
            </w:r>
          </w:p>
        </w:tc>
      </w:tr>
      <w:tr w:rsidR="00FE4987" w14:paraId="12B0EFA2" w14:textId="77777777" w:rsidTr="00B65D5F">
        <w:trPr>
          <w:cantSplit/>
        </w:trPr>
        <w:tc>
          <w:tcPr>
            <w:tcW w:w="2896" w:type="dxa"/>
            <w:vMerge w:val="restart"/>
          </w:tcPr>
          <w:p w14:paraId="0EC4CED9" w14:textId="77777777" w:rsidR="00FE4987" w:rsidRDefault="00FE4987" w:rsidP="00FE4987">
            <w:r>
              <w:t>trip:Trip</w:t>
            </w:r>
          </w:p>
        </w:tc>
        <w:tc>
          <w:tcPr>
            <w:tcW w:w="2374" w:type="dxa"/>
          </w:tcPr>
          <w:p w14:paraId="2F401EF1" w14:textId="77777777" w:rsidR="00FE4987" w:rsidRPr="004842BE" w:rsidRDefault="00FE4987" w:rsidP="00FE4987">
            <w:r>
              <w:t>subClassOf</w:t>
            </w:r>
          </w:p>
        </w:tc>
        <w:tc>
          <w:tcPr>
            <w:tcW w:w="4080" w:type="dxa"/>
          </w:tcPr>
          <w:p w14:paraId="49EFE1A9" w14:textId="51DFB501" w:rsidR="00FE4987" w:rsidRPr="004842BE" w:rsidRDefault="00FE4987" w:rsidP="00FE4987">
            <w:r>
              <w:t>activity:Activity</w:t>
            </w:r>
          </w:p>
        </w:tc>
      </w:tr>
      <w:tr w:rsidR="00FE4987" w14:paraId="73BE403F" w14:textId="77777777" w:rsidTr="00B65D5F">
        <w:trPr>
          <w:cantSplit/>
        </w:trPr>
        <w:tc>
          <w:tcPr>
            <w:tcW w:w="2896" w:type="dxa"/>
            <w:vMerge/>
          </w:tcPr>
          <w:p w14:paraId="28E5C829" w14:textId="77777777" w:rsidR="00FE4987" w:rsidRDefault="00FE4987" w:rsidP="00FE4987"/>
        </w:tc>
        <w:tc>
          <w:tcPr>
            <w:tcW w:w="2374" w:type="dxa"/>
          </w:tcPr>
          <w:p w14:paraId="123C8A1D" w14:textId="77777777" w:rsidR="00FE4987" w:rsidRPr="004842BE" w:rsidRDefault="00FE4987" w:rsidP="00FE4987">
            <w:r w:rsidRPr="004842BE">
              <w:t>performedBy</w:t>
            </w:r>
          </w:p>
        </w:tc>
        <w:tc>
          <w:tcPr>
            <w:tcW w:w="4080" w:type="dxa"/>
          </w:tcPr>
          <w:p w14:paraId="378B3D5F" w14:textId="77777777" w:rsidR="00FE4987" w:rsidRPr="004842BE" w:rsidRDefault="00FE4987" w:rsidP="00FE4987">
            <w:r w:rsidRPr="004842BE">
              <w:t>some person:Person</w:t>
            </w:r>
          </w:p>
        </w:tc>
      </w:tr>
      <w:tr w:rsidR="00FE4987" w14:paraId="5E7A2962" w14:textId="77777777" w:rsidTr="00B65D5F">
        <w:trPr>
          <w:cantSplit/>
        </w:trPr>
        <w:tc>
          <w:tcPr>
            <w:tcW w:w="2896" w:type="dxa"/>
            <w:vMerge/>
          </w:tcPr>
          <w:p w14:paraId="64B3AFD0" w14:textId="77777777" w:rsidR="00FE4987" w:rsidRDefault="00FE4987" w:rsidP="00FE4987"/>
        </w:tc>
        <w:tc>
          <w:tcPr>
            <w:tcW w:w="2374" w:type="dxa"/>
          </w:tcPr>
          <w:p w14:paraId="5C6CB360" w14:textId="77777777" w:rsidR="00FE4987" w:rsidRPr="004842BE" w:rsidRDefault="00FE4987" w:rsidP="00FE4987">
            <w:r w:rsidRPr="004842BE">
              <w:t>associatedWith</w:t>
            </w:r>
          </w:p>
        </w:tc>
        <w:tc>
          <w:tcPr>
            <w:tcW w:w="4080" w:type="dxa"/>
          </w:tcPr>
          <w:p w14:paraId="512A4A88" w14:textId="77777777" w:rsidR="00FE4987" w:rsidRPr="004842BE" w:rsidRDefault="00FE4987" w:rsidP="00FE4987">
            <w:r w:rsidRPr="004842BE">
              <w:t>only activity:Activity</w:t>
            </w:r>
          </w:p>
        </w:tc>
      </w:tr>
    </w:tbl>
    <w:p w14:paraId="3A4F2E22" w14:textId="248B10ED" w:rsidR="00311611" w:rsidRDefault="00311611" w:rsidP="00311611">
      <w:pPr>
        <w:rPr>
          <w:b/>
        </w:rPr>
      </w:pPr>
      <w:bookmarkStart w:id="156" w:name="_Ref520703666"/>
      <w:r w:rsidRPr="00311611">
        <w:rPr>
          <w:b/>
        </w:rPr>
        <w:t>Future work</w:t>
      </w:r>
      <w:r>
        <w:rPr>
          <w:b/>
        </w:rPr>
        <w:t>:</w:t>
      </w:r>
    </w:p>
    <w:p w14:paraId="061528C5" w14:textId="6B679AEB" w:rsidR="00311611" w:rsidRDefault="00311611" w:rsidP="00331CB6">
      <w:pPr>
        <w:pStyle w:val="ListParagraph"/>
        <w:numPr>
          <w:ilvl w:val="0"/>
          <w:numId w:val="14"/>
        </w:numPr>
      </w:pPr>
      <w:r>
        <w:t>May be useful to add a generalized ‘hasPass’ relationship to capture various possible passes a person may have (transit and otherwise)</w:t>
      </w:r>
    </w:p>
    <w:p w14:paraId="00AF22D6" w14:textId="01874807" w:rsidR="00492B81" w:rsidRPr="00311611" w:rsidRDefault="00492B81" w:rsidP="00331CB6">
      <w:pPr>
        <w:pStyle w:val="ListParagraph"/>
        <w:numPr>
          <w:ilvl w:val="0"/>
          <w:numId w:val="14"/>
        </w:numPr>
      </w:pPr>
      <w:r>
        <w:t>Many extensions of this ontology are possible. Additional axioms and properties may be added in future work as new use cases are identified.</w:t>
      </w:r>
    </w:p>
    <w:p w14:paraId="4CC5D477" w14:textId="3DE2EB9E" w:rsidR="007A2834" w:rsidRDefault="007A2834" w:rsidP="002016ED">
      <w:pPr>
        <w:pStyle w:val="Heading1"/>
      </w:pPr>
      <w:bookmarkStart w:id="157" w:name="_Toc41911396"/>
      <w:r>
        <w:t>Evaluation</w:t>
      </w:r>
      <w:bookmarkEnd w:id="157"/>
      <w:r>
        <w:t xml:space="preserve"> </w:t>
      </w:r>
    </w:p>
    <w:p w14:paraId="22F7ADC0" w14:textId="45DB2BE2" w:rsidR="008A6CB6" w:rsidRDefault="00FC5026" w:rsidP="00492B81">
      <w:r>
        <w:t xml:space="preserve">Throughout development, the </w:t>
      </w:r>
      <w:r w:rsidR="00C049AD">
        <w:t>iCity TPSO</w:t>
      </w:r>
      <w:r>
        <w:t xml:space="preserve"> </w:t>
      </w:r>
      <w:r w:rsidR="00577A41">
        <w:t>were</w:t>
      </w:r>
      <w:r>
        <w:t xml:space="preserve"> presented to the iCity-ORF researchers and other stakeholders for review and feedback. These activities</w:t>
      </w:r>
      <w:r w:rsidR="0003795F">
        <w:t xml:space="preserve"> served as a kind of informal evaluation</w:t>
      </w:r>
      <w:r>
        <w:t xml:space="preserve"> </w:t>
      </w:r>
      <w:r w:rsidR="0003795F">
        <w:t xml:space="preserve">that </w:t>
      </w:r>
      <w:r>
        <w:t>helped to inform</w:t>
      </w:r>
      <w:r w:rsidR="005B6867">
        <w:t>, improve, and validate</w:t>
      </w:r>
      <w:r w:rsidR="008A6CB6">
        <w:t xml:space="preserve"> the design of the ontology.</w:t>
      </w:r>
      <w:r w:rsidR="0003795F">
        <w:t xml:space="preserve"> In addition, the ontology </w:t>
      </w:r>
      <w:r w:rsidR="0003795F">
        <w:lastRenderedPageBreak/>
        <w:t xml:space="preserve">has been formally evaluated against the requirements described in Section </w:t>
      </w:r>
      <w:r w:rsidR="0003795F">
        <w:fldChar w:fldCharType="begin"/>
      </w:r>
      <w:r w:rsidR="0003795F">
        <w:instrText xml:space="preserve"> REF _Ref22799845 \r \h </w:instrText>
      </w:r>
      <w:r w:rsidR="0003795F">
        <w:fldChar w:fldCharType="separate"/>
      </w:r>
      <w:r w:rsidR="005A6FB2">
        <w:t>4</w:t>
      </w:r>
      <w:r w:rsidR="0003795F">
        <w:fldChar w:fldCharType="end"/>
      </w:r>
      <w:r w:rsidR="0003795F">
        <w:t xml:space="preserve">. In this section, we review the results of the ontology evaluation </w:t>
      </w:r>
      <w:r w:rsidR="000D2843">
        <w:t>with respect to</w:t>
      </w:r>
      <w:r w:rsidR="0003795F">
        <w:t xml:space="preserve"> consi</w:t>
      </w:r>
      <w:r w:rsidR="006009F8">
        <w:t xml:space="preserve">stency </w:t>
      </w:r>
      <w:r w:rsidR="001731A0">
        <w:t xml:space="preserve">and </w:t>
      </w:r>
      <w:r w:rsidR="006009F8">
        <w:t>competency.</w:t>
      </w:r>
    </w:p>
    <w:p w14:paraId="27993A6D" w14:textId="77777777" w:rsidR="00FC5026" w:rsidRDefault="00FC5026" w:rsidP="00FC5026">
      <w:pPr>
        <w:pStyle w:val="Heading2"/>
      </w:pPr>
      <w:bookmarkStart w:id="158" w:name="_Toc41911397"/>
      <w:r>
        <w:t>Consistency</w:t>
      </w:r>
      <w:bookmarkEnd w:id="158"/>
    </w:p>
    <w:p w14:paraId="4575D348" w14:textId="3709623E" w:rsidR="00492B81" w:rsidRDefault="00492B81" w:rsidP="00492B81">
      <w:pPr>
        <w:rPr>
          <w:lang w:val="en-US" w:bidi="en-US"/>
        </w:rPr>
      </w:pPr>
      <w:r>
        <w:rPr>
          <w:lang w:val="en-US" w:bidi="en-US"/>
        </w:rPr>
        <w:t>A fundamental requirement for any ontology is consistency. If the axioms in the ontology are inconsistent, then the classes are unsatisfiable and any data that is mapped into the ontology will be inconsistent. This inhibits the application of the ontology for data verification. In addition, any sentence may be deduced from an inconsistent set of axioms, so this is also problematic for any reasoning applications. From a basic ontology design perspective, if the axioms are inconsistent then there is something wrong with the way the domain has been formalized; the ontology contains some set of statements that in some way contradict each other.</w:t>
      </w:r>
      <w:r w:rsidR="00EC7102">
        <w:rPr>
          <w:lang w:val="en-US" w:bidi="en-US"/>
        </w:rPr>
        <w:t xml:space="preserve"> Similarly, it is important to check for (and avoid) any unsatisfiable classes. In a consistent ontology it is still possible that select classes may not be satisfiable. In such cases it is impossible to instantiate the class with any data and maintain consistency.</w:t>
      </w:r>
      <w:r w:rsidR="00EF74D8">
        <w:rPr>
          <w:lang w:val="en-US" w:bidi="en-US"/>
        </w:rPr>
        <w:t xml:space="preserve"> The ontology has been evaluated for both consistency and (absence of) unsatisfiable classes</w:t>
      </w:r>
      <w:r w:rsidR="00155060">
        <w:rPr>
          <w:lang w:val="en-US" w:bidi="en-US"/>
        </w:rPr>
        <w:t xml:space="preserve"> using the Pellet OWL reasoner</w:t>
      </w:r>
      <w:r w:rsidR="00EF74D8">
        <w:rPr>
          <w:lang w:val="en-US" w:bidi="en-US"/>
        </w:rPr>
        <w:t>.</w:t>
      </w:r>
      <w:r w:rsidR="00155060">
        <w:rPr>
          <w:lang w:val="en-US" w:bidi="en-US"/>
        </w:rPr>
        <w:t xml:space="preserve"> One unsatisfiable class was identified</w:t>
      </w:r>
      <w:r w:rsidR="00692B1E">
        <w:rPr>
          <w:lang w:val="en-US" w:bidi="en-US"/>
        </w:rPr>
        <w:t xml:space="preserve">, </w:t>
      </w:r>
      <w:r w:rsidR="00155060">
        <w:rPr>
          <w:lang w:val="en-US" w:bidi="en-US"/>
        </w:rPr>
        <w:t>however th</w:t>
      </w:r>
      <w:r w:rsidR="00F703A5">
        <w:rPr>
          <w:lang w:val="en-US" w:bidi="en-US"/>
        </w:rPr>
        <w:t>e</w:t>
      </w:r>
      <w:r w:rsidR="00155060">
        <w:rPr>
          <w:lang w:val="en-US" w:bidi="en-US"/>
        </w:rPr>
        <w:t xml:space="preserve"> </w:t>
      </w:r>
      <w:r w:rsidR="00692B1E">
        <w:rPr>
          <w:lang w:val="en-US" w:bidi="en-US"/>
        </w:rPr>
        <w:t>class (</w:t>
      </w:r>
      <w:r w:rsidR="007933E5">
        <w:rPr>
          <w:lang w:val="en-US" w:bidi="en-US"/>
        </w:rPr>
        <w:t>time:January</w:t>
      </w:r>
      <w:r w:rsidR="00461993">
        <w:rPr>
          <w:rStyle w:val="FootnoteReference"/>
          <w:lang w:val="en-US" w:bidi="en-US"/>
        </w:rPr>
        <w:footnoteReference w:id="17"/>
      </w:r>
      <w:r w:rsidR="007933E5">
        <w:rPr>
          <w:lang w:val="en-US" w:bidi="en-US"/>
        </w:rPr>
        <w:t>)</w:t>
      </w:r>
      <w:r w:rsidR="00155060">
        <w:rPr>
          <w:lang w:val="en-US" w:bidi="en-US"/>
        </w:rPr>
        <w:t xml:space="preserve"> is not reused in the extensions </w:t>
      </w:r>
      <w:r w:rsidR="00692B1E">
        <w:rPr>
          <w:lang w:val="en-US" w:bidi="en-US"/>
        </w:rPr>
        <w:t xml:space="preserve">and </w:t>
      </w:r>
      <w:r w:rsidR="00155060">
        <w:rPr>
          <w:lang w:val="en-US" w:bidi="en-US"/>
        </w:rPr>
        <w:t xml:space="preserve">is deprecated in the version of the </w:t>
      </w:r>
      <w:r w:rsidR="00F703A5">
        <w:rPr>
          <w:lang w:val="en-US" w:bidi="en-US"/>
        </w:rPr>
        <w:t xml:space="preserve">W3C </w:t>
      </w:r>
      <w:r w:rsidR="00155060">
        <w:rPr>
          <w:lang w:val="en-US" w:bidi="en-US"/>
        </w:rPr>
        <w:t xml:space="preserve">Time </w:t>
      </w:r>
      <w:r w:rsidR="00F703A5">
        <w:rPr>
          <w:lang w:val="en-US" w:bidi="en-US"/>
        </w:rPr>
        <w:t>O</w:t>
      </w:r>
      <w:r w:rsidR="00155060">
        <w:rPr>
          <w:lang w:val="en-US" w:bidi="en-US"/>
        </w:rPr>
        <w:t>ntology</w:t>
      </w:r>
      <w:r w:rsidR="00F703A5">
        <w:rPr>
          <w:lang w:val="en-US" w:bidi="en-US"/>
        </w:rPr>
        <w:t xml:space="preserve"> that is imported by the </w:t>
      </w:r>
      <w:r w:rsidR="00C049AD">
        <w:rPr>
          <w:lang w:val="en-US" w:bidi="en-US"/>
        </w:rPr>
        <w:t>iCity TPSO</w:t>
      </w:r>
      <w:r w:rsidR="00155060">
        <w:rPr>
          <w:lang w:val="en-US" w:bidi="en-US"/>
        </w:rPr>
        <w:t>.</w:t>
      </w:r>
    </w:p>
    <w:p w14:paraId="0AB59B0B" w14:textId="4D60B697" w:rsidR="00FC5026" w:rsidRDefault="0003795F" w:rsidP="00FC5026">
      <w:pPr>
        <w:pStyle w:val="Heading2"/>
      </w:pPr>
      <w:bookmarkStart w:id="159" w:name="_Toc41911398"/>
      <w:r>
        <w:t>Competency</w:t>
      </w:r>
      <w:bookmarkEnd w:id="159"/>
    </w:p>
    <w:p w14:paraId="5006B956" w14:textId="5AB7F3FB" w:rsidR="00286604" w:rsidRDefault="00286604" w:rsidP="00286604">
      <w:pPr>
        <w:rPr>
          <w:lang w:val="en-US" w:bidi="en-US"/>
        </w:rPr>
      </w:pPr>
      <w:r>
        <w:rPr>
          <w:lang w:val="en-US" w:bidi="en-US"/>
        </w:rPr>
        <w:t xml:space="preserve">The Requirements stage of ontology development resulted in the identification of </w:t>
      </w:r>
      <w:r w:rsidR="006B5EBC">
        <w:rPr>
          <w:lang w:val="en-US" w:bidi="en-US"/>
        </w:rPr>
        <w:t>five</w:t>
      </w:r>
      <w:r>
        <w:rPr>
          <w:lang w:val="en-US" w:bidi="en-US"/>
        </w:rPr>
        <w:t xml:space="preserve"> motivating scenarios and </w:t>
      </w:r>
      <w:r w:rsidRPr="00FE1FC4">
        <w:rPr>
          <w:highlight w:val="yellow"/>
          <w:lang w:val="en-US" w:bidi="en-US"/>
        </w:rPr>
        <w:t>##</w:t>
      </w:r>
      <w:r>
        <w:rPr>
          <w:lang w:val="en-US" w:bidi="en-US"/>
        </w:rPr>
        <w:t xml:space="preserve"> associated competency questions. Competency questions provide guidance for ontology design, as well as a clear set of criteria against which the ontology may be evaluated. The evaluation focuses on determining whether the ontology is sufficient to formalize the identified competency questions. It is straightforward to demonstrate that the requirements </w:t>
      </w:r>
      <w:r w:rsidR="002B3CFA">
        <w:rPr>
          <w:lang w:val="en-US" w:bidi="en-US"/>
        </w:rPr>
        <w:t>are satisfied by formalizing each of the competency questions using the ontology. Since the ontology has been formalized in OWL</w:t>
      </w:r>
      <w:r w:rsidR="00AD3E0D">
        <w:rPr>
          <w:lang w:val="en-US" w:bidi="en-US"/>
        </w:rPr>
        <w:t xml:space="preserve"> 2,</w:t>
      </w:r>
      <w:r w:rsidR="002B3CFA">
        <w:rPr>
          <w:lang w:val="en-US" w:bidi="en-US"/>
        </w:rPr>
        <w:t xml:space="preserve"> </w:t>
      </w:r>
      <w:r w:rsidR="00A84A0A">
        <w:rPr>
          <w:lang w:val="en-US" w:bidi="en-US"/>
        </w:rPr>
        <w:t xml:space="preserve">the usual </w:t>
      </w:r>
      <w:r w:rsidR="00AD3E0D">
        <w:rPr>
          <w:lang w:val="en-US" w:bidi="en-US"/>
        </w:rPr>
        <w:t>mechanism of accessing</w:t>
      </w:r>
      <w:r w:rsidR="002B3CFA">
        <w:rPr>
          <w:lang w:val="en-US" w:bidi="en-US"/>
        </w:rPr>
        <w:t xml:space="preserve"> the data it encodes</w:t>
      </w:r>
      <w:r w:rsidR="00A84A0A">
        <w:rPr>
          <w:lang w:val="en-US" w:bidi="en-US"/>
        </w:rPr>
        <w:t xml:space="preserve"> with be </w:t>
      </w:r>
      <w:r w:rsidR="00A84A0A">
        <w:rPr>
          <w:lang w:val="en-US" w:bidi="en-US"/>
        </w:rPr>
        <w:lastRenderedPageBreak/>
        <w:t>with the SPARQL query language</w:t>
      </w:r>
      <w:r w:rsidR="00A84A0A">
        <w:rPr>
          <w:rStyle w:val="FootnoteReference"/>
          <w:lang w:val="en-US" w:bidi="en-US"/>
        </w:rPr>
        <w:footnoteReference w:id="18"/>
      </w:r>
      <w:r w:rsidR="00A84A0A">
        <w:rPr>
          <w:lang w:val="en-US" w:bidi="en-US"/>
        </w:rPr>
        <w:t xml:space="preserve">. </w:t>
      </w:r>
      <w:r w:rsidR="00131A71">
        <w:rPr>
          <w:lang w:val="en-US" w:bidi="en-US"/>
        </w:rPr>
        <w:t>T</w:t>
      </w:r>
      <w:r w:rsidR="00A84A0A">
        <w:rPr>
          <w:lang w:val="en-US" w:bidi="en-US"/>
        </w:rPr>
        <w:t>herefore</w:t>
      </w:r>
      <w:r w:rsidR="00131A71">
        <w:rPr>
          <w:lang w:val="en-US" w:bidi="en-US"/>
        </w:rPr>
        <w:t xml:space="preserve">, the ontology </w:t>
      </w:r>
      <w:r w:rsidR="00F3106F">
        <w:rPr>
          <w:lang w:val="en-US" w:bidi="en-US"/>
        </w:rPr>
        <w:t>has been</w:t>
      </w:r>
      <w:r w:rsidR="00131A71">
        <w:rPr>
          <w:lang w:val="en-US" w:bidi="en-US"/>
        </w:rPr>
        <w:t xml:space="preserve"> evaluated</w:t>
      </w:r>
      <w:r w:rsidR="00A84A0A">
        <w:rPr>
          <w:lang w:val="en-US" w:bidi="en-US"/>
        </w:rPr>
        <w:t xml:space="preserve"> </w:t>
      </w:r>
      <w:r w:rsidR="00131A71">
        <w:rPr>
          <w:lang w:val="en-US" w:bidi="en-US"/>
        </w:rPr>
        <w:t xml:space="preserve">with the </w:t>
      </w:r>
      <w:r w:rsidR="00A84A0A">
        <w:rPr>
          <w:lang w:val="en-US" w:bidi="en-US"/>
        </w:rPr>
        <w:t xml:space="preserve">use SPARQL </w:t>
      </w:r>
      <w:r w:rsidR="002B3CFA">
        <w:rPr>
          <w:lang w:val="en-US" w:bidi="en-US"/>
        </w:rPr>
        <w:t>to formalize each of the identified competency questions. Implicit in each formalism is a mapping between the natural language used in the requirement and the terms defined in the ontology. This mapping will be made explicit in the application of the ontology, which addresses the mapping models required to encode information in datasets as instances in the ontology.</w:t>
      </w:r>
    </w:p>
    <w:p w14:paraId="31806F0D" w14:textId="77777777" w:rsidR="006C7A40" w:rsidRDefault="006C7A40" w:rsidP="00286604">
      <w:pPr>
        <w:rPr>
          <w:lang w:val="en-US" w:bidi="en-US"/>
        </w:rPr>
      </w:pPr>
    </w:p>
    <w:p w14:paraId="5E17D45A" w14:textId="6570B805" w:rsidR="00F3106F" w:rsidRDefault="00F3106F" w:rsidP="00286604">
      <w:pPr>
        <w:rPr>
          <w:lang w:val="en-US" w:bidi="en-US"/>
        </w:rPr>
      </w:pPr>
      <w:r>
        <w:rPr>
          <w:lang w:val="en-US" w:bidi="en-US"/>
        </w:rPr>
        <w:t xml:space="preserve">In the following, we </w:t>
      </w:r>
      <w:r w:rsidR="00315993">
        <w:rPr>
          <w:lang w:val="en-US" w:bidi="en-US"/>
        </w:rPr>
        <w:t xml:space="preserve">demonstrate the results of evaluation by formalizing each of the identified competency questions in SPARQL. The following namespaces will be used in addition to the namespaces defined in the previous </w:t>
      </w:r>
      <w:commentRangeStart w:id="160"/>
      <w:r w:rsidR="00315993">
        <w:rPr>
          <w:lang w:val="en-US" w:bidi="en-US"/>
        </w:rPr>
        <w:t>section</w:t>
      </w:r>
      <w:commentRangeEnd w:id="160"/>
      <w:r w:rsidR="00535EDF">
        <w:rPr>
          <w:rStyle w:val="CommentReference"/>
          <w:rFonts w:asciiTheme="minorHAnsi" w:eastAsiaTheme="minorEastAsia" w:hAnsiTheme="minorHAnsi"/>
          <w:lang w:val="en-US" w:bidi="en-US"/>
        </w:rPr>
        <w:commentReference w:id="160"/>
      </w:r>
      <w:r w:rsidR="00315993">
        <w:rPr>
          <w:lang w:val="en-US" w:bidi="en-US"/>
        </w:rPr>
        <w:t>:</w:t>
      </w:r>
    </w:p>
    <w:p w14:paraId="30508B0F" w14:textId="48B9BA4C" w:rsidR="00315993" w:rsidRDefault="00315993" w:rsidP="008C7F3C">
      <w:pPr>
        <w:pStyle w:val="ListParagraph"/>
        <w:numPr>
          <w:ilvl w:val="0"/>
          <w:numId w:val="34"/>
        </w:numPr>
      </w:pPr>
      <w:r>
        <w:t>rdf:</w:t>
      </w:r>
    </w:p>
    <w:p w14:paraId="2A470F5B" w14:textId="62B80725" w:rsidR="00315993" w:rsidRDefault="00315993" w:rsidP="008C7F3C">
      <w:pPr>
        <w:pStyle w:val="ListParagraph"/>
        <w:numPr>
          <w:ilvl w:val="0"/>
          <w:numId w:val="34"/>
        </w:numPr>
      </w:pPr>
      <w:r>
        <w:t>rdfs:</w:t>
      </w:r>
    </w:p>
    <w:p w14:paraId="3E41BAED" w14:textId="074C01C2" w:rsidR="00315993" w:rsidRDefault="00315993" w:rsidP="008C7F3C">
      <w:pPr>
        <w:pStyle w:val="ListParagraph"/>
        <w:numPr>
          <w:ilvl w:val="0"/>
          <w:numId w:val="34"/>
        </w:numPr>
      </w:pPr>
      <w:r>
        <w:t>owl:</w:t>
      </w:r>
    </w:p>
    <w:p w14:paraId="7324B17C"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eastAsia="Times New Roman" w:hAnsi="Consolas" w:cs="Consolas"/>
          <w:color w:val="D73A49"/>
          <w:sz w:val="18"/>
          <w:szCs w:val="18"/>
        </w:rPr>
        <w:t>PREFIX</w:t>
      </w:r>
      <w:r w:rsidRPr="003A44A6">
        <w:rPr>
          <w:rFonts w:ascii="Consolas" w:hAnsi="Consolas" w:cs="Consolas"/>
          <w:color w:val="24292E"/>
          <w:sz w:val="18"/>
          <w:szCs w:val="18"/>
        </w:rPr>
        <w:t xml:space="preserve"> xsd: </w:t>
      </w:r>
      <w:r w:rsidRPr="003A44A6">
        <w:rPr>
          <w:rFonts w:ascii="Consolas" w:eastAsia="Times New Roman" w:hAnsi="Consolas" w:cs="Consolas"/>
          <w:color w:val="6F42C1"/>
          <w:sz w:val="18"/>
          <w:szCs w:val="18"/>
        </w:rPr>
        <w:t>&lt;http://www.w3.org/2001/XMLSchema#&gt;</w:t>
      </w:r>
    </w:p>
    <w:p w14:paraId="61B9E5FE"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time: </w:t>
      </w:r>
      <w:r w:rsidRPr="003A44A6">
        <w:rPr>
          <w:rFonts w:ascii="Consolas" w:eastAsia="Times New Roman" w:hAnsi="Consolas" w:cs="Consolas"/>
          <w:color w:val="6F42C1"/>
          <w:sz w:val="18"/>
          <w:szCs w:val="18"/>
        </w:rPr>
        <w:t>&lt;http://www.w3.org/2006/time#&gt;</w:t>
      </w:r>
    </w:p>
    <w:p w14:paraId="33B93C88"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transit: </w:t>
      </w:r>
      <w:r w:rsidRPr="003A44A6">
        <w:rPr>
          <w:rFonts w:ascii="Consolas" w:eastAsia="Times New Roman" w:hAnsi="Consolas" w:cs="Consolas"/>
          <w:color w:val="6F42C1"/>
          <w:sz w:val="18"/>
          <w:szCs w:val="18"/>
        </w:rPr>
        <w:t>&lt;http://ontology.eil.utoronto.ca/icity/PublicTransit/&gt;</w:t>
      </w:r>
    </w:p>
    <w:p w14:paraId="6453FF87"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change: </w:t>
      </w:r>
      <w:r w:rsidRPr="003A44A6">
        <w:rPr>
          <w:rFonts w:ascii="Consolas" w:eastAsia="Times New Roman" w:hAnsi="Consolas" w:cs="Consolas"/>
          <w:color w:val="6F42C1"/>
          <w:sz w:val="18"/>
          <w:szCs w:val="18"/>
        </w:rPr>
        <w:t>&lt;http://ontology.eil.utoronto.ca/icity/Change/&gt;</w:t>
      </w:r>
    </w:p>
    <w:p w14:paraId="057EBAE2"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spatial: </w:t>
      </w:r>
      <w:r w:rsidRPr="003A44A6">
        <w:rPr>
          <w:rFonts w:ascii="Consolas" w:eastAsia="Times New Roman" w:hAnsi="Consolas" w:cs="Consolas"/>
          <w:color w:val="6F42C1"/>
          <w:sz w:val="18"/>
          <w:szCs w:val="18"/>
        </w:rPr>
        <w:t>&lt;http://ontology.eil.utoronto.ca/icity/SpatialLoc/&gt;</w:t>
      </w:r>
    </w:p>
    <w:p w14:paraId="69D42599"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trip: </w:t>
      </w:r>
      <w:r w:rsidRPr="003A44A6">
        <w:rPr>
          <w:rFonts w:ascii="Consolas" w:eastAsia="Times New Roman" w:hAnsi="Consolas" w:cs="Consolas"/>
          <w:color w:val="6F42C1"/>
          <w:sz w:val="18"/>
          <w:szCs w:val="18"/>
        </w:rPr>
        <w:t>&lt;http://ontology.eil.utoronto.ca/icity/Trip/&gt;</w:t>
      </w:r>
    </w:p>
    <w:p w14:paraId="0AB352F3"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re: </w:t>
      </w:r>
      <w:r w:rsidRPr="003A44A6">
        <w:rPr>
          <w:rFonts w:ascii="Consolas" w:eastAsia="Times New Roman" w:hAnsi="Consolas" w:cs="Consolas"/>
          <w:color w:val="6F42C1"/>
          <w:sz w:val="18"/>
          <w:szCs w:val="18"/>
        </w:rPr>
        <w:t>&lt;http://ontology.eil.utoronto.ca/icity/RecurringEvent/&gt;</w:t>
      </w:r>
    </w:p>
    <w:p w14:paraId="1C81EB21"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geo: </w:t>
      </w:r>
      <w:r w:rsidRPr="003A44A6">
        <w:rPr>
          <w:rFonts w:ascii="Consolas" w:eastAsia="Times New Roman" w:hAnsi="Consolas" w:cs="Consolas"/>
          <w:color w:val="6F42C1"/>
          <w:sz w:val="18"/>
          <w:szCs w:val="18"/>
        </w:rPr>
        <w:t>&lt;http://www.opengis.net/ont/geosparql#&gt;</w:t>
      </w:r>
    </w:p>
    <w:p w14:paraId="3F2602F7"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icontact: </w:t>
      </w:r>
      <w:r w:rsidRPr="003A44A6">
        <w:rPr>
          <w:rFonts w:ascii="Consolas" w:eastAsia="Times New Roman" w:hAnsi="Consolas" w:cs="Consolas"/>
          <w:color w:val="6F42C1"/>
          <w:sz w:val="18"/>
          <w:szCs w:val="18"/>
        </w:rPr>
        <w:t>&lt;http://ontology.eil.utoronto.ca/icontact.owl#&gt;</w:t>
      </w:r>
    </w:p>
    <w:p w14:paraId="304C9D7D"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bif: </w:t>
      </w:r>
      <w:r w:rsidRPr="003A44A6">
        <w:rPr>
          <w:rFonts w:ascii="Consolas" w:eastAsia="Times New Roman" w:hAnsi="Consolas" w:cs="Consolas"/>
          <w:color w:val="6F42C1"/>
          <w:sz w:val="18"/>
          <w:szCs w:val="18"/>
        </w:rPr>
        <w:t>&lt;http://www.openlinksw.com/schemas/bif#&gt;</w:t>
      </w:r>
    </w:p>
    <w:p w14:paraId="09EC25BA" w14:textId="77777777" w:rsidR="003A44A6" w:rsidRPr="00315993" w:rsidRDefault="003A44A6" w:rsidP="008C7F3C">
      <w:pPr>
        <w:pStyle w:val="ListParagraph"/>
        <w:numPr>
          <w:ilvl w:val="0"/>
          <w:numId w:val="34"/>
        </w:numPr>
      </w:pPr>
    </w:p>
    <w:p w14:paraId="00510207" w14:textId="56CF0F1A" w:rsidR="00315993" w:rsidRDefault="00315993" w:rsidP="00286604">
      <w:pPr>
        <w:rPr>
          <w:lang w:val="en-US" w:bidi="en-US"/>
        </w:rPr>
      </w:pPr>
      <w:r>
        <w:rPr>
          <w:lang w:val="en-US" w:bidi="en-US"/>
        </w:rPr>
        <w:t xml:space="preserve">Many of the competency questions pertain to some given individual of interest (e.g. a particular household or traffic zone). We capture such cases with a placeholder denoted in curly brackets (e.g. {household-1}) to illustrate where the individual or individuals of interest would be substituted.  </w:t>
      </w:r>
    </w:p>
    <w:p w14:paraId="7F5C81E9" w14:textId="77777777" w:rsidR="00703EE3" w:rsidRDefault="00703EE3" w:rsidP="00286604">
      <w:pPr>
        <w:rPr>
          <w:lang w:val="en-US" w:bidi="en-US"/>
        </w:rPr>
      </w:pPr>
    </w:p>
    <w:p w14:paraId="1AF0B5DE" w14:textId="03C572D7" w:rsidR="00703EE3" w:rsidRPr="00703EE3" w:rsidRDefault="00703EE3" w:rsidP="00286604">
      <w:pPr>
        <w:rPr>
          <w:lang w:val="en-US" w:bidi="en-US"/>
        </w:rPr>
      </w:pPr>
      <w:r>
        <w:rPr>
          <w:b/>
          <w:lang w:val="en-US" w:bidi="en-US"/>
        </w:rPr>
        <w:t>On the role of GeoSPARQL Functions:</w:t>
      </w:r>
      <w:r>
        <w:rPr>
          <w:lang w:val="en-US" w:bidi="en-US"/>
        </w:rPr>
        <w:t xml:space="preserve"> In practice, the spatial relationships </w:t>
      </w:r>
      <w:r w:rsidR="008010B8">
        <w:rPr>
          <w:lang w:val="en-US" w:bidi="en-US"/>
        </w:rPr>
        <w:t>between objects may not be encoded in the knowledge base. In such cases, GeoSPARQL functions may be employed</w:t>
      </w:r>
      <w:r w:rsidR="001E661C">
        <w:rPr>
          <w:lang w:val="en-US" w:bidi="en-US"/>
        </w:rPr>
        <w:t xml:space="preserve"> in the query</w:t>
      </w:r>
      <w:r w:rsidR="008010B8">
        <w:rPr>
          <w:lang w:val="en-US" w:bidi="en-US"/>
        </w:rPr>
        <w:t xml:space="preserve"> to compute these relationships using the coordinate data defined for the geo:Geometry objects.</w:t>
      </w:r>
      <w:r w:rsidR="001E661C">
        <w:rPr>
          <w:lang w:val="en-US" w:bidi="en-US"/>
        </w:rPr>
        <w:t xml:space="preserve"> </w:t>
      </w:r>
      <w:r w:rsidR="00986002">
        <w:rPr>
          <w:lang w:val="en-US" w:bidi="en-US"/>
        </w:rPr>
        <w:t>As the implementation of these functions is subject to some variation between triple stores, for the purposes of evaluation we design the queries under the assumption that the spatial relationships between geo:Feature objects are given. This allows us to maintain a consistent, triple store-independent formalization.</w:t>
      </w:r>
    </w:p>
    <w:p w14:paraId="27311F6A" w14:textId="6719AD10" w:rsidR="006C7A40" w:rsidRDefault="00FE1FC4" w:rsidP="006C7A40">
      <w:pPr>
        <w:pStyle w:val="Heading3"/>
      </w:pPr>
      <w:bookmarkStart w:id="161" w:name="_Toc41911399"/>
      <w:r>
        <w:t>CQs for Land Use and Transportation Simulation</w:t>
      </w:r>
      <w:bookmarkEnd w:id="161"/>
    </w:p>
    <w:p w14:paraId="261EE2BC" w14:textId="77F2B821" w:rsidR="00FE1FC4" w:rsidRDefault="00FE1FC4" w:rsidP="00FE1FC4">
      <w:pPr>
        <w:ind w:left="720" w:hanging="360"/>
      </w:pPr>
      <w:r>
        <w:t>CQ</w:t>
      </w:r>
      <w:r w:rsidR="00EB013E">
        <w:t>1-1: What trips originated</w:t>
      </w:r>
      <w:r w:rsidR="00FE42D1">
        <w:t>/ended</w:t>
      </w:r>
      <w:r w:rsidR="00FE42D1">
        <w:rPr>
          <w:rStyle w:val="FootnoteReference"/>
        </w:rPr>
        <w:footnoteReference w:id="19"/>
      </w:r>
      <w:r>
        <w:t xml:space="preserve"> in a given zone? </w:t>
      </w:r>
    </w:p>
    <w:p w14:paraId="196FED38" w14:textId="02E5A546" w:rsidR="00070532" w:rsidRPr="00986002" w:rsidRDefault="00070532" w:rsidP="00986002">
      <w:pPr>
        <w:ind w:left="1080" w:hanging="360"/>
        <w:rPr>
          <w:rFonts w:ascii="Courier" w:hAnsi="Courier"/>
        </w:rPr>
      </w:pPr>
      <w:r w:rsidRPr="00986002">
        <w:rPr>
          <w:rFonts w:ascii="Courier" w:hAnsi="Courier"/>
        </w:rPr>
        <w:t>SELECT ?trip WHERE {</w:t>
      </w:r>
    </w:p>
    <w:p w14:paraId="75EC3CCE" w14:textId="22202DF8" w:rsidR="00070532" w:rsidRPr="00986002" w:rsidRDefault="00070532" w:rsidP="00986002">
      <w:pPr>
        <w:ind w:left="1080" w:hanging="360"/>
        <w:rPr>
          <w:rFonts w:ascii="Courier" w:hAnsi="Courier"/>
        </w:rPr>
      </w:pPr>
      <w:r w:rsidRPr="00986002">
        <w:rPr>
          <w:rFonts w:ascii="Courier" w:hAnsi="Courier"/>
        </w:rPr>
        <w:t>?trip rdf:type trip:Trip.</w:t>
      </w:r>
    </w:p>
    <w:p w14:paraId="7D489993" w14:textId="77777777" w:rsidR="00703EE3" w:rsidRPr="00986002" w:rsidRDefault="00070532" w:rsidP="00986002">
      <w:pPr>
        <w:ind w:left="1080" w:hanging="360"/>
        <w:rPr>
          <w:rFonts w:ascii="Courier" w:hAnsi="Courier"/>
        </w:rPr>
      </w:pPr>
      <w:r w:rsidRPr="00986002">
        <w:rPr>
          <w:rFonts w:ascii="Courier" w:hAnsi="Courier"/>
        </w:rPr>
        <w:t>?trip trip:startLoc</w:t>
      </w:r>
      <w:r w:rsidR="00703EE3" w:rsidRPr="00986002">
        <w:rPr>
          <w:rFonts w:ascii="Courier" w:hAnsi="Courier"/>
        </w:rPr>
        <w:t xml:space="preserve"> ?sloc.</w:t>
      </w:r>
    </w:p>
    <w:p w14:paraId="52630EB4" w14:textId="539326E7" w:rsidR="00EB013E" w:rsidRPr="00986002" w:rsidRDefault="00CE4479" w:rsidP="00986002">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6E26111E" w14:textId="456BA62E" w:rsidR="00CD145A" w:rsidRPr="00986002" w:rsidRDefault="00EB013E" w:rsidP="00CD145A">
      <w:pPr>
        <w:ind w:left="1080" w:hanging="360"/>
        <w:rPr>
          <w:rFonts w:ascii="Courier" w:hAnsi="Courier"/>
        </w:rPr>
      </w:pPr>
      <w:r w:rsidRPr="00986002">
        <w:rPr>
          <w:rFonts w:ascii="Courier" w:hAnsi="Courier"/>
        </w:rPr>
        <w:t>loc:hasLocation</w:t>
      </w:r>
      <w:r w:rsidR="00703EE3" w:rsidRPr="00986002">
        <w:rPr>
          <w:rFonts w:ascii="Courier" w:hAnsi="Courier"/>
        </w:rPr>
        <w:t xml:space="preserve"> ?zloc.</w:t>
      </w:r>
    </w:p>
    <w:p w14:paraId="7CA1E528" w14:textId="12945E12" w:rsidR="00EB013E" w:rsidRPr="00986002" w:rsidRDefault="00986002" w:rsidP="00986002">
      <w:pPr>
        <w:ind w:left="1080" w:hanging="360"/>
        <w:rPr>
          <w:rFonts w:ascii="Courier" w:hAnsi="Courier"/>
        </w:rPr>
      </w:pPr>
      <w:r w:rsidRPr="00986002">
        <w:rPr>
          <w:rFonts w:ascii="Courier" w:hAnsi="Courier"/>
        </w:rPr>
        <w:t>?zloc geo:contains ?sloc</w:t>
      </w:r>
      <w:r w:rsidR="00EB013E" w:rsidRPr="00986002">
        <w:rPr>
          <w:rFonts w:ascii="Courier" w:hAnsi="Courier"/>
        </w:rPr>
        <w:t>.</w:t>
      </w:r>
    </w:p>
    <w:p w14:paraId="071E1179" w14:textId="2790F6E5" w:rsidR="00703EE3" w:rsidRPr="00986002" w:rsidRDefault="00703EE3" w:rsidP="00986002">
      <w:pPr>
        <w:ind w:left="1080" w:hanging="360"/>
        <w:rPr>
          <w:rFonts w:ascii="Courier" w:hAnsi="Courier"/>
        </w:rPr>
      </w:pPr>
      <w:r w:rsidRPr="00986002">
        <w:rPr>
          <w:rFonts w:ascii="Courier" w:hAnsi="Courier"/>
        </w:rPr>
        <w:t>}</w:t>
      </w:r>
    </w:p>
    <w:p w14:paraId="378AA4A1" w14:textId="77777777" w:rsidR="00BA4B3A" w:rsidRDefault="00BA4B3A" w:rsidP="00EB013E">
      <w:pPr>
        <w:ind w:left="720" w:hanging="360"/>
      </w:pPr>
    </w:p>
    <w:p w14:paraId="09ED0C49" w14:textId="77777777" w:rsidR="00FE1FC4" w:rsidRDefault="00FE1FC4" w:rsidP="00FE1FC4">
      <w:pPr>
        <w:ind w:left="720" w:hanging="360"/>
      </w:pPr>
      <w:r>
        <w:t>CQ1-2: What is the occupation breakdown of the travelers whose trips originated/ended in a given zone?</w:t>
      </w:r>
    </w:p>
    <w:p w14:paraId="59C5D3FA" w14:textId="590D4BE9" w:rsidR="00CD145A" w:rsidRPr="00986002" w:rsidRDefault="00CD145A" w:rsidP="00CD145A">
      <w:pPr>
        <w:ind w:left="1080" w:hanging="360"/>
        <w:rPr>
          <w:rFonts w:ascii="Courier" w:hAnsi="Courier"/>
        </w:rPr>
      </w:pPr>
      <w:r w:rsidRPr="00986002">
        <w:rPr>
          <w:rFonts w:ascii="Courier" w:hAnsi="Courier"/>
        </w:rPr>
        <w:t>SELECT ?</w:t>
      </w:r>
      <w:r>
        <w:rPr>
          <w:rFonts w:ascii="Courier" w:hAnsi="Courier"/>
        </w:rPr>
        <w:t>occupation</w:t>
      </w:r>
      <w:r w:rsidRPr="00986002">
        <w:rPr>
          <w:rFonts w:ascii="Courier" w:hAnsi="Courier"/>
        </w:rPr>
        <w:t xml:space="preserve"> </w:t>
      </w:r>
      <w:r>
        <w:rPr>
          <w:rFonts w:ascii="Courier" w:hAnsi="Courier"/>
        </w:rPr>
        <w:t xml:space="preserve">(COUNT ?trip as ?trips) </w:t>
      </w:r>
      <w:r w:rsidRPr="00986002">
        <w:rPr>
          <w:rFonts w:ascii="Courier" w:hAnsi="Courier"/>
        </w:rPr>
        <w:t>WHERE {</w:t>
      </w:r>
    </w:p>
    <w:p w14:paraId="156214F6" w14:textId="77777777" w:rsidR="00CD145A" w:rsidRPr="00986002" w:rsidRDefault="00CD145A" w:rsidP="00CD145A">
      <w:pPr>
        <w:ind w:left="1080" w:hanging="360"/>
        <w:rPr>
          <w:rFonts w:ascii="Courier" w:hAnsi="Courier"/>
        </w:rPr>
      </w:pPr>
      <w:r w:rsidRPr="00986002">
        <w:rPr>
          <w:rFonts w:ascii="Courier" w:hAnsi="Courier"/>
        </w:rPr>
        <w:t>?trip rdf:type trip:Trip.</w:t>
      </w:r>
    </w:p>
    <w:p w14:paraId="6ECACD7F" w14:textId="77777777" w:rsidR="00CD145A" w:rsidRPr="00986002" w:rsidRDefault="00CD145A" w:rsidP="00CD145A">
      <w:pPr>
        <w:ind w:left="1080" w:hanging="360"/>
        <w:rPr>
          <w:rFonts w:ascii="Courier" w:hAnsi="Courier"/>
        </w:rPr>
      </w:pPr>
      <w:r w:rsidRPr="00986002">
        <w:rPr>
          <w:rFonts w:ascii="Courier" w:hAnsi="Courier"/>
        </w:rPr>
        <w:lastRenderedPageBreak/>
        <w:t>?trip trip:startLoc ?sloc.</w:t>
      </w:r>
    </w:p>
    <w:p w14:paraId="753A80D0" w14:textId="754B42AC" w:rsidR="00CD145A" w:rsidRPr="00986002" w:rsidRDefault="00CE4479" w:rsidP="00CD145A">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606C992E" w14:textId="77777777" w:rsidR="00CD145A" w:rsidRDefault="00CD145A" w:rsidP="00CD145A">
      <w:pPr>
        <w:ind w:left="1080" w:hanging="360"/>
        <w:rPr>
          <w:rFonts w:ascii="Courier" w:hAnsi="Courier"/>
        </w:rPr>
      </w:pPr>
      <w:r w:rsidRPr="00986002">
        <w:rPr>
          <w:rFonts w:ascii="Courier" w:hAnsi="Courier"/>
        </w:rPr>
        <w:t>loc:hasLocation ?zloc.</w:t>
      </w:r>
    </w:p>
    <w:p w14:paraId="122625F6" w14:textId="5CD261A1" w:rsidR="00763A55" w:rsidRDefault="00763A55" w:rsidP="00CD145A">
      <w:pPr>
        <w:ind w:left="1080" w:hanging="360"/>
        <w:rPr>
          <w:rFonts w:ascii="Courier" w:hAnsi="Courier"/>
        </w:rPr>
      </w:pPr>
      <w:r>
        <w:rPr>
          <w:rFonts w:ascii="Courier" w:hAnsi="Courier"/>
        </w:rPr>
        <w:t>?zloc geo:contains ?sloc.</w:t>
      </w:r>
    </w:p>
    <w:p w14:paraId="5C8B0883" w14:textId="08E4E6DE" w:rsidR="00763A55" w:rsidRDefault="00763A55" w:rsidP="00CD145A">
      <w:pPr>
        <w:ind w:left="1080" w:hanging="360"/>
        <w:rPr>
          <w:rFonts w:ascii="Courier" w:hAnsi="Courier"/>
        </w:rPr>
      </w:pPr>
      <w:r>
        <w:rPr>
          <w:rFonts w:ascii="Courier" w:hAnsi="Courier"/>
        </w:rPr>
        <w:t>?trip urban:tripPerformedBy ?p.</w:t>
      </w:r>
    </w:p>
    <w:p w14:paraId="507997E2" w14:textId="73B0E7BD" w:rsidR="00763A55" w:rsidRDefault="00763A55" w:rsidP="00CD145A">
      <w:pPr>
        <w:ind w:left="1080" w:hanging="360"/>
        <w:rPr>
          <w:rFonts w:ascii="Courier" w:hAnsi="Courier"/>
        </w:rPr>
      </w:pPr>
      <w:r>
        <w:rPr>
          <w:rFonts w:ascii="Courier" w:hAnsi="Courier"/>
        </w:rPr>
        <w:t xml:space="preserve">?o </w:t>
      </w:r>
      <w:r w:rsidR="002777E9">
        <w:rPr>
          <w:rFonts w:ascii="Courier" w:hAnsi="Courier"/>
        </w:rPr>
        <w:t>org:performedBy ?p.</w:t>
      </w:r>
    </w:p>
    <w:p w14:paraId="0DF847BD" w14:textId="63154CE4" w:rsidR="00763A55" w:rsidRDefault="002777E9" w:rsidP="00CD145A">
      <w:pPr>
        <w:ind w:left="1080" w:hanging="360"/>
        <w:rPr>
          <w:rFonts w:ascii="Courier" w:hAnsi="Courier"/>
        </w:rPr>
      </w:pPr>
      <w:r>
        <w:rPr>
          <w:rFonts w:ascii="Courier" w:hAnsi="Courier"/>
        </w:rPr>
        <w:t>?o org:hasOccupationType ?occupation.</w:t>
      </w:r>
    </w:p>
    <w:p w14:paraId="4DD31D55" w14:textId="5C9D2817" w:rsidR="00CD145A" w:rsidRPr="00986002" w:rsidRDefault="00CD145A" w:rsidP="00CD145A">
      <w:pPr>
        <w:ind w:left="1080" w:hanging="360"/>
        <w:rPr>
          <w:rFonts w:ascii="Courier" w:hAnsi="Courier"/>
        </w:rPr>
      </w:pPr>
      <w:r>
        <w:rPr>
          <w:rFonts w:ascii="Courier" w:hAnsi="Courier"/>
        </w:rPr>
        <w:t>} GROUP BY ?occupation</w:t>
      </w:r>
    </w:p>
    <w:p w14:paraId="7DF36117" w14:textId="77777777" w:rsidR="00FE42D1" w:rsidRDefault="00FE42D1" w:rsidP="00FE1FC4">
      <w:pPr>
        <w:ind w:left="720" w:hanging="360"/>
      </w:pPr>
    </w:p>
    <w:p w14:paraId="65FCF2A8" w14:textId="77777777" w:rsidR="00FE1FC4" w:rsidRDefault="00FE1FC4" w:rsidP="00FE1FC4">
      <w:pPr>
        <w:ind w:left="720" w:hanging="360"/>
      </w:pPr>
      <w:r>
        <w:t>CQ1-3: What were the purposes of the trips that originated/ended in a given zone?</w:t>
      </w:r>
    </w:p>
    <w:p w14:paraId="4C366E2D" w14:textId="1C29BD84" w:rsidR="00CE4479" w:rsidRPr="00986002" w:rsidRDefault="00CE4479" w:rsidP="00CE4479">
      <w:pPr>
        <w:ind w:left="1080" w:hanging="360"/>
        <w:rPr>
          <w:rFonts w:ascii="Courier" w:hAnsi="Courier"/>
        </w:rPr>
      </w:pPr>
      <w:r w:rsidRPr="00986002">
        <w:rPr>
          <w:rFonts w:ascii="Courier" w:hAnsi="Courier"/>
        </w:rPr>
        <w:t xml:space="preserve">SELECT </w:t>
      </w:r>
      <w:r>
        <w:rPr>
          <w:rFonts w:ascii="Courier" w:hAnsi="Courier"/>
        </w:rPr>
        <w:t>?trip ?</w:t>
      </w:r>
      <w:r w:rsidR="00E6765C">
        <w:rPr>
          <w:rFonts w:ascii="Courier" w:hAnsi="Courier"/>
        </w:rPr>
        <w:t>activitytype</w:t>
      </w:r>
      <w:r w:rsidRPr="00986002">
        <w:rPr>
          <w:rFonts w:ascii="Courier" w:hAnsi="Courier"/>
        </w:rPr>
        <w:t xml:space="preserve"> WHERE {</w:t>
      </w:r>
    </w:p>
    <w:p w14:paraId="5F2D86B1" w14:textId="77777777" w:rsidR="00CE4479" w:rsidRPr="00986002" w:rsidRDefault="00CE4479" w:rsidP="00CE4479">
      <w:pPr>
        <w:ind w:left="1080" w:hanging="360"/>
        <w:rPr>
          <w:rFonts w:ascii="Courier" w:hAnsi="Courier"/>
        </w:rPr>
      </w:pPr>
      <w:r w:rsidRPr="00986002">
        <w:rPr>
          <w:rFonts w:ascii="Courier" w:hAnsi="Courier"/>
        </w:rPr>
        <w:t>?trip rdf:type trip:Trip.</w:t>
      </w:r>
    </w:p>
    <w:p w14:paraId="7095260A" w14:textId="77777777" w:rsidR="00CE4479" w:rsidRPr="00986002" w:rsidRDefault="00CE4479" w:rsidP="00CE4479">
      <w:pPr>
        <w:ind w:left="1080" w:hanging="360"/>
        <w:rPr>
          <w:rFonts w:ascii="Courier" w:hAnsi="Courier"/>
        </w:rPr>
      </w:pPr>
      <w:r w:rsidRPr="00986002">
        <w:rPr>
          <w:rFonts w:ascii="Courier" w:hAnsi="Courier"/>
        </w:rPr>
        <w:t>?trip trip:startLoc ?sloc.</w:t>
      </w:r>
    </w:p>
    <w:p w14:paraId="24E1437F" w14:textId="77777777" w:rsidR="00CE4479" w:rsidRPr="00986002" w:rsidRDefault="00CE4479" w:rsidP="00CE4479">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0E72E55" w14:textId="77777777" w:rsidR="00CE4479" w:rsidRPr="00986002" w:rsidRDefault="00CE4479" w:rsidP="00CE4479">
      <w:pPr>
        <w:ind w:left="1080" w:hanging="360"/>
        <w:rPr>
          <w:rFonts w:ascii="Courier" w:hAnsi="Courier"/>
        </w:rPr>
      </w:pPr>
      <w:r w:rsidRPr="00986002">
        <w:rPr>
          <w:rFonts w:ascii="Courier" w:hAnsi="Courier"/>
        </w:rPr>
        <w:t>loc:hasLocation ?zloc.</w:t>
      </w:r>
    </w:p>
    <w:p w14:paraId="6FE972DB" w14:textId="77777777" w:rsidR="00CE4479" w:rsidRDefault="00CE4479" w:rsidP="00CE4479">
      <w:pPr>
        <w:ind w:left="1080" w:hanging="360"/>
        <w:rPr>
          <w:rFonts w:ascii="Courier" w:hAnsi="Courier"/>
        </w:rPr>
      </w:pPr>
      <w:r w:rsidRPr="00986002">
        <w:rPr>
          <w:rFonts w:ascii="Courier" w:hAnsi="Courier"/>
        </w:rPr>
        <w:t>?zloc geo:contains ?sloc.</w:t>
      </w:r>
    </w:p>
    <w:p w14:paraId="2ABC99A1" w14:textId="5F4DA746" w:rsidR="00CE4479" w:rsidRDefault="00CE4479" w:rsidP="00CE4479">
      <w:pPr>
        <w:ind w:left="1080" w:hanging="360"/>
        <w:rPr>
          <w:rFonts w:ascii="Courier" w:hAnsi="Courier"/>
        </w:rPr>
      </w:pPr>
      <w:r>
        <w:rPr>
          <w:rFonts w:ascii="Courier" w:hAnsi="Courier"/>
        </w:rPr>
        <w:t>?trip trip:associatedwith ?activity.</w:t>
      </w:r>
    </w:p>
    <w:p w14:paraId="09AD7AD3" w14:textId="6F2891D8" w:rsidR="00CE4479" w:rsidRPr="00986002" w:rsidRDefault="00CE4479" w:rsidP="00CE4479">
      <w:pPr>
        <w:ind w:left="1080" w:hanging="360"/>
        <w:rPr>
          <w:rFonts w:ascii="Courier" w:hAnsi="Courier"/>
        </w:rPr>
      </w:pPr>
      <w:r>
        <w:rPr>
          <w:rFonts w:ascii="Courier" w:hAnsi="Courier"/>
        </w:rPr>
        <w:t>?activity rdf:type ?</w:t>
      </w:r>
      <w:r w:rsidR="00E6765C">
        <w:rPr>
          <w:rFonts w:ascii="Courier" w:hAnsi="Courier"/>
        </w:rPr>
        <w:t>activitytype</w:t>
      </w:r>
      <w:r>
        <w:rPr>
          <w:rFonts w:ascii="Courier" w:hAnsi="Courier"/>
        </w:rPr>
        <w:t>.</w:t>
      </w:r>
    </w:p>
    <w:p w14:paraId="69E81EB0" w14:textId="77777777" w:rsidR="00CE4479" w:rsidRPr="00986002" w:rsidRDefault="00CE4479" w:rsidP="00CE4479">
      <w:pPr>
        <w:ind w:left="1080" w:hanging="360"/>
        <w:rPr>
          <w:rFonts w:ascii="Courier" w:hAnsi="Courier"/>
        </w:rPr>
      </w:pPr>
      <w:r w:rsidRPr="00986002">
        <w:rPr>
          <w:rFonts w:ascii="Courier" w:hAnsi="Courier"/>
        </w:rPr>
        <w:t>}</w:t>
      </w:r>
    </w:p>
    <w:p w14:paraId="1F7B7DC3" w14:textId="77777777" w:rsidR="00CE4479" w:rsidRDefault="00CE4479" w:rsidP="00FE1FC4">
      <w:pPr>
        <w:ind w:left="720" w:hanging="360"/>
      </w:pPr>
    </w:p>
    <w:p w14:paraId="33F60254" w14:textId="77777777" w:rsidR="00FE1FC4" w:rsidRDefault="00FE1FC4" w:rsidP="00FE1FC4">
      <w:pPr>
        <w:ind w:left="720" w:hanging="360"/>
      </w:pPr>
      <w:r>
        <w:t>CQ1-4: In a particular time period, how many trips originated/ended in a given zone?</w:t>
      </w:r>
    </w:p>
    <w:p w14:paraId="778DDDF6" w14:textId="30FAC632" w:rsidR="003A54C7" w:rsidRPr="00986002" w:rsidRDefault="002A1719" w:rsidP="003A54C7">
      <w:pPr>
        <w:ind w:left="1080" w:hanging="360"/>
        <w:rPr>
          <w:rFonts w:ascii="Courier" w:hAnsi="Courier"/>
        </w:rPr>
      </w:pPr>
      <w:r>
        <w:rPr>
          <w:rFonts w:ascii="Courier" w:hAnsi="Courier"/>
        </w:rPr>
        <w:t>SELECT</w:t>
      </w:r>
      <w:r w:rsidR="003A54C7" w:rsidRPr="00986002">
        <w:rPr>
          <w:rFonts w:ascii="Courier" w:hAnsi="Courier"/>
        </w:rPr>
        <w:t xml:space="preserve"> </w:t>
      </w:r>
      <w:r w:rsidR="003A54C7">
        <w:rPr>
          <w:rFonts w:ascii="Courier" w:hAnsi="Courier"/>
        </w:rPr>
        <w:t xml:space="preserve">(COUNT ?trip as ?trips) </w:t>
      </w:r>
      <w:r w:rsidR="003A54C7" w:rsidRPr="00986002">
        <w:rPr>
          <w:rFonts w:ascii="Courier" w:hAnsi="Courier"/>
        </w:rPr>
        <w:t>WHERE {</w:t>
      </w:r>
    </w:p>
    <w:p w14:paraId="18890C33" w14:textId="77777777" w:rsidR="003A54C7" w:rsidRPr="00986002" w:rsidRDefault="003A54C7" w:rsidP="003A54C7">
      <w:pPr>
        <w:ind w:left="1080" w:hanging="360"/>
        <w:rPr>
          <w:rFonts w:ascii="Courier" w:hAnsi="Courier"/>
        </w:rPr>
      </w:pPr>
      <w:r w:rsidRPr="00986002">
        <w:rPr>
          <w:rFonts w:ascii="Courier" w:hAnsi="Courier"/>
        </w:rPr>
        <w:t>?trip rdf:type trip:Trip.</w:t>
      </w:r>
    </w:p>
    <w:p w14:paraId="5CA5AE4F" w14:textId="77777777" w:rsidR="003A54C7" w:rsidRPr="00986002" w:rsidRDefault="003A54C7" w:rsidP="003A54C7">
      <w:pPr>
        <w:ind w:left="1080" w:hanging="360"/>
        <w:rPr>
          <w:rFonts w:ascii="Courier" w:hAnsi="Courier"/>
        </w:rPr>
      </w:pPr>
      <w:r w:rsidRPr="00986002">
        <w:rPr>
          <w:rFonts w:ascii="Courier" w:hAnsi="Courier"/>
        </w:rPr>
        <w:t>?trip trip:startLoc ?sloc.</w:t>
      </w:r>
    </w:p>
    <w:p w14:paraId="5B1CE5DD" w14:textId="77777777" w:rsidR="003A54C7" w:rsidRPr="00986002" w:rsidRDefault="003A54C7" w:rsidP="003A54C7">
      <w:pPr>
        <w:ind w:left="1080" w:hanging="360"/>
        <w:rPr>
          <w:rFonts w:ascii="Courier" w:hAnsi="Courier"/>
        </w:rPr>
      </w:pPr>
      <w:r w:rsidRPr="005E5F3C">
        <w:rPr>
          <w:rFonts w:ascii="Courier" w:hAnsi="Courier"/>
          <w:highlight w:val="lightGray"/>
        </w:rPr>
        <w:lastRenderedPageBreak/>
        <w:t>{zone}</w:t>
      </w:r>
      <w:r>
        <w:rPr>
          <w:rFonts w:ascii="Courier" w:hAnsi="Courier"/>
        </w:rPr>
        <w:t xml:space="preserve"> a landuse:TrafficZone.</w:t>
      </w:r>
    </w:p>
    <w:p w14:paraId="7EAB2EF7" w14:textId="77777777" w:rsidR="003A54C7" w:rsidRDefault="003A54C7" w:rsidP="003A54C7">
      <w:pPr>
        <w:ind w:left="1080" w:hanging="360"/>
        <w:rPr>
          <w:rFonts w:ascii="Courier" w:hAnsi="Courier"/>
        </w:rPr>
      </w:pPr>
      <w:r w:rsidRPr="00986002">
        <w:rPr>
          <w:rFonts w:ascii="Courier" w:hAnsi="Courier"/>
        </w:rPr>
        <w:t>loc:hasLocation ?zloc.</w:t>
      </w:r>
    </w:p>
    <w:p w14:paraId="0835B837" w14:textId="77777777" w:rsidR="003A54C7" w:rsidRDefault="003A54C7" w:rsidP="003A54C7">
      <w:pPr>
        <w:ind w:left="1080" w:hanging="360"/>
        <w:rPr>
          <w:rFonts w:ascii="Courier" w:hAnsi="Courier"/>
        </w:rPr>
      </w:pPr>
      <w:r>
        <w:rPr>
          <w:rFonts w:ascii="Courier" w:hAnsi="Courier"/>
        </w:rPr>
        <w:t>?zloc geo:contains ?sloc.</w:t>
      </w:r>
    </w:p>
    <w:p w14:paraId="76ECEA67" w14:textId="4935E628" w:rsidR="003A54C7" w:rsidRPr="00986002" w:rsidRDefault="002A1719" w:rsidP="003A54C7">
      <w:pPr>
        <w:ind w:left="1080" w:hanging="360"/>
        <w:rPr>
          <w:rFonts w:ascii="Courier" w:hAnsi="Courier"/>
        </w:rPr>
      </w:pPr>
      <w:r>
        <w:rPr>
          <w:rFonts w:ascii="Courier" w:hAnsi="Courier"/>
        </w:rPr>
        <w:t>} GROUP BY ?zloc</w:t>
      </w:r>
    </w:p>
    <w:p w14:paraId="24616B8A" w14:textId="77777777" w:rsidR="003A54C7" w:rsidRDefault="003A54C7" w:rsidP="00FE1FC4">
      <w:pPr>
        <w:ind w:left="720" w:hanging="360"/>
      </w:pPr>
    </w:p>
    <w:p w14:paraId="7FC42E8C" w14:textId="77777777" w:rsidR="00FE1FC4" w:rsidRDefault="00FE1FC4" w:rsidP="00FE1FC4">
      <w:pPr>
        <w:ind w:left="720" w:hanging="360"/>
      </w:pPr>
      <w:r>
        <w:t>CQ1-5: What were the transportation mode(s) taken by trips that originated/ended in a given zone?</w:t>
      </w:r>
    </w:p>
    <w:p w14:paraId="11E5D565" w14:textId="4165290C" w:rsidR="002A1719" w:rsidRPr="00986002" w:rsidRDefault="002A1719" w:rsidP="002A1719">
      <w:pPr>
        <w:ind w:left="1080" w:hanging="360"/>
        <w:rPr>
          <w:rFonts w:ascii="Courier" w:hAnsi="Courier"/>
        </w:rPr>
      </w:pPr>
      <w:r w:rsidRPr="00986002">
        <w:rPr>
          <w:rFonts w:ascii="Courier" w:hAnsi="Courier"/>
        </w:rPr>
        <w:t xml:space="preserve">SELECT </w:t>
      </w:r>
      <w:r>
        <w:rPr>
          <w:rFonts w:ascii="Courier" w:hAnsi="Courier"/>
        </w:rPr>
        <w:t xml:space="preserve">DISTINCT ?mode </w:t>
      </w:r>
      <w:r w:rsidRPr="00986002">
        <w:rPr>
          <w:rFonts w:ascii="Courier" w:hAnsi="Courier"/>
        </w:rPr>
        <w:t>WHERE {</w:t>
      </w:r>
    </w:p>
    <w:p w14:paraId="39383A8A" w14:textId="77777777" w:rsidR="002A1719" w:rsidRPr="00986002" w:rsidRDefault="002A1719" w:rsidP="002A1719">
      <w:pPr>
        <w:ind w:left="1080" w:hanging="360"/>
        <w:rPr>
          <w:rFonts w:ascii="Courier" w:hAnsi="Courier"/>
        </w:rPr>
      </w:pPr>
      <w:r w:rsidRPr="00986002">
        <w:rPr>
          <w:rFonts w:ascii="Courier" w:hAnsi="Courier"/>
        </w:rPr>
        <w:t>?trip rdf:type trip:Trip.</w:t>
      </w:r>
    </w:p>
    <w:p w14:paraId="3D2A9879" w14:textId="77777777" w:rsidR="002A1719" w:rsidRPr="00986002" w:rsidRDefault="002A1719" w:rsidP="002A1719">
      <w:pPr>
        <w:ind w:left="1080" w:hanging="360"/>
        <w:rPr>
          <w:rFonts w:ascii="Courier" w:hAnsi="Courier"/>
        </w:rPr>
      </w:pPr>
      <w:r w:rsidRPr="00986002">
        <w:rPr>
          <w:rFonts w:ascii="Courier" w:hAnsi="Courier"/>
        </w:rPr>
        <w:t>?trip trip:startLoc ?sloc.</w:t>
      </w:r>
    </w:p>
    <w:p w14:paraId="262839B8" w14:textId="77777777" w:rsidR="002A1719" w:rsidRPr="00986002" w:rsidRDefault="002A1719" w:rsidP="002A1719">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03B0090" w14:textId="77777777" w:rsidR="002A1719" w:rsidRPr="00986002" w:rsidRDefault="002A1719" w:rsidP="002A1719">
      <w:pPr>
        <w:ind w:left="1080" w:hanging="360"/>
        <w:rPr>
          <w:rFonts w:ascii="Courier" w:hAnsi="Courier"/>
        </w:rPr>
      </w:pPr>
      <w:r w:rsidRPr="00986002">
        <w:rPr>
          <w:rFonts w:ascii="Courier" w:hAnsi="Courier"/>
        </w:rPr>
        <w:t>loc:hasLocation ?zloc.</w:t>
      </w:r>
    </w:p>
    <w:p w14:paraId="22918169" w14:textId="77777777" w:rsidR="002A1719" w:rsidRDefault="002A1719" w:rsidP="002A1719">
      <w:pPr>
        <w:ind w:left="1080" w:hanging="360"/>
        <w:rPr>
          <w:rFonts w:ascii="Courier" w:hAnsi="Courier"/>
        </w:rPr>
      </w:pPr>
      <w:r w:rsidRPr="00986002">
        <w:rPr>
          <w:rFonts w:ascii="Courier" w:hAnsi="Courier"/>
        </w:rPr>
        <w:t>?zloc geo:contains ?sloc.</w:t>
      </w:r>
    </w:p>
    <w:p w14:paraId="7F202264" w14:textId="371410DD" w:rsidR="002A1719" w:rsidRPr="00986002" w:rsidRDefault="002A1719" w:rsidP="002A1719">
      <w:pPr>
        <w:ind w:left="1080" w:hanging="360"/>
        <w:rPr>
          <w:rFonts w:ascii="Courier" w:hAnsi="Courier"/>
        </w:rPr>
      </w:pPr>
      <w:r>
        <w:rPr>
          <w:rFonts w:ascii="Courier" w:hAnsi="Courier"/>
        </w:rPr>
        <w:t>?trip trip:viaMode ?mode.</w:t>
      </w:r>
    </w:p>
    <w:p w14:paraId="0ED45E7A" w14:textId="77777777" w:rsidR="002A1719" w:rsidRPr="00986002" w:rsidRDefault="002A1719" w:rsidP="002A1719">
      <w:pPr>
        <w:ind w:left="1080" w:hanging="360"/>
        <w:rPr>
          <w:rFonts w:ascii="Courier" w:hAnsi="Courier"/>
        </w:rPr>
      </w:pPr>
      <w:r w:rsidRPr="00986002">
        <w:rPr>
          <w:rFonts w:ascii="Courier" w:hAnsi="Courier"/>
        </w:rPr>
        <w:t>}</w:t>
      </w:r>
    </w:p>
    <w:p w14:paraId="33CB6D91" w14:textId="77777777" w:rsidR="002A1719" w:rsidRDefault="002A1719" w:rsidP="00FE1FC4">
      <w:pPr>
        <w:ind w:left="720" w:hanging="360"/>
      </w:pPr>
    </w:p>
    <w:p w14:paraId="243AAF7D" w14:textId="77777777" w:rsidR="00FE1FC4" w:rsidRDefault="00FE1FC4" w:rsidP="00FE1FC4">
      <w:pPr>
        <w:ind w:left="720" w:hanging="360"/>
      </w:pPr>
      <w:r>
        <w:t>CQ1-6: Who are the members of a particular household?</w:t>
      </w:r>
    </w:p>
    <w:p w14:paraId="114BFDF7" w14:textId="79246744" w:rsidR="007E667D" w:rsidRDefault="007E667D" w:rsidP="00FE1FC4">
      <w:pPr>
        <w:ind w:left="720" w:hanging="360"/>
      </w:pPr>
      <w:r>
        <w:t>The following query returns all persons who are or have been members of a household</w:t>
      </w:r>
      <w:r w:rsidR="000854F1">
        <w:t>, the change:existsAt property would need to be used to constrain the results to household members at a particular point in time</w:t>
      </w:r>
      <w:r>
        <w:t xml:space="preserve">. </w:t>
      </w:r>
    </w:p>
    <w:p w14:paraId="1A513976" w14:textId="4477B337" w:rsidR="00E025C3" w:rsidRPr="00986002" w:rsidRDefault="00E025C3" w:rsidP="00E025C3">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WHERE {</w:t>
      </w:r>
    </w:p>
    <w:p w14:paraId="39162EB9" w14:textId="1689E8B8" w:rsidR="00E025C3" w:rsidRDefault="00E025C3" w:rsidP="00E025C3">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w:t>
      </w:r>
      <w:r w:rsidR="007E667D">
        <w:rPr>
          <w:rFonts w:ascii="Courier" w:hAnsi="Courier"/>
        </w:rPr>
        <w:t>PD</w:t>
      </w:r>
      <w:r w:rsidRPr="00986002">
        <w:rPr>
          <w:rFonts w:ascii="Courier" w:hAnsi="Courier"/>
        </w:rPr>
        <w:t>.</w:t>
      </w:r>
    </w:p>
    <w:p w14:paraId="43B1A28D" w14:textId="56D77FBB" w:rsidR="007E667D" w:rsidRPr="00986002" w:rsidRDefault="007E667D" w:rsidP="00E025C3">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244C17E8" w14:textId="706D7A67" w:rsidR="007E667D" w:rsidRDefault="007E667D" w:rsidP="00E025C3">
      <w:pPr>
        <w:ind w:left="1080" w:hanging="360"/>
        <w:rPr>
          <w:rFonts w:ascii="Courier" w:hAnsi="Courier"/>
        </w:rPr>
      </w:pPr>
      <w:r>
        <w:rPr>
          <w:rFonts w:ascii="Courier" w:hAnsi="Courier"/>
        </w:rPr>
        <w:t>?hhld household:hasHouseholdMember ?person_at_t.</w:t>
      </w:r>
    </w:p>
    <w:p w14:paraId="73F50007" w14:textId="4739D923" w:rsidR="00E025C3" w:rsidRPr="00986002" w:rsidRDefault="007E667D" w:rsidP="007E667D">
      <w:pPr>
        <w:ind w:left="1080" w:hanging="360"/>
        <w:rPr>
          <w:rFonts w:ascii="Courier" w:hAnsi="Courier"/>
        </w:rPr>
      </w:pPr>
      <w:r>
        <w:rPr>
          <w:rFonts w:ascii="Courier" w:hAnsi="Courier"/>
        </w:rPr>
        <w:t>?person_at_t change:manifestationOf ?person.</w:t>
      </w:r>
    </w:p>
    <w:p w14:paraId="190EFFA3" w14:textId="77777777" w:rsidR="00E025C3" w:rsidRPr="00986002" w:rsidRDefault="00E025C3" w:rsidP="00E025C3">
      <w:pPr>
        <w:ind w:left="1080" w:hanging="360"/>
        <w:rPr>
          <w:rFonts w:ascii="Courier" w:hAnsi="Courier"/>
        </w:rPr>
      </w:pPr>
      <w:r w:rsidRPr="00986002">
        <w:rPr>
          <w:rFonts w:ascii="Courier" w:hAnsi="Courier"/>
        </w:rPr>
        <w:lastRenderedPageBreak/>
        <w:t>}</w:t>
      </w:r>
    </w:p>
    <w:p w14:paraId="572B7D03" w14:textId="77777777" w:rsidR="007E667D" w:rsidRDefault="007E667D" w:rsidP="000854F1"/>
    <w:p w14:paraId="7A6B2759" w14:textId="77777777" w:rsidR="00FE1FC4" w:rsidRDefault="00FE1FC4" w:rsidP="00FE1FC4">
      <w:pPr>
        <w:ind w:left="720" w:hanging="360"/>
      </w:pPr>
      <w:r>
        <w:t>CQ1-7: What trips were performed, by which members of a particular household?</w:t>
      </w:r>
    </w:p>
    <w:p w14:paraId="422E29EB" w14:textId="0EBEE1B5" w:rsidR="00E13F85" w:rsidRPr="00986002" w:rsidRDefault="00E13F85" w:rsidP="00E13F85">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t>
      </w:r>
      <w:r w:rsidR="009B6351">
        <w:rPr>
          <w:rFonts w:ascii="Courier" w:hAnsi="Courier"/>
        </w:rPr>
        <w:t xml:space="preserve">?trip </w:t>
      </w:r>
      <w:r w:rsidRPr="00986002">
        <w:rPr>
          <w:rFonts w:ascii="Courier" w:hAnsi="Courier"/>
        </w:rPr>
        <w:t>WHERE {</w:t>
      </w:r>
    </w:p>
    <w:p w14:paraId="000B0367" w14:textId="77777777" w:rsidR="00E13F85" w:rsidRDefault="00E13F85" w:rsidP="00E13F85">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HouseholdPD</w:t>
      </w:r>
      <w:r w:rsidRPr="00986002">
        <w:rPr>
          <w:rFonts w:ascii="Courier" w:hAnsi="Courier"/>
        </w:rPr>
        <w:t>.</w:t>
      </w:r>
    </w:p>
    <w:p w14:paraId="418E3087" w14:textId="77777777" w:rsidR="00E13F85" w:rsidRPr="00986002" w:rsidRDefault="00E13F85" w:rsidP="00E13F85">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06E88809" w14:textId="77777777" w:rsidR="00E13F85" w:rsidRDefault="00E13F85" w:rsidP="00E13F85">
      <w:pPr>
        <w:ind w:left="1080" w:hanging="360"/>
        <w:rPr>
          <w:rFonts w:ascii="Courier" w:hAnsi="Courier"/>
        </w:rPr>
      </w:pPr>
      <w:r>
        <w:rPr>
          <w:rFonts w:ascii="Courier" w:hAnsi="Courier"/>
        </w:rPr>
        <w:t>?hhld household:hasHouseholdMember ?person_at_t.</w:t>
      </w:r>
    </w:p>
    <w:p w14:paraId="21B76BFB" w14:textId="77777777" w:rsidR="00E13F85" w:rsidRDefault="00E13F85" w:rsidP="00E13F85">
      <w:pPr>
        <w:ind w:left="1080" w:hanging="360"/>
        <w:rPr>
          <w:rFonts w:ascii="Courier" w:hAnsi="Courier"/>
        </w:rPr>
      </w:pPr>
      <w:r>
        <w:rPr>
          <w:rFonts w:ascii="Courier" w:hAnsi="Courier"/>
        </w:rPr>
        <w:t>?person_at_t change:manifestationOf ?person.</w:t>
      </w:r>
    </w:p>
    <w:p w14:paraId="48A7A97E" w14:textId="5318F6B2" w:rsidR="009B6351" w:rsidRPr="00986002" w:rsidRDefault="009B6351" w:rsidP="00E13F85">
      <w:pPr>
        <w:ind w:left="1080" w:hanging="360"/>
        <w:rPr>
          <w:rFonts w:ascii="Courier" w:hAnsi="Courier"/>
        </w:rPr>
      </w:pPr>
      <w:r>
        <w:rPr>
          <w:rFonts w:ascii="Courier" w:hAnsi="Courier"/>
        </w:rPr>
        <w:t>?trip urbansys:tripPerformedBy ?person_at_t.</w:t>
      </w:r>
    </w:p>
    <w:p w14:paraId="14B64431" w14:textId="77777777" w:rsidR="00E13F85" w:rsidRPr="00986002" w:rsidRDefault="00E13F85" w:rsidP="00E13F85">
      <w:pPr>
        <w:ind w:left="1080" w:hanging="360"/>
        <w:rPr>
          <w:rFonts w:ascii="Courier" w:hAnsi="Courier"/>
        </w:rPr>
      </w:pPr>
      <w:r w:rsidRPr="00986002">
        <w:rPr>
          <w:rFonts w:ascii="Courier" w:hAnsi="Courier"/>
        </w:rPr>
        <w:t>}</w:t>
      </w:r>
    </w:p>
    <w:p w14:paraId="38482131" w14:textId="77777777" w:rsidR="00E13F85" w:rsidRDefault="00E13F85" w:rsidP="00FE1FC4">
      <w:pPr>
        <w:ind w:left="720" w:hanging="360"/>
      </w:pPr>
    </w:p>
    <w:p w14:paraId="7BD17278" w14:textId="77777777" w:rsidR="00FE1FC4" w:rsidRDefault="00FE1FC4" w:rsidP="00FE1FC4">
      <w:pPr>
        <w:ind w:left="720" w:hanging="360"/>
      </w:pPr>
      <w:r>
        <w:t>CQ1-8: What were the purposes of the trips performed by members of a particular household?</w:t>
      </w:r>
    </w:p>
    <w:p w14:paraId="037A2954" w14:textId="76BDFC72" w:rsidR="003C2701" w:rsidRPr="00986002" w:rsidRDefault="003C2701" w:rsidP="003C2701">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t>
      </w:r>
      <w:r>
        <w:rPr>
          <w:rFonts w:ascii="Courier" w:hAnsi="Courier"/>
        </w:rPr>
        <w:t xml:space="preserve">?trip ?activity </w:t>
      </w:r>
      <w:r w:rsidRPr="00986002">
        <w:rPr>
          <w:rFonts w:ascii="Courier" w:hAnsi="Courier"/>
        </w:rPr>
        <w:t>WHERE {</w:t>
      </w:r>
    </w:p>
    <w:p w14:paraId="009027E1" w14:textId="77777777" w:rsidR="003C2701" w:rsidRDefault="003C2701" w:rsidP="003C2701">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HouseholdPD</w:t>
      </w:r>
      <w:r w:rsidRPr="00986002">
        <w:rPr>
          <w:rFonts w:ascii="Courier" w:hAnsi="Courier"/>
        </w:rPr>
        <w:t>.</w:t>
      </w:r>
    </w:p>
    <w:p w14:paraId="3556843B" w14:textId="77777777" w:rsidR="003C2701" w:rsidRPr="00986002" w:rsidRDefault="003C2701" w:rsidP="003C2701">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531BACB1" w14:textId="77777777" w:rsidR="003C2701" w:rsidRDefault="003C2701" w:rsidP="003C2701">
      <w:pPr>
        <w:ind w:left="1080" w:hanging="360"/>
        <w:rPr>
          <w:rFonts w:ascii="Courier" w:hAnsi="Courier"/>
        </w:rPr>
      </w:pPr>
      <w:r>
        <w:rPr>
          <w:rFonts w:ascii="Courier" w:hAnsi="Courier"/>
        </w:rPr>
        <w:t>?hhld household:hasHouseholdMember ?person_at_t.</w:t>
      </w:r>
    </w:p>
    <w:p w14:paraId="67BCDECC" w14:textId="77777777" w:rsidR="003C2701" w:rsidRDefault="003C2701" w:rsidP="003C2701">
      <w:pPr>
        <w:ind w:left="1080" w:hanging="360"/>
        <w:rPr>
          <w:rFonts w:ascii="Courier" w:hAnsi="Courier"/>
        </w:rPr>
      </w:pPr>
      <w:r>
        <w:rPr>
          <w:rFonts w:ascii="Courier" w:hAnsi="Courier"/>
        </w:rPr>
        <w:t>?person_at_t change:manifestationOf ?person.</w:t>
      </w:r>
    </w:p>
    <w:p w14:paraId="53BC2E32" w14:textId="77777777" w:rsidR="003C2701" w:rsidRDefault="003C2701" w:rsidP="003C2701">
      <w:pPr>
        <w:ind w:left="1080" w:hanging="360"/>
        <w:rPr>
          <w:rFonts w:ascii="Courier" w:hAnsi="Courier"/>
        </w:rPr>
      </w:pPr>
      <w:r>
        <w:rPr>
          <w:rFonts w:ascii="Courier" w:hAnsi="Courier"/>
        </w:rPr>
        <w:t>?trip urbansys:tripPerformedBy ?person_at_t.</w:t>
      </w:r>
    </w:p>
    <w:p w14:paraId="718A89F0" w14:textId="55761D72" w:rsidR="003C2701" w:rsidRDefault="003C2701" w:rsidP="003C2701">
      <w:pPr>
        <w:ind w:left="1080" w:hanging="360"/>
        <w:rPr>
          <w:rFonts w:ascii="Courier" w:hAnsi="Courier"/>
        </w:rPr>
      </w:pPr>
      <w:r>
        <w:rPr>
          <w:rFonts w:ascii="Courier" w:hAnsi="Courier"/>
        </w:rPr>
        <w:t>?trip urbansys:associatedWith ?occ.</w:t>
      </w:r>
    </w:p>
    <w:p w14:paraId="60F9426C" w14:textId="2F54940E" w:rsidR="003C2701" w:rsidRPr="00986002" w:rsidRDefault="003C2701" w:rsidP="003C2701">
      <w:pPr>
        <w:ind w:left="1080" w:hanging="360"/>
        <w:rPr>
          <w:rFonts w:ascii="Courier" w:hAnsi="Courier"/>
        </w:rPr>
      </w:pPr>
      <w:r>
        <w:rPr>
          <w:rFonts w:ascii="Courier" w:hAnsi="Courier"/>
        </w:rPr>
        <w:t>?occ rdf:type ?activity.</w:t>
      </w:r>
    </w:p>
    <w:p w14:paraId="75451831" w14:textId="77777777" w:rsidR="003C2701" w:rsidRPr="00986002" w:rsidRDefault="003C2701" w:rsidP="003C2701">
      <w:pPr>
        <w:ind w:left="1080" w:hanging="360"/>
        <w:rPr>
          <w:rFonts w:ascii="Courier" w:hAnsi="Courier"/>
        </w:rPr>
      </w:pPr>
      <w:r w:rsidRPr="00986002">
        <w:rPr>
          <w:rFonts w:ascii="Courier" w:hAnsi="Courier"/>
        </w:rPr>
        <w:t>}</w:t>
      </w:r>
    </w:p>
    <w:p w14:paraId="1196ACFF" w14:textId="77777777" w:rsidR="003C2701" w:rsidRDefault="003C2701" w:rsidP="00FE1FC4">
      <w:pPr>
        <w:ind w:left="720" w:hanging="360"/>
      </w:pPr>
    </w:p>
    <w:p w14:paraId="2D217096" w14:textId="77777777" w:rsidR="00FE1FC4" w:rsidRDefault="00FE1FC4" w:rsidP="00FE1FC4">
      <w:pPr>
        <w:ind w:left="720" w:hanging="360"/>
      </w:pPr>
      <w:r>
        <w:t>CQ1-9: What is the age, sex, and occupation of the traveler who performed a particular trip?</w:t>
      </w:r>
    </w:p>
    <w:p w14:paraId="6648FB1B" w14:textId="4BF325F3" w:rsidR="000909CE" w:rsidRPr="00986002" w:rsidRDefault="000909CE" w:rsidP="000909CE">
      <w:pPr>
        <w:ind w:left="1080" w:hanging="360"/>
        <w:rPr>
          <w:rFonts w:ascii="Courier" w:hAnsi="Courier"/>
        </w:rPr>
      </w:pPr>
      <w:r w:rsidRPr="00986002">
        <w:rPr>
          <w:rFonts w:ascii="Courier" w:hAnsi="Courier"/>
        </w:rPr>
        <w:lastRenderedPageBreak/>
        <w:t xml:space="preserve">SELECT </w:t>
      </w:r>
      <w:r>
        <w:rPr>
          <w:rFonts w:ascii="Courier" w:hAnsi="Courier"/>
        </w:rPr>
        <w:t>?age</w:t>
      </w:r>
      <w:r w:rsidRPr="00986002">
        <w:rPr>
          <w:rFonts w:ascii="Courier" w:hAnsi="Courier"/>
        </w:rPr>
        <w:t xml:space="preserve"> </w:t>
      </w:r>
      <w:r>
        <w:rPr>
          <w:rFonts w:ascii="Courier" w:hAnsi="Courier"/>
        </w:rPr>
        <w:t xml:space="preserve">?sex ?occ </w:t>
      </w:r>
      <w:r w:rsidRPr="00986002">
        <w:rPr>
          <w:rFonts w:ascii="Courier" w:hAnsi="Courier"/>
        </w:rPr>
        <w:t>WHERE {</w:t>
      </w:r>
    </w:p>
    <w:p w14:paraId="6C89CC54" w14:textId="37CBC9CF" w:rsidR="000909CE" w:rsidRDefault="000909CE" w:rsidP="000909CE">
      <w:pPr>
        <w:ind w:left="1080" w:hanging="360"/>
        <w:rPr>
          <w:rFonts w:ascii="Courier" w:hAnsi="Courier"/>
        </w:rPr>
      </w:pPr>
      <w:r w:rsidRPr="005E5F3C">
        <w:rPr>
          <w:rFonts w:ascii="Courier" w:hAnsi="Courier"/>
          <w:highlight w:val="lightGray"/>
        </w:rPr>
        <w:t>{trip}</w:t>
      </w:r>
      <w:r>
        <w:rPr>
          <w:rFonts w:ascii="Courier" w:hAnsi="Courier"/>
        </w:rPr>
        <w:t xml:space="preserve"> urbansys:tripPerformedBy ?person_at_t.</w:t>
      </w:r>
    </w:p>
    <w:p w14:paraId="29D05AA2" w14:textId="77777777" w:rsidR="000909CE" w:rsidRDefault="000909CE" w:rsidP="000909CE">
      <w:pPr>
        <w:ind w:left="1080" w:hanging="360"/>
        <w:rPr>
          <w:rFonts w:ascii="Courier" w:hAnsi="Courier"/>
        </w:rPr>
      </w:pPr>
      <w:r>
        <w:rPr>
          <w:rFonts w:ascii="Courier" w:hAnsi="Courier"/>
        </w:rPr>
        <w:t>?person_at_t change:manifestationOf ?person.</w:t>
      </w:r>
    </w:p>
    <w:p w14:paraId="0B2872FF" w14:textId="1C842140" w:rsidR="000909CE" w:rsidRDefault="000909CE" w:rsidP="000909CE">
      <w:pPr>
        <w:ind w:left="1080" w:hanging="360"/>
        <w:rPr>
          <w:rFonts w:ascii="Courier" w:hAnsi="Courier"/>
        </w:rPr>
      </w:pPr>
      <w:r>
        <w:rPr>
          <w:rFonts w:ascii="Courier" w:hAnsi="Courier"/>
        </w:rPr>
        <w:t>?person_at_t person:hasAge</w:t>
      </w:r>
      <w:r w:rsidR="00167AE3">
        <w:rPr>
          <w:rFonts w:ascii="Courier" w:hAnsi="Courier"/>
        </w:rPr>
        <w:t xml:space="preserve"> ?d.</w:t>
      </w:r>
    </w:p>
    <w:p w14:paraId="55C5B380" w14:textId="78D9E6E9" w:rsidR="00167AE3" w:rsidRDefault="00167AE3" w:rsidP="000909CE">
      <w:pPr>
        <w:ind w:left="1080" w:hanging="360"/>
        <w:rPr>
          <w:rFonts w:ascii="Courier" w:hAnsi="Courier"/>
        </w:rPr>
      </w:pPr>
      <w:r>
        <w:rPr>
          <w:rFonts w:ascii="Courier" w:hAnsi="Courier"/>
        </w:rPr>
        <w:t>?d om:hasValue ?m.</w:t>
      </w:r>
    </w:p>
    <w:p w14:paraId="5DB160C2" w14:textId="1FA6990A" w:rsidR="00167AE3" w:rsidRDefault="00167AE3" w:rsidP="000909CE">
      <w:pPr>
        <w:ind w:left="1080" w:hanging="360"/>
        <w:rPr>
          <w:rFonts w:ascii="Courier" w:hAnsi="Courier"/>
        </w:rPr>
      </w:pPr>
      <w:r>
        <w:rPr>
          <w:rFonts w:ascii="Courier" w:hAnsi="Courier"/>
        </w:rPr>
        <w:t>?m om:has_numerical_value ?age.</w:t>
      </w:r>
    </w:p>
    <w:p w14:paraId="38C962D4" w14:textId="2C5BB89A" w:rsidR="000909CE" w:rsidRDefault="000909CE" w:rsidP="000909CE">
      <w:pPr>
        <w:ind w:left="1080" w:hanging="360"/>
        <w:rPr>
          <w:rFonts w:ascii="Courier" w:hAnsi="Courier"/>
        </w:rPr>
      </w:pPr>
      <w:r>
        <w:rPr>
          <w:rFonts w:ascii="Courier" w:hAnsi="Courier"/>
        </w:rPr>
        <w:t>?occ org:performedBy ?person_at_t</w:t>
      </w:r>
      <w:r w:rsidR="00167AE3">
        <w:rPr>
          <w:rFonts w:ascii="Courier" w:hAnsi="Courier"/>
        </w:rPr>
        <w:t>.</w:t>
      </w:r>
    </w:p>
    <w:p w14:paraId="5549C5B6" w14:textId="7A7DFDA8" w:rsidR="00167AE3" w:rsidRPr="00986002" w:rsidRDefault="00167AE3" w:rsidP="000909CE">
      <w:pPr>
        <w:ind w:left="1080" w:hanging="360"/>
        <w:rPr>
          <w:rFonts w:ascii="Courier" w:hAnsi="Courier"/>
        </w:rPr>
      </w:pPr>
      <w:r>
        <w:rPr>
          <w:rFonts w:ascii="Courier" w:hAnsi="Courier"/>
        </w:rPr>
        <w:t>?person person:hasSex ?sex.</w:t>
      </w:r>
    </w:p>
    <w:p w14:paraId="7D70A2E8" w14:textId="77777777" w:rsidR="000909CE" w:rsidRPr="00986002" w:rsidRDefault="000909CE" w:rsidP="000909CE">
      <w:pPr>
        <w:ind w:left="1080" w:hanging="360"/>
        <w:rPr>
          <w:rFonts w:ascii="Courier" w:hAnsi="Courier"/>
        </w:rPr>
      </w:pPr>
      <w:r w:rsidRPr="00986002">
        <w:rPr>
          <w:rFonts w:ascii="Courier" w:hAnsi="Courier"/>
        </w:rPr>
        <w:t>}</w:t>
      </w:r>
    </w:p>
    <w:p w14:paraId="4403F133" w14:textId="77777777" w:rsidR="000909CE" w:rsidRDefault="000909CE" w:rsidP="00FE1FC4">
      <w:pPr>
        <w:ind w:left="720" w:hanging="360"/>
      </w:pPr>
    </w:p>
    <w:p w14:paraId="76E9023B" w14:textId="77777777" w:rsidR="00FE1FC4" w:rsidRPr="00896F7F" w:rsidRDefault="00FE1FC4" w:rsidP="00FE1FC4">
      <w:pPr>
        <w:ind w:left="720" w:hanging="360"/>
      </w:pPr>
      <w:r>
        <w:t>CQ1-10: What land use classification is associated with a particular parcel?</w:t>
      </w:r>
    </w:p>
    <w:p w14:paraId="3E9917D5" w14:textId="63AD4120" w:rsidR="00601167" w:rsidRDefault="00601167" w:rsidP="00601167">
      <w:pPr>
        <w:ind w:left="1080" w:hanging="360"/>
        <w:rPr>
          <w:rFonts w:ascii="Courier" w:hAnsi="Courier"/>
        </w:rPr>
      </w:pPr>
      <w:r>
        <w:rPr>
          <w:rFonts w:ascii="Courier" w:hAnsi="Courier"/>
        </w:rPr>
        <w:t>SELECT ?class WHERE {</w:t>
      </w:r>
    </w:p>
    <w:p w14:paraId="7526919E" w14:textId="0AF7E7E9" w:rsidR="00601167" w:rsidRDefault="00FD2DC5" w:rsidP="00601167">
      <w:pPr>
        <w:ind w:left="1080" w:hanging="360"/>
        <w:rPr>
          <w:rFonts w:ascii="Courier" w:hAnsi="Courier"/>
        </w:rPr>
      </w:pPr>
      <w:r w:rsidRPr="005E5F3C">
        <w:rPr>
          <w:rFonts w:ascii="Courier" w:hAnsi="Courier"/>
          <w:highlight w:val="lightGray"/>
        </w:rPr>
        <w:t>{parcel}</w:t>
      </w:r>
      <w:r>
        <w:rPr>
          <w:rFonts w:ascii="Courier" w:hAnsi="Courier"/>
        </w:rPr>
        <w:t xml:space="preserve"> change:hasManifestation ?parcel_at_t.</w:t>
      </w:r>
    </w:p>
    <w:p w14:paraId="2906F529" w14:textId="5DC769CE" w:rsidR="00FD2DC5" w:rsidRDefault="00FD2DC5" w:rsidP="00601167">
      <w:pPr>
        <w:ind w:left="1080" w:hanging="360"/>
        <w:rPr>
          <w:rFonts w:ascii="Courier" w:hAnsi="Courier"/>
        </w:rPr>
      </w:pPr>
      <w:r>
        <w:rPr>
          <w:rFonts w:ascii="Courier" w:hAnsi="Courier"/>
        </w:rPr>
        <w:t>?parcel_at_t landuse:hasLandUse ?landuse.</w:t>
      </w:r>
    </w:p>
    <w:p w14:paraId="78011D21" w14:textId="4632F68D" w:rsidR="00FD2DC5" w:rsidRDefault="00FD2DC5" w:rsidP="00601167">
      <w:pPr>
        <w:ind w:left="1080" w:hanging="360"/>
        <w:rPr>
          <w:rFonts w:ascii="Courier" w:hAnsi="Courier"/>
        </w:rPr>
      </w:pPr>
      <w:r>
        <w:rPr>
          <w:rFonts w:ascii="Courier" w:hAnsi="Courier"/>
        </w:rPr>
        <w:t>?landuse rdf:type ?class.</w:t>
      </w:r>
    </w:p>
    <w:p w14:paraId="08A843AB" w14:textId="3A389ED5" w:rsidR="00601167" w:rsidRDefault="00601167" w:rsidP="00601167">
      <w:pPr>
        <w:ind w:left="1080" w:hanging="360"/>
        <w:rPr>
          <w:rFonts w:ascii="Courier" w:hAnsi="Courier"/>
        </w:rPr>
      </w:pPr>
      <w:r>
        <w:rPr>
          <w:rFonts w:ascii="Courier" w:hAnsi="Courier"/>
        </w:rPr>
        <w:t>}</w:t>
      </w:r>
    </w:p>
    <w:p w14:paraId="4CA66288" w14:textId="77777777" w:rsidR="00FE1FC4" w:rsidRPr="00FE1FC4" w:rsidRDefault="00FE1FC4" w:rsidP="00FE1FC4">
      <w:pPr>
        <w:rPr>
          <w:lang w:val="en-US" w:bidi="en-US"/>
        </w:rPr>
      </w:pPr>
    </w:p>
    <w:p w14:paraId="6FDB1AC1" w14:textId="65D8B352" w:rsidR="006C7A40" w:rsidRPr="00286604" w:rsidRDefault="006C7A40" w:rsidP="006C7A40">
      <w:pPr>
        <w:pStyle w:val="Heading3"/>
      </w:pPr>
      <w:bookmarkStart w:id="162" w:name="_Toc41911400"/>
      <w:r>
        <w:t xml:space="preserve">CQs for </w:t>
      </w:r>
      <w:r w:rsidR="00FE1FC4">
        <w:t>Transit Research</w:t>
      </w:r>
      <w:bookmarkEnd w:id="162"/>
    </w:p>
    <w:p w14:paraId="6ACB93D9" w14:textId="7809BAD3" w:rsidR="00FE1FC4" w:rsidRDefault="00FE1FC4" w:rsidP="00FE1FC4">
      <w:pPr>
        <w:ind w:left="720" w:hanging="360"/>
      </w:pPr>
      <w:r w:rsidRPr="007F75FD">
        <w:t>CQ2-1: What date and time has a subway incident occurred?</w:t>
      </w:r>
      <w:r w:rsidR="00270A44">
        <w:tab/>
      </w:r>
    </w:p>
    <w:p w14:paraId="170A035C" w14:textId="656A790B" w:rsidR="00502983" w:rsidRPr="00706830" w:rsidRDefault="00502983" w:rsidP="00FE1FC4">
      <w:pPr>
        <w:ind w:left="720" w:hanging="360"/>
        <w:rPr>
          <w:rFonts w:ascii="Courier" w:hAnsi="Courier"/>
        </w:rPr>
      </w:pPr>
      <w:r w:rsidRPr="00706830">
        <w:rPr>
          <w:rFonts w:ascii="Courier" w:hAnsi="Courier"/>
        </w:rPr>
        <w:t>SELECT ?</w:t>
      </w:r>
      <w:r w:rsidR="005A5BC5" w:rsidRPr="00706830">
        <w:rPr>
          <w:rFonts w:ascii="Courier" w:hAnsi="Courier"/>
        </w:rPr>
        <w:t>datetime WHERE{</w:t>
      </w:r>
    </w:p>
    <w:p w14:paraId="627CB64C" w14:textId="292F595C" w:rsidR="005A5BC5" w:rsidRDefault="005A5BC5" w:rsidP="00FE1FC4">
      <w:pPr>
        <w:ind w:left="720" w:hanging="360"/>
        <w:rPr>
          <w:rFonts w:ascii="Courier" w:hAnsi="Courier"/>
        </w:rPr>
      </w:pPr>
      <w:r w:rsidRPr="005E5F3C">
        <w:rPr>
          <w:rFonts w:ascii="Courier" w:hAnsi="Courier"/>
          <w:highlight w:val="lightGray"/>
        </w:rPr>
        <w:t>{incident}</w:t>
      </w:r>
      <w:r w:rsidRPr="00706830">
        <w:rPr>
          <w:rFonts w:ascii="Courier" w:hAnsi="Courier"/>
        </w:rPr>
        <w:t xml:space="preserve"> rdf:type </w:t>
      </w:r>
      <w:r w:rsidR="00706830">
        <w:rPr>
          <w:rFonts w:ascii="Courier" w:hAnsi="Courier"/>
        </w:rPr>
        <w:t>transit:TransitIncident.</w:t>
      </w:r>
    </w:p>
    <w:p w14:paraId="45E2CF16" w14:textId="69DFC5F1" w:rsidR="00706830" w:rsidRDefault="00706830" w:rsidP="00FE1FC4">
      <w:pPr>
        <w:ind w:left="720" w:hanging="360"/>
        <w:rPr>
          <w:rFonts w:ascii="Courier" w:hAnsi="Courier"/>
        </w:rPr>
      </w:pPr>
      <w:r w:rsidRPr="005E5F3C">
        <w:rPr>
          <w:rFonts w:ascii="Courier" w:hAnsi="Courier"/>
          <w:highlight w:val="lightGray"/>
        </w:rPr>
        <w:t>{incident}</w:t>
      </w:r>
      <w:r>
        <w:rPr>
          <w:rFonts w:ascii="Courier" w:hAnsi="Courier"/>
        </w:rPr>
        <w:t xml:space="preserve"> activity:beginOf ?t.</w:t>
      </w:r>
    </w:p>
    <w:p w14:paraId="33FF72B1" w14:textId="1F14FD1D" w:rsidR="00706830" w:rsidRDefault="00706830" w:rsidP="00FE1FC4">
      <w:pPr>
        <w:ind w:left="720" w:hanging="360"/>
        <w:rPr>
          <w:rFonts w:ascii="Courier" w:hAnsi="Courier"/>
        </w:rPr>
      </w:pPr>
      <w:r>
        <w:rPr>
          <w:rFonts w:ascii="Courier" w:hAnsi="Courier"/>
        </w:rPr>
        <w:t xml:space="preserve">?t </w:t>
      </w:r>
      <w:r w:rsidRPr="00706830">
        <w:rPr>
          <w:rFonts w:ascii="Courier" w:hAnsi="Courier"/>
        </w:rPr>
        <w:t>time:inXSDDateTimeStamp</w:t>
      </w:r>
      <w:r>
        <w:rPr>
          <w:rFonts w:ascii="Courier" w:hAnsi="Courier"/>
        </w:rPr>
        <w:t xml:space="preserve"> ?datetime.</w:t>
      </w:r>
    </w:p>
    <w:p w14:paraId="6C15E592" w14:textId="033F0ABE" w:rsidR="00706830" w:rsidRPr="00706830" w:rsidRDefault="00706830" w:rsidP="00FE1FC4">
      <w:pPr>
        <w:ind w:left="720" w:hanging="360"/>
        <w:rPr>
          <w:rFonts w:ascii="Courier" w:hAnsi="Courier"/>
        </w:rPr>
      </w:pPr>
      <w:r>
        <w:rPr>
          <w:rFonts w:ascii="Courier" w:hAnsi="Courier"/>
        </w:rPr>
        <w:t>}</w:t>
      </w:r>
    </w:p>
    <w:p w14:paraId="1EF3E6B7" w14:textId="137B8E4C" w:rsidR="00FE1FC4" w:rsidRDefault="00FE1FC4" w:rsidP="00FE1FC4">
      <w:pPr>
        <w:ind w:left="720" w:hanging="360"/>
      </w:pPr>
      <w:r w:rsidRPr="007F75FD">
        <w:lastRenderedPageBreak/>
        <w:t xml:space="preserve">CQ2-2: What are the locations of </w:t>
      </w:r>
      <w:r w:rsidR="005E5F3C">
        <w:t>vehicles</w:t>
      </w:r>
      <w:r w:rsidRPr="007F75FD">
        <w:t xml:space="preserve"> </w:t>
      </w:r>
      <w:r w:rsidR="008B182D">
        <w:t>on a particular route</w:t>
      </w:r>
      <w:r w:rsidRPr="007F75FD">
        <w:t xml:space="preserve"> after the occurrence of a subway incident?</w:t>
      </w:r>
    </w:p>
    <w:p w14:paraId="03889806" w14:textId="3751991A" w:rsidR="005E5F3C" w:rsidRPr="005E5F3C" w:rsidRDefault="005E5F3C" w:rsidP="005E5F3C">
      <w:pPr>
        <w:ind w:left="720" w:hanging="360"/>
        <w:rPr>
          <w:rFonts w:ascii="Courier" w:hAnsi="Courier"/>
        </w:rPr>
      </w:pPr>
      <w:r w:rsidRPr="005E5F3C">
        <w:rPr>
          <w:rFonts w:ascii="Courier" w:hAnsi="Courier"/>
        </w:rPr>
        <w:t>SELECT ?x ?t ?td1</w:t>
      </w:r>
    </w:p>
    <w:p w14:paraId="2A3CC359" w14:textId="77777777" w:rsidR="005E5F3C" w:rsidRPr="005E5F3C" w:rsidRDefault="005E5F3C" w:rsidP="005E5F3C">
      <w:pPr>
        <w:ind w:left="720" w:hanging="360"/>
        <w:rPr>
          <w:rFonts w:ascii="Courier" w:hAnsi="Courier"/>
        </w:rPr>
      </w:pPr>
      <w:r w:rsidRPr="005E5F3C">
        <w:rPr>
          <w:rFonts w:ascii="Courier" w:hAnsi="Courier"/>
        </w:rPr>
        <w:t>WHERE {</w:t>
      </w:r>
    </w:p>
    <w:p w14:paraId="781EE467" w14:textId="77777777" w:rsidR="005E5F3C" w:rsidRPr="005E5F3C" w:rsidRDefault="005E5F3C" w:rsidP="005E5F3C">
      <w:pPr>
        <w:ind w:left="720" w:hanging="360"/>
        <w:rPr>
          <w:rFonts w:ascii="Courier" w:hAnsi="Courier"/>
        </w:rPr>
      </w:pPr>
      <w:r w:rsidRPr="005E5F3C">
        <w:rPr>
          <w:rFonts w:ascii="Courier" w:hAnsi="Courier"/>
        </w:rPr>
        <w:t xml:space="preserve">  ?x a transit:TransitVehicle.</w:t>
      </w:r>
    </w:p>
    <w:p w14:paraId="542D30AA" w14:textId="77777777" w:rsidR="005E5F3C" w:rsidRPr="005E5F3C" w:rsidRDefault="005E5F3C" w:rsidP="005E5F3C">
      <w:pPr>
        <w:ind w:left="720" w:hanging="360"/>
        <w:rPr>
          <w:rFonts w:ascii="Courier" w:hAnsi="Courier"/>
        </w:rPr>
      </w:pPr>
      <w:r w:rsidRPr="005E5F3C">
        <w:rPr>
          <w:rFonts w:ascii="Courier" w:hAnsi="Courier"/>
        </w:rPr>
        <w:t xml:space="preserve">  ?x transit:onRoute ?route.</w:t>
      </w:r>
    </w:p>
    <w:p w14:paraId="64B0BD4D" w14:textId="77777777" w:rsidR="005E5F3C" w:rsidRPr="005E5F3C" w:rsidRDefault="005E5F3C" w:rsidP="005E5F3C">
      <w:pPr>
        <w:ind w:left="720" w:hanging="360"/>
        <w:rPr>
          <w:rFonts w:ascii="Courier" w:hAnsi="Courier"/>
        </w:rPr>
      </w:pPr>
      <w:r w:rsidRPr="005E5F3C">
        <w:rPr>
          <w:rFonts w:ascii="Courier" w:hAnsi="Courier"/>
        </w:rPr>
        <w:t xml:space="preserve">  ?x change:existsAt ?t.</w:t>
      </w:r>
    </w:p>
    <w:p w14:paraId="22125630" w14:textId="77777777" w:rsidR="005E5F3C" w:rsidRPr="005E5F3C" w:rsidRDefault="005E5F3C" w:rsidP="005E5F3C">
      <w:pPr>
        <w:ind w:left="720" w:hanging="360"/>
        <w:rPr>
          <w:rFonts w:ascii="Courier" w:hAnsi="Courier"/>
        </w:rPr>
      </w:pPr>
      <w:r w:rsidRPr="005E5F3C">
        <w:rPr>
          <w:rFonts w:ascii="Courier" w:hAnsi="Courier"/>
        </w:rPr>
        <w:t xml:space="preserve">  ?t time:inside ?t1.</w:t>
      </w:r>
    </w:p>
    <w:p w14:paraId="348144A2" w14:textId="77777777" w:rsidR="005E5F3C" w:rsidRPr="005E5F3C" w:rsidRDefault="005E5F3C" w:rsidP="005E5F3C">
      <w:pPr>
        <w:ind w:left="720" w:hanging="360"/>
        <w:rPr>
          <w:rFonts w:ascii="Courier" w:hAnsi="Courier"/>
        </w:rPr>
      </w:pPr>
      <w:r w:rsidRPr="005E5F3C">
        <w:rPr>
          <w:rFonts w:ascii="Courier" w:hAnsi="Courier"/>
        </w:rPr>
        <w:t xml:space="preserve">  ?t1 time:inXSDDateTimeStamp ?td1.</w:t>
      </w:r>
    </w:p>
    <w:p w14:paraId="5E32C27B" w14:textId="77777777" w:rsidR="005E5F3C" w:rsidRPr="005E5F3C" w:rsidRDefault="005E5F3C" w:rsidP="005E5F3C">
      <w:pPr>
        <w:ind w:left="720" w:hanging="360"/>
        <w:rPr>
          <w:rFonts w:ascii="Courier" w:hAnsi="Courier"/>
        </w:rPr>
      </w:pPr>
      <w:r w:rsidRPr="005E5F3C">
        <w:rPr>
          <w:rFonts w:ascii="Courier" w:hAnsi="Courier"/>
        </w:rPr>
        <w:t xml:space="preserve">  ?x spatial:hasLocation ?f.</w:t>
      </w:r>
    </w:p>
    <w:p w14:paraId="5C5BDB66" w14:textId="77777777" w:rsidR="005E5F3C" w:rsidRPr="005E5F3C" w:rsidRDefault="005E5F3C" w:rsidP="005E5F3C">
      <w:pPr>
        <w:ind w:left="720" w:hanging="360"/>
        <w:rPr>
          <w:rFonts w:ascii="Courier" w:hAnsi="Courier"/>
        </w:rPr>
      </w:pPr>
      <w:r w:rsidRPr="005E5F3C">
        <w:rPr>
          <w:rFonts w:ascii="Courier" w:hAnsi="Courier"/>
        </w:rPr>
        <w:t xml:space="preserve">  ?f geo:hasGeometry ?g.</w:t>
      </w:r>
    </w:p>
    <w:p w14:paraId="4AFCB56A" w14:textId="77777777" w:rsidR="005E5F3C" w:rsidRPr="005E5F3C" w:rsidRDefault="005E5F3C" w:rsidP="005E5F3C">
      <w:pPr>
        <w:ind w:left="720" w:hanging="360"/>
        <w:rPr>
          <w:rFonts w:ascii="Courier" w:hAnsi="Courier"/>
        </w:rPr>
      </w:pPr>
      <w:r w:rsidRPr="005E5F3C">
        <w:rPr>
          <w:rFonts w:ascii="Courier" w:hAnsi="Courier"/>
        </w:rPr>
        <w:t xml:space="preserve">  ?g geo:asWKT ?gwkt.</w:t>
      </w:r>
    </w:p>
    <w:p w14:paraId="5BC889C9" w14:textId="0601D7E4" w:rsidR="005E5F3C" w:rsidRDefault="005D7766" w:rsidP="005E5F3C">
      <w:pPr>
        <w:ind w:left="720" w:hanging="360"/>
        <w:rPr>
          <w:rFonts w:ascii="Courier" w:hAnsi="Courier"/>
        </w:rPr>
      </w:pPr>
      <w:r>
        <w:rPr>
          <w:rFonts w:ascii="Courier" w:hAnsi="Courier"/>
        </w:rPr>
        <w:t xml:space="preserve">  </w:t>
      </w:r>
    </w:p>
    <w:p w14:paraId="1BECCE25" w14:textId="07FFABF9" w:rsidR="005D7766" w:rsidRDefault="005D7766" w:rsidP="005D7766">
      <w:pPr>
        <w:ind w:left="720" w:hanging="360"/>
        <w:rPr>
          <w:rFonts w:ascii="Courier" w:hAnsi="Courier"/>
        </w:rPr>
      </w:pPr>
      <w:r>
        <w:rPr>
          <w:rFonts w:ascii="Courier" w:hAnsi="Courier"/>
        </w:rPr>
        <w:t xml:space="preserve"> </w:t>
      </w:r>
      <w:r>
        <w:rPr>
          <w:rFonts w:ascii="Courier" w:hAnsi="Courier"/>
        </w:rPr>
        <w:tab/>
      </w:r>
      <w:r w:rsidRPr="005E5F3C">
        <w:rPr>
          <w:rFonts w:ascii="Courier" w:hAnsi="Courier"/>
          <w:highlight w:val="lightGray"/>
        </w:rPr>
        <w:t>{incident}</w:t>
      </w:r>
      <w:r w:rsidRPr="00706830">
        <w:rPr>
          <w:rFonts w:ascii="Courier" w:hAnsi="Courier"/>
        </w:rPr>
        <w:t xml:space="preserve"> rdf:type </w:t>
      </w:r>
      <w:r>
        <w:rPr>
          <w:rFonts w:ascii="Courier" w:hAnsi="Courier"/>
        </w:rPr>
        <w:t>transit:TransitIncident.</w:t>
      </w:r>
    </w:p>
    <w:p w14:paraId="66AD209B" w14:textId="282E7947" w:rsidR="005D7766" w:rsidRDefault="005D7766" w:rsidP="005D7766">
      <w:pPr>
        <w:ind w:left="720"/>
        <w:rPr>
          <w:rFonts w:ascii="Courier" w:hAnsi="Courier"/>
        </w:rPr>
      </w:pPr>
      <w:r w:rsidRPr="005E5F3C">
        <w:rPr>
          <w:rFonts w:ascii="Courier" w:hAnsi="Courier"/>
          <w:highlight w:val="lightGray"/>
        </w:rPr>
        <w:t>{incident}</w:t>
      </w:r>
      <w:r>
        <w:rPr>
          <w:rFonts w:ascii="Courier" w:hAnsi="Courier"/>
        </w:rPr>
        <w:t xml:space="preserve"> activity:beginOf ?t</w:t>
      </w:r>
      <w:r w:rsidR="001E4C58">
        <w:rPr>
          <w:rFonts w:ascii="Courier" w:hAnsi="Courier"/>
        </w:rPr>
        <w:t>_incident</w:t>
      </w:r>
      <w:r>
        <w:rPr>
          <w:rFonts w:ascii="Courier" w:hAnsi="Courier"/>
        </w:rPr>
        <w:t>.</w:t>
      </w:r>
    </w:p>
    <w:p w14:paraId="1AC8B8DF" w14:textId="6E61DF13" w:rsidR="005D7766" w:rsidRDefault="005D7766" w:rsidP="005D7766">
      <w:pPr>
        <w:ind w:left="720"/>
        <w:rPr>
          <w:rFonts w:ascii="Courier" w:hAnsi="Courier"/>
        </w:rPr>
      </w:pPr>
      <w:r>
        <w:rPr>
          <w:rFonts w:ascii="Courier" w:hAnsi="Courier"/>
        </w:rPr>
        <w:t>?t</w:t>
      </w:r>
      <w:r w:rsidR="001E4C58">
        <w:rPr>
          <w:rFonts w:ascii="Courier" w:hAnsi="Courier"/>
        </w:rPr>
        <w:t>_incident</w:t>
      </w:r>
      <w:r>
        <w:rPr>
          <w:rFonts w:ascii="Courier" w:hAnsi="Courier"/>
        </w:rPr>
        <w:t xml:space="preserve"> </w:t>
      </w:r>
      <w:r w:rsidRPr="00706830">
        <w:rPr>
          <w:rFonts w:ascii="Courier" w:hAnsi="Courier"/>
        </w:rPr>
        <w:t>time:inXSDDateTimeStamp</w:t>
      </w:r>
      <w:r>
        <w:rPr>
          <w:rFonts w:ascii="Courier" w:hAnsi="Courier"/>
        </w:rPr>
        <w:t xml:space="preserve"> ?</w:t>
      </w:r>
      <w:r w:rsidR="001E4C58">
        <w:rPr>
          <w:rFonts w:ascii="Courier" w:hAnsi="Courier"/>
        </w:rPr>
        <w:t>dt_i</w:t>
      </w:r>
      <w:r>
        <w:rPr>
          <w:rFonts w:ascii="Courier" w:hAnsi="Courier"/>
        </w:rPr>
        <w:t>.</w:t>
      </w:r>
    </w:p>
    <w:p w14:paraId="0FC3EEF8" w14:textId="7AFECC34" w:rsidR="005D7766" w:rsidRPr="005E5F3C" w:rsidRDefault="005D7766" w:rsidP="005E5F3C">
      <w:pPr>
        <w:ind w:left="720" w:hanging="360"/>
        <w:rPr>
          <w:rFonts w:ascii="Courier" w:hAnsi="Courier"/>
        </w:rPr>
      </w:pPr>
    </w:p>
    <w:p w14:paraId="375ABB89" w14:textId="76751B49" w:rsidR="005E5F3C" w:rsidRDefault="005E5F3C" w:rsidP="005E5F3C">
      <w:pPr>
        <w:ind w:left="720" w:hanging="360"/>
        <w:rPr>
          <w:rFonts w:ascii="Courier" w:hAnsi="Courier"/>
        </w:rPr>
      </w:pPr>
      <w:r w:rsidRPr="005E5F3C">
        <w:rPr>
          <w:rFonts w:ascii="Courier" w:hAnsi="Courier"/>
        </w:rPr>
        <w:t xml:space="preserve">  FILTER(?route =</w:t>
      </w:r>
      <w:r>
        <w:rPr>
          <w:rFonts w:ascii="Courier" w:hAnsi="Courier"/>
        </w:rPr>
        <w:t xml:space="preserve"> </w:t>
      </w:r>
      <w:r w:rsidRPr="005E5F3C">
        <w:rPr>
          <w:rFonts w:ascii="Courier" w:hAnsi="Courier"/>
          <w:highlight w:val="lightGray"/>
        </w:rPr>
        <w:t>{route}</w:t>
      </w:r>
      <w:r w:rsidRPr="005E5F3C">
        <w:rPr>
          <w:rFonts w:ascii="Courier" w:hAnsi="Courier"/>
        </w:rPr>
        <w:t>)</w:t>
      </w:r>
    </w:p>
    <w:p w14:paraId="05A4C9B1" w14:textId="66CC749E" w:rsidR="005D7766" w:rsidRPr="005E5F3C" w:rsidRDefault="005D7766" w:rsidP="005E5F3C">
      <w:pPr>
        <w:ind w:left="720" w:hanging="360"/>
        <w:rPr>
          <w:rFonts w:ascii="Courier" w:hAnsi="Courier"/>
        </w:rPr>
      </w:pPr>
      <w:r>
        <w:rPr>
          <w:rFonts w:ascii="Courier" w:hAnsi="Courier"/>
        </w:rPr>
        <w:t xml:space="preserve">  FILTER(?</w:t>
      </w:r>
      <w:r w:rsidR="001E4C58">
        <w:rPr>
          <w:rFonts w:ascii="Courier" w:hAnsi="Courier"/>
        </w:rPr>
        <w:t>td1 &gt; dt_i)</w:t>
      </w:r>
    </w:p>
    <w:p w14:paraId="5761EE10" w14:textId="2ED9569B" w:rsidR="005E5F3C" w:rsidRPr="005E5F3C" w:rsidRDefault="005E5F3C" w:rsidP="005E5F3C">
      <w:pPr>
        <w:ind w:left="720" w:hanging="360"/>
        <w:rPr>
          <w:rFonts w:ascii="Courier" w:hAnsi="Courier"/>
        </w:rPr>
      </w:pPr>
      <w:r w:rsidRPr="005E5F3C">
        <w:rPr>
          <w:rFonts w:ascii="Courier" w:hAnsi="Courier"/>
        </w:rPr>
        <w:t>}</w:t>
      </w:r>
    </w:p>
    <w:p w14:paraId="0DE6D020" w14:textId="357F47CB" w:rsidR="00FE1FC4" w:rsidRDefault="00FE1FC4" w:rsidP="00FE1FC4">
      <w:pPr>
        <w:ind w:left="720" w:hanging="360"/>
        <w:rPr>
          <w:lang w:val="en-US" w:bidi="en-US"/>
        </w:rPr>
      </w:pPr>
      <w:r w:rsidRPr="007F75FD">
        <w:t>CQ2-3: Are any buses located more than a certain distance from their assigned route at a given</w:t>
      </w:r>
      <w:r>
        <w:rPr>
          <w:lang w:val="en-US" w:bidi="en-US"/>
        </w:rPr>
        <w:t xml:space="preserve"> point in time?</w:t>
      </w:r>
      <w:r w:rsidR="005A5BC5">
        <w:rPr>
          <w:rStyle w:val="FootnoteReference"/>
          <w:lang w:val="en-US" w:bidi="en-US"/>
        </w:rPr>
        <w:footnoteReference w:id="20"/>
      </w:r>
    </w:p>
    <w:p w14:paraId="2CD5ED14" w14:textId="77777777" w:rsidR="00B57FF3" w:rsidRDefault="003A44A6" w:rsidP="00C70D21">
      <w:pPr>
        <w:ind w:left="720"/>
        <w:rPr>
          <w:rFonts w:ascii="Courier" w:hAnsi="Courier"/>
        </w:rPr>
      </w:pPr>
      <w:r w:rsidRPr="00C70D21">
        <w:rPr>
          <w:rFonts w:ascii="Courier" w:hAnsi="Courier"/>
        </w:rPr>
        <w:lastRenderedPageBreak/>
        <w:t xml:space="preserve">SELECT ?x ?g ?route_pd ?g_trip ?d </w:t>
      </w:r>
    </w:p>
    <w:p w14:paraId="2D929FE1" w14:textId="0CA4E445" w:rsidR="003A44A6" w:rsidRPr="00C70D21" w:rsidRDefault="003A44A6" w:rsidP="00C70D21">
      <w:pPr>
        <w:ind w:left="720"/>
        <w:rPr>
          <w:rFonts w:ascii="Courier" w:hAnsi="Courier"/>
        </w:rPr>
      </w:pPr>
      <w:r w:rsidRPr="00C70D21">
        <w:rPr>
          <w:rFonts w:ascii="Courier" w:hAnsi="Courier"/>
        </w:rPr>
        <w:t>WHERE</w:t>
      </w:r>
    </w:p>
    <w:p w14:paraId="6D0C3F85" w14:textId="77777777" w:rsidR="003A44A6" w:rsidRPr="00C70D21" w:rsidRDefault="003A44A6" w:rsidP="00C70D21">
      <w:pPr>
        <w:ind w:left="720"/>
        <w:rPr>
          <w:rFonts w:ascii="Courier" w:hAnsi="Courier"/>
        </w:rPr>
      </w:pPr>
      <w:r w:rsidRPr="00C70D21">
        <w:rPr>
          <w:rFonts w:ascii="Courier" w:hAnsi="Courier"/>
        </w:rPr>
        <w:t>{</w:t>
      </w:r>
    </w:p>
    <w:p w14:paraId="09EDC7C8" w14:textId="77777777" w:rsidR="003A44A6" w:rsidRPr="00C70D21" w:rsidRDefault="003A44A6" w:rsidP="00C70D21">
      <w:pPr>
        <w:ind w:left="720"/>
        <w:rPr>
          <w:rFonts w:ascii="Courier" w:hAnsi="Courier"/>
        </w:rPr>
      </w:pPr>
      <w:r w:rsidRPr="00C70D21">
        <w:rPr>
          <w:rFonts w:ascii="Courier" w:hAnsi="Courier"/>
        </w:rPr>
        <w:t xml:space="preserve">  ?x a transit:TransitVehicle.</w:t>
      </w:r>
    </w:p>
    <w:p w14:paraId="0215FDE1" w14:textId="725ED286" w:rsidR="003A44A6" w:rsidRPr="00C70D21" w:rsidRDefault="003A44A6" w:rsidP="00C70D21">
      <w:pPr>
        <w:ind w:left="720"/>
        <w:rPr>
          <w:rFonts w:ascii="Courier" w:hAnsi="Courier"/>
        </w:rPr>
      </w:pPr>
      <w:r w:rsidRPr="00C70D21">
        <w:rPr>
          <w:rFonts w:ascii="Courier" w:hAnsi="Courier"/>
        </w:rPr>
        <w:t xml:space="preserve">  ?x transit:onRoute </w:t>
      </w:r>
      <w:r w:rsidR="004E17B1">
        <w:rPr>
          <w:rFonts w:ascii="Courier" w:hAnsi="Courier"/>
        </w:rPr>
        <w:t>?route</w:t>
      </w:r>
      <w:r w:rsidRPr="00C70D21">
        <w:rPr>
          <w:rFonts w:ascii="Courier" w:hAnsi="Courier"/>
        </w:rPr>
        <w:t>.</w:t>
      </w:r>
    </w:p>
    <w:p w14:paraId="20B95963" w14:textId="77777777" w:rsidR="003A44A6" w:rsidRPr="00C70D21" w:rsidRDefault="003A44A6" w:rsidP="00C70D21">
      <w:pPr>
        <w:ind w:left="720"/>
        <w:rPr>
          <w:rFonts w:ascii="Courier" w:hAnsi="Courier"/>
        </w:rPr>
      </w:pPr>
      <w:r w:rsidRPr="00C70D21">
        <w:rPr>
          <w:rFonts w:ascii="Courier" w:hAnsi="Courier"/>
        </w:rPr>
        <w:t xml:space="preserve">  ?x spatial:hasLocation ?f.</w:t>
      </w:r>
    </w:p>
    <w:p w14:paraId="01A6EABC" w14:textId="77777777" w:rsidR="003A44A6" w:rsidRPr="00C70D21" w:rsidRDefault="003A44A6" w:rsidP="00C70D21">
      <w:pPr>
        <w:ind w:left="720"/>
        <w:rPr>
          <w:rFonts w:ascii="Courier" w:hAnsi="Courier"/>
        </w:rPr>
      </w:pPr>
      <w:r w:rsidRPr="00C70D21">
        <w:rPr>
          <w:rFonts w:ascii="Courier" w:hAnsi="Courier"/>
        </w:rPr>
        <w:t xml:space="preserve">  ?f geo:hasGeometry ?g.</w:t>
      </w:r>
    </w:p>
    <w:p w14:paraId="7B87E883" w14:textId="77777777" w:rsidR="003A44A6" w:rsidRPr="00C70D21" w:rsidRDefault="003A44A6" w:rsidP="00C70D21">
      <w:pPr>
        <w:ind w:left="720"/>
        <w:rPr>
          <w:rFonts w:ascii="Courier" w:hAnsi="Courier"/>
        </w:rPr>
      </w:pPr>
      <w:r w:rsidRPr="00C70D21">
        <w:rPr>
          <w:rFonts w:ascii="Courier" w:hAnsi="Courier"/>
        </w:rPr>
        <w:t xml:space="preserve">  ?g geo:asWKT ?g_wkt.</w:t>
      </w:r>
    </w:p>
    <w:p w14:paraId="27EFEEF7" w14:textId="162053AB" w:rsidR="003A44A6" w:rsidRDefault="003A44A6" w:rsidP="00C70D21">
      <w:pPr>
        <w:ind w:left="720"/>
        <w:rPr>
          <w:rFonts w:ascii="Courier" w:hAnsi="Courier"/>
        </w:rPr>
      </w:pPr>
    </w:p>
    <w:p w14:paraId="4884AEB4" w14:textId="3ABF42F9" w:rsidR="004E17B1" w:rsidRPr="004E17B1" w:rsidRDefault="004E17B1" w:rsidP="004E17B1">
      <w:pPr>
        <w:ind w:left="720"/>
        <w:rPr>
          <w:rFonts w:ascii="Courier" w:hAnsi="Courier"/>
        </w:rPr>
      </w:pPr>
      <w:r>
        <w:rPr>
          <w:rFonts w:ascii="Courier" w:hAnsi="Courier"/>
        </w:rPr>
        <w:t xml:space="preserve">  </w:t>
      </w:r>
      <w:r w:rsidRPr="004E17B1">
        <w:rPr>
          <w:rFonts w:ascii="Courier" w:hAnsi="Courier"/>
        </w:rPr>
        <w:t>?route icontact:hasOperatingHours ?ho.</w:t>
      </w:r>
    </w:p>
    <w:p w14:paraId="252F0D6D" w14:textId="77777777" w:rsidR="004E17B1" w:rsidRPr="004E17B1" w:rsidRDefault="004E17B1" w:rsidP="004E17B1">
      <w:pPr>
        <w:ind w:left="720"/>
        <w:rPr>
          <w:rFonts w:ascii="Courier" w:hAnsi="Courier"/>
        </w:rPr>
      </w:pPr>
      <w:r w:rsidRPr="004E17B1">
        <w:rPr>
          <w:rFonts w:ascii="Courier" w:hAnsi="Courier"/>
        </w:rPr>
        <w:t xml:space="preserve">  ?ho re:hasSubRecurringEvent ?trip.</w:t>
      </w:r>
    </w:p>
    <w:p w14:paraId="1922E6DE" w14:textId="77777777" w:rsidR="004E17B1" w:rsidRPr="004E17B1" w:rsidRDefault="004E17B1" w:rsidP="004E17B1">
      <w:pPr>
        <w:ind w:left="720"/>
        <w:rPr>
          <w:rFonts w:ascii="Courier" w:hAnsi="Courier"/>
        </w:rPr>
      </w:pPr>
      <w:r w:rsidRPr="004E17B1">
        <w:rPr>
          <w:rFonts w:ascii="Courier" w:hAnsi="Courier"/>
        </w:rPr>
        <w:t xml:space="preserve">  ?trip spatial:hasLocation ?f_trip.</w:t>
      </w:r>
    </w:p>
    <w:p w14:paraId="6AFF8513" w14:textId="77777777" w:rsidR="004E17B1" w:rsidRPr="004E17B1" w:rsidRDefault="004E17B1" w:rsidP="004E17B1">
      <w:pPr>
        <w:ind w:left="720"/>
        <w:rPr>
          <w:rFonts w:ascii="Courier" w:hAnsi="Courier"/>
        </w:rPr>
      </w:pPr>
      <w:r w:rsidRPr="004E17B1">
        <w:rPr>
          <w:rFonts w:ascii="Courier" w:hAnsi="Courier"/>
        </w:rPr>
        <w:t xml:space="preserve">  ?f_trip geo:hasGeometry ?g_trip.</w:t>
      </w:r>
    </w:p>
    <w:p w14:paraId="71368E86" w14:textId="77121B9E" w:rsidR="004E17B1" w:rsidRDefault="004E17B1" w:rsidP="004E17B1">
      <w:pPr>
        <w:ind w:left="720"/>
        <w:rPr>
          <w:rFonts w:ascii="Courier" w:hAnsi="Courier"/>
        </w:rPr>
      </w:pPr>
      <w:r w:rsidRPr="004E17B1">
        <w:rPr>
          <w:rFonts w:ascii="Courier" w:hAnsi="Courier"/>
        </w:rPr>
        <w:t xml:space="preserve">  ?g_trip geo:asWKT ?g_trip_wkt.</w:t>
      </w:r>
    </w:p>
    <w:p w14:paraId="0CBA6D8B" w14:textId="77777777" w:rsidR="004E17B1" w:rsidRPr="00C70D21" w:rsidRDefault="004E17B1" w:rsidP="004E17B1">
      <w:pPr>
        <w:ind w:left="720"/>
        <w:rPr>
          <w:rFonts w:ascii="Courier" w:hAnsi="Courier"/>
        </w:rPr>
      </w:pPr>
    </w:p>
    <w:p w14:paraId="70F832CC" w14:textId="1A318EFB" w:rsidR="003A44A6" w:rsidRPr="00C70D21" w:rsidRDefault="003A44A6" w:rsidP="00C70D21">
      <w:pPr>
        <w:ind w:left="720"/>
        <w:rPr>
          <w:rFonts w:ascii="Courier" w:hAnsi="Courier"/>
        </w:rPr>
      </w:pPr>
      <w:r w:rsidRPr="00C70D21">
        <w:rPr>
          <w:rFonts w:ascii="Courier" w:hAnsi="Courier"/>
        </w:rPr>
        <w:t xml:space="preserve">  </w:t>
      </w:r>
      <w:r w:rsidR="008B182D" w:rsidRPr="00C70D21">
        <w:rPr>
          <w:rFonts w:ascii="Courier" w:hAnsi="Courier"/>
        </w:rPr>
        <w:t>FIL</w:t>
      </w:r>
      <w:r w:rsidR="00C70D21">
        <w:rPr>
          <w:rFonts w:ascii="Courier" w:hAnsi="Courier"/>
        </w:rPr>
        <w:t>T</w:t>
      </w:r>
      <w:r w:rsidR="008B182D" w:rsidRPr="00C70D21">
        <w:rPr>
          <w:rFonts w:ascii="Courier" w:hAnsi="Courier"/>
        </w:rPr>
        <w:t>ER</w:t>
      </w:r>
      <w:r w:rsidRPr="00C70D21">
        <w:rPr>
          <w:rFonts w:ascii="Courier" w:hAnsi="Courier"/>
        </w:rPr>
        <w:t>(bif:st_distance(?g_wkt,</w:t>
      </w:r>
      <w:r w:rsidR="00C70D21">
        <w:rPr>
          <w:rFonts w:ascii="Courier" w:hAnsi="Courier"/>
        </w:rPr>
        <w:t>?</w:t>
      </w:r>
      <w:r w:rsidR="004E17B1" w:rsidRPr="004E17B1">
        <w:rPr>
          <w:rFonts w:ascii="Courier" w:hAnsi="Courier"/>
        </w:rPr>
        <w:t>g_trip_wkt</w:t>
      </w:r>
      <w:r w:rsidRPr="00C70D21">
        <w:rPr>
          <w:rFonts w:ascii="Courier" w:hAnsi="Courier"/>
        </w:rPr>
        <w:t xml:space="preserve">) </w:t>
      </w:r>
      <w:r w:rsidR="00C70D21">
        <w:rPr>
          <w:rFonts w:ascii="Courier" w:hAnsi="Courier"/>
        </w:rPr>
        <w:t xml:space="preserve">&lt;= </w:t>
      </w:r>
      <w:r w:rsidR="00C70D21" w:rsidRPr="00C70D21">
        <w:rPr>
          <w:rFonts w:ascii="Courier" w:hAnsi="Courier"/>
          <w:highlight w:val="lightGray"/>
        </w:rPr>
        <w:t>{distance}</w:t>
      </w:r>
      <w:r w:rsidRPr="00C70D21">
        <w:rPr>
          <w:rFonts w:ascii="Courier" w:hAnsi="Courier"/>
        </w:rPr>
        <w:t>)</w:t>
      </w:r>
    </w:p>
    <w:p w14:paraId="6EF208DD" w14:textId="428B3367" w:rsidR="003A44A6" w:rsidRPr="00C70D21" w:rsidRDefault="003A44A6" w:rsidP="00C70D21">
      <w:pPr>
        <w:ind w:left="720"/>
        <w:rPr>
          <w:rFonts w:ascii="Courier" w:hAnsi="Courier"/>
        </w:rPr>
      </w:pPr>
      <w:r w:rsidRPr="00C70D21">
        <w:rPr>
          <w:rFonts w:ascii="Courier" w:hAnsi="Courier"/>
        </w:rPr>
        <w:t>}</w:t>
      </w:r>
    </w:p>
    <w:p w14:paraId="4B50A51D" w14:textId="77777777" w:rsidR="006C7A40" w:rsidRDefault="006C7A40" w:rsidP="006C7A40">
      <w:pPr>
        <w:rPr>
          <w:lang w:val="en-US" w:bidi="en-US"/>
        </w:rPr>
      </w:pPr>
    </w:p>
    <w:p w14:paraId="2D7D7A88" w14:textId="204F3DB8" w:rsidR="006C7A40" w:rsidRDefault="006C7A40" w:rsidP="006C7A40">
      <w:pPr>
        <w:pStyle w:val="Heading3"/>
      </w:pPr>
      <w:bookmarkStart w:id="163" w:name="_Toc41911401"/>
      <w:r>
        <w:t xml:space="preserve">CQs for </w:t>
      </w:r>
      <w:r w:rsidR="00FE1FC4">
        <w:t>Smart Parking Applications</w:t>
      </w:r>
      <w:bookmarkEnd w:id="163"/>
    </w:p>
    <w:p w14:paraId="1AFF8C52" w14:textId="37F50C2A" w:rsidR="00DB1351" w:rsidRPr="00DB1351" w:rsidRDefault="00DB1351" w:rsidP="00DB1351">
      <w:pPr>
        <w:rPr>
          <w:lang w:val="en-US" w:bidi="en-US"/>
        </w:rPr>
      </w:pPr>
      <w:r>
        <w:rPr>
          <w:lang w:val="en-US" w:bidi="en-US"/>
        </w:rPr>
        <w:t xml:space="preserve">Note that parking information is one example of a scenario where </w:t>
      </w:r>
      <w:r w:rsidR="00794A0A">
        <w:rPr>
          <w:lang w:val="en-US" w:bidi="en-US"/>
        </w:rPr>
        <w:t xml:space="preserve">the majority of the </w:t>
      </w:r>
      <w:r w:rsidR="00043D02">
        <w:rPr>
          <w:lang w:val="en-US" w:bidi="en-US"/>
        </w:rPr>
        <w:t>data</w:t>
      </w:r>
      <w:r>
        <w:rPr>
          <w:lang w:val="en-US" w:bidi="en-US"/>
        </w:rPr>
        <w:t xml:space="preserve"> </w:t>
      </w:r>
      <w:r w:rsidR="00794A0A">
        <w:rPr>
          <w:lang w:val="en-US" w:bidi="en-US"/>
        </w:rPr>
        <w:t xml:space="preserve">of interest </w:t>
      </w:r>
      <w:r>
        <w:rPr>
          <w:lang w:val="en-US" w:bidi="en-US"/>
        </w:rPr>
        <w:t>is</w:t>
      </w:r>
      <w:r w:rsidR="001B7F62">
        <w:rPr>
          <w:lang w:val="en-US" w:bidi="en-US"/>
        </w:rPr>
        <w:t xml:space="preserve"> </w:t>
      </w:r>
      <w:r>
        <w:rPr>
          <w:lang w:val="en-US" w:bidi="en-US"/>
        </w:rPr>
        <w:t>subject to change</w:t>
      </w:r>
      <w:r w:rsidR="002C06BA">
        <w:rPr>
          <w:lang w:val="en-US" w:bidi="en-US"/>
        </w:rPr>
        <w:t xml:space="preserve">, (currently) </w:t>
      </w:r>
      <w:r w:rsidR="00043D02">
        <w:rPr>
          <w:lang w:val="en-US" w:bidi="en-US"/>
        </w:rPr>
        <w:t xml:space="preserve">at a low frequency. In such cases, rather than formulate queries for specific points in time, it is sufficient to organize the results </w:t>
      </w:r>
      <w:r w:rsidR="002C06BA">
        <w:rPr>
          <w:lang w:val="en-US" w:bidi="en-US"/>
        </w:rPr>
        <w:t xml:space="preserve">for time-variant </w:t>
      </w:r>
      <w:r w:rsidR="002C06BA">
        <w:rPr>
          <w:lang w:val="en-US" w:bidi="en-US"/>
        </w:rPr>
        <w:lastRenderedPageBreak/>
        <w:t xml:space="preserve">properties </w:t>
      </w:r>
      <w:r w:rsidR="00043D02">
        <w:rPr>
          <w:lang w:val="en-US" w:bidi="en-US"/>
        </w:rPr>
        <w:t>by their associated timepoint or interval. In the future as more real-time data becomes available, the nature of this may change and there will be more queries oriented toward data associated with specific timepoints (i.e. “now”).</w:t>
      </w:r>
    </w:p>
    <w:p w14:paraId="0A4CCD4C" w14:textId="5CA11EB2" w:rsidR="00FE1FC4" w:rsidRDefault="00FE1FC4" w:rsidP="00FE1FC4">
      <w:pPr>
        <w:ind w:left="720" w:hanging="360"/>
      </w:pPr>
      <w:r>
        <w:rPr>
          <w:lang w:val="en-US" w:bidi="en-US"/>
        </w:rPr>
        <w:t xml:space="preserve">CQ3-1 </w:t>
      </w:r>
      <w:r>
        <w:t>What is the address of the parking lot P?</w:t>
      </w:r>
    </w:p>
    <w:p w14:paraId="2C236B15" w14:textId="0312C2EC" w:rsidR="002278F3" w:rsidRDefault="002278F3" w:rsidP="00FE1FC4">
      <w:pPr>
        <w:ind w:left="720" w:hanging="360"/>
      </w:pPr>
      <w:r>
        <w:t>The following query returns the street number and name for a particular parking lot. Other attributes of address exist and may be referenced as required.</w:t>
      </w:r>
      <w:r w:rsidR="00011CCB">
        <w:t xml:space="preserve"> As it is possible for the address to change over time, the query returns </w:t>
      </w:r>
      <w:r w:rsidR="00432001">
        <w:t>all distinct values for the lot’s address.</w:t>
      </w:r>
    </w:p>
    <w:p w14:paraId="7454B6A2" w14:textId="488EA074" w:rsidR="002E01DF" w:rsidRDefault="002E01DF" w:rsidP="002E01DF">
      <w:pPr>
        <w:ind w:left="1080" w:hanging="360"/>
        <w:rPr>
          <w:rFonts w:ascii="Courier" w:hAnsi="Courier"/>
        </w:rPr>
      </w:pPr>
      <w:r>
        <w:rPr>
          <w:rFonts w:ascii="Courier" w:hAnsi="Courier"/>
        </w:rPr>
        <w:t xml:space="preserve">SELECT </w:t>
      </w:r>
      <w:r w:rsidR="00011CCB">
        <w:rPr>
          <w:rFonts w:ascii="Courier" w:hAnsi="Courier"/>
        </w:rPr>
        <w:t xml:space="preserve">DISTINCT </w:t>
      </w:r>
      <w:r>
        <w:rPr>
          <w:rFonts w:ascii="Courier" w:hAnsi="Courier"/>
        </w:rPr>
        <w:t>?</w:t>
      </w:r>
      <w:r w:rsidR="002278F3">
        <w:rPr>
          <w:rFonts w:ascii="Courier" w:hAnsi="Courier"/>
        </w:rPr>
        <w:t>num ?street</w:t>
      </w:r>
      <w:r w:rsidR="00011CCB">
        <w:rPr>
          <w:rFonts w:ascii="Courier" w:hAnsi="Courier"/>
        </w:rPr>
        <w:t xml:space="preserve"> </w:t>
      </w:r>
      <w:r w:rsidR="00DB1351">
        <w:rPr>
          <w:rFonts w:ascii="Courier" w:hAnsi="Courier"/>
        </w:rPr>
        <w:t>MAX</w:t>
      </w:r>
      <w:r w:rsidR="00011CCB">
        <w:rPr>
          <w:rFonts w:ascii="Courier" w:hAnsi="Courier"/>
        </w:rPr>
        <w:t>(?t)</w:t>
      </w:r>
      <w:r>
        <w:rPr>
          <w:rFonts w:ascii="Courier" w:hAnsi="Courier"/>
        </w:rPr>
        <w:t xml:space="preserve"> WHERE {</w:t>
      </w:r>
    </w:p>
    <w:p w14:paraId="5BDB4685" w14:textId="7AAACEC5" w:rsidR="00804CF9" w:rsidRDefault="002E01DF" w:rsidP="002278F3">
      <w:pPr>
        <w:ind w:left="1080" w:hanging="360"/>
        <w:rPr>
          <w:rFonts w:ascii="Courier" w:hAnsi="Courier"/>
        </w:rPr>
      </w:pPr>
      <w:r w:rsidRPr="005E5F3C">
        <w:rPr>
          <w:rFonts w:ascii="Courier" w:hAnsi="Courier"/>
          <w:highlight w:val="lightGray"/>
        </w:rPr>
        <w:t>{</w:t>
      </w:r>
      <w:r w:rsidR="002278F3">
        <w:rPr>
          <w:rFonts w:ascii="Courier" w:hAnsi="Courier"/>
          <w:highlight w:val="lightGray"/>
        </w:rPr>
        <w:t>lot</w:t>
      </w:r>
      <w:r w:rsidR="00804CF9">
        <w:rPr>
          <w:rFonts w:ascii="Courier" w:hAnsi="Courier"/>
          <w:highlight w:val="lightGray"/>
        </w:rPr>
        <w:t>pd</w:t>
      </w:r>
      <w:r w:rsidRPr="005E5F3C">
        <w:rPr>
          <w:rFonts w:ascii="Courier" w:hAnsi="Courier"/>
          <w:highlight w:val="lightGray"/>
        </w:rPr>
        <w:t>}</w:t>
      </w:r>
      <w:r>
        <w:rPr>
          <w:rFonts w:ascii="Courier" w:hAnsi="Courier"/>
        </w:rPr>
        <w:t xml:space="preserve"> </w:t>
      </w:r>
      <w:r w:rsidR="002278F3">
        <w:rPr>
          <w:rFonts w:ascii="Courier" w:hAnsi="Courier"/>
        </w:rPr>
        <w:t xml:space="preserve">rdf:type </w:t>
      </w:r>
      <w:r w:rsidR="00804CF9">
        <w:rPr>
          <w:rFonts w:ascii="Courier" w:hAnsi="Courier"/>
        </w:rPr>
        <w:t>parking:ParkingAreaPD;</w:t>
      </w:r>
    </w:p>
    <w:p w14:paraId="346F7BBA" w14:textId="67C0CB10" w:rsidR="00804CF9" w:rsidRDefault="00804CF9" w:rsidP="002278F3">
      <w:pPr>
        <w:ind w:left="1080" w:hanging="360"/>
        <w:rPr>
          <w:rFonts w:ascii="Courier" w:hAnsi="Courier"/>
        </w:rPr>
      </w:pPr>
      <w:r>
        <w:rPr>
          <w:rFonts w:ascii="Courier" w:hAnsi="Courier"/>
        </w:rPr>
        <w:t>change:hasManifestation ?lot.</w:t>
      </w:r>
    </w:p>
    <w:p w14:paraId="42FE9762" w14:textId="5CA01E21" w:rsidR="002278F3" w:rsidRDefault="00804CF9" w:rsidP="002278F3">
      <w:pPr>
        <w:ind w:left="1080" w:hanging="360"/>
        <w:rPr>
          <w:rFonts w:ascii="Courier" w:hAnsi="Courier"/>
        </w:rPr>
      </w:pPr>
      <w:r>
        <w:rPr>
          <w:rFonts w:ascii="Courier" w:hAnsi="Courier"/>
        </w:rPr>
        <w:t xml:space="preserve">?lot rdf:type </w:t>
      </w:r>
      <w:r w:rsidR="002278F3">
        <w:rPr>
          <w:rFonts w:ascii="Courier" w:hAnsi="Courier"/>
        </w:rPr>
        <w:t>parking:ParkingFacility;</w:t>
      </w:r>
    </w:p>
    <w:p w14:paraId="16B4FFDC" w14:textId="0B7807D6" w:rsidR="00011CCB" w:rsidRDefault="00011CCB" w:rsidP="002278F3">
      <w:pPr>
        <w:ind w:left="1080" w:hanging="360"/>
        <w:rPr>
          <w:rFonts w:ascii="Courier" w:hAnsi="Courier"/>
        </w:rPr>
      </w:pPr>
      <w:r>
        <w:rPr>
          <w:rFonts w:ascii="Courier" w:hAnsi="Courier"/>
        </w:rPr>
        <w:t>change:existsAt ?t</w:t>
      </w:r>
    </w:p>
    <w:p w14:paraId="70EF6A85" w14:textId="4706FF3D" w:rsidR="002278F3" w:rsidRDefault="002278F3" w:rsidP="002278F3">
      <w:pPr>
        <w:ind w:left="1080" w:hanging="360"/>
        <w:rPr>
          <w:rFonts w:ascii="Courier" w:hAnsi="Courier"/>
        </w:rPr>
      </w:pPr>
      <w:r>
        <w:rPr>
          <w:rFonts w:ascii="Courier" w:hAnsi="Courier"/>
        </w:rPr>
        <w:t>icontact:hasAddress ?a.</w:t>
      </w:r>
    </w:p>
    <w:p w14:paraId="5CEC6CF5" w14:textId="4F3149EA" w:rsidR="002E01DF" w:rsidRDefault="002278F3" w:rsidP="002E01DF">
      <w:pPr>
        <w:ind w:left="1080" w:hanging="360"/>
        <w:rPr>
          <w:rFonts w:ascii="Courier" w:hAnsi="Courier"/>
        </w:rPr>
      </w:pPr>
      <w:r>
        <w:rPr>
          <w:rFonts w:ascii="Courier" w:hAnsi="Courier"/>
        </w:rPr>
        <w:t>?a icontact:hasStreetNumber ?num</w:t>
      </w:r>
      <w:r w:rsidR="002E01DF">
        <w:rPr>
          <w:rFonts w:ascii="Courier" w:hAnsi="Courier"/>
        </w:rPr>
        <w:t>.</w:t>
      </w:r>
    </w:p>
    <w:p w14:paraId="30ED62E3" w14:textId="2490A89C" w:rsidR="002278F3" w:rsidRDefault="002278F3" w:rsidP="002E01DF">
      <w:pPr>
        <w:ind w:left="1080" w:hanging="360"/>
        <w:rPr>
          <w:rFonts w:ascii="Courier" w:hAnsi="Courier"/>
        </w:rPr>
      </w:pPr>
      <w:r>
        <w:rPr>
          <w:rFonts w:ascii="Courier" w:hAnsi="Courier"/>
        </w:rPr>
        <w:t>?a icontact:hasStreet ?street.</w:t>
      </w:r>
    </w:p>
    <w:p w14:paraId="751CE38B" w14:textId="77777777" w:rsidR="002E01DF" w:rsidRDefault="002E01DF" w:rsidP="002E01DF">
      <w:pPr>
        <w:ind w:left="1080" w:hanging="360"/>
        <w:rPr>
          <w:rFonts w:ascii="Courier" w:hAnsi="Courier"/>
        </w:rPr>
      </w:pPr>
      <w:r>
        <w:rPr>
          <w:rFonts w:ascii="Courier" w:hAnsi="Courier"/>
        </w:rPr>
        <w:t>}</w:t>
      </w:r>
    </w:p>
    <w:p w14:paraId="2E7FB522" w14:textId="77777777" w:rsidR="002E01DF" w:rsidRDefault="002E01DF" w:rsidP="00FE1FC4">
      <w:pPr>
        <w:ind w:left="720" w:hanging="360"/>
      </w:pPr>
    </w:p>
    <w:p w14:paraId="3F6C87D8" w14:textId="49DD423B" w:rsidR="00FE1FC4" w:rsidRDefault="00FE1FC4" w:rsidP="00FE1FC4">
      <w:pPr>
        <w:ind w:left="720" w:hanging="360"/>
      </w:pPr>
      <w:r>
        <w:t>CQ3-2 What is the capacity of parking lot P</w:t>
      </w:r>
      <w:r w:rsidR="006F3DA6">
        <w:t>?</w:t>
      </w:r>
    </w:p>
    <w:p w14:paraId="4842BB3B" w14:textId="16D6BD71" w:rsidR="006F3DA6" w:rsidRDefault="006F3DA6" w:rsidP="00FE1FC4">
      <w:pPr>
        <w:ind w:left="720" w:hanging="360"/>
      </w:pPr>
      <w:r>
        <w:t xml:space="preserve">The capacity of a parking lot may change over time (e.g. as a result of layout changes), thus this query returns all </w:t>
      </w:r>
      <w:r w:rsidR="00432001">
        <w:t xml:space="preserve">distinct </w:t>
      </w:r>
      <w:r>
        <w:t>capacities of the parking lot.</w:t>
      </w:r>
    </w:p>
    <w:p w14:paraId="7F9C5568" w14:textId="6E439FB8" w:rsidR="009E2E00" w:rsidRDefault="009E2E00" w:rsidP="009E2E00">
      <w:pPr>
        <w:ind w:left="1080" w:hanging="360"/>
        <w:rPr>
          <w:rFonts w:ascii="Courier" w:hAnsi="Courier"/>
        </w:rPr>
      </w:pPr>
      <w:r>
        <w:rPr>
          <w:rFonts w:ascii="Courier" w:hAnsi="Courier"/>
        </w:rPr>
        <w:t xml:space="preserve">SELECT </w:t>
      </w:r>
      <w:r w:rsidR="006F3DA6">
        <w:rPr>
          <w:rFonts w:ascii="Courier" w:hAnsi="Courier"/>
        </w:rPr>
        <w:t xml:space="preserve">DISTINCT </w:t>
      </w:r>
      <w:r>
        <w:rPr>
          <w:rFonts w:ascii="Courier" w:hAnsi="Courier"/>
        </w:rPr>
        <w:t xml:space="preserve">?capacity </w:t>
      </w:r>
      <w:r w:rsidR="00DB1351">
        <w:rPr>
          <w:rFonts w:ascii="Courier" w:hAnsi="Courier"/>
        </w:rPr>
        <w:t>MAX</w:t>
      </w:r>
      <w:r w:rsidR="00432001">
        <w:rPr>
          <w:rFonts w:ascii="Courier" w:hAnsi="Courier"/>
        </w:rPr>
        <w:t>(</w:t>
      </w:r>
      <w:r w:rsidR="006F3DA6">
        <w:rPr>
          <w:rFonts w:ascii="Courier" w:hAnsi="Courier"/>
        </w:rPr>
        <w:t>?t</w:t>
      </w:r>
      <w:r w:rsidR="00432001">
        <w:rPr>
          <w:rFonts w:ascii="Courier" w:hAnsi="Courier"/>
        </w:rPr>
        <w:t>)</w:t>
      </w:r>
      <w:r w:rsidR="006F3DA6">
        <w:rPr>
          <w:rFonts w:ascii="Courier" w:hAnsi="Courier"/>
        </w:rPr>
        <w:t xml:space="preserve"> </w:t>
      </w:r>
      <w:r>
        <w:rPr>
          <w:rFonts w:ascii="Courier" w:hAnsi="Courier"/>
        </w:rPr>
        <w:t>WHERE {</w:t>
      </w:r>
    </w:p>
    <w:p w14:paraId="5E1E48A7" w14:textId="77777777"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4AD604AF" w14:textId="77777777" w:rsidR="00804CF9" w:rsidRDefault="00804CF9" w:rsidP="00804CF9">
      <w:pPr>
        <w:ind w:left="1080" w:hanging="360"/>
        <w:rPr>
          <w:rFonts w:ascii="Courier" w:hAnsi="Courier"/>
        </w:rPr>
      </w:pPr>
      <w:r>
        <w:rPr>
          <w:rFonts w:ascii="Courier" w:hAnsi="Courier"/>
        </w:rPr>
        <w:t>change:hasManifestation ?lot.</w:t>
      </w:r>
    </w:p>
    <w:p w14:paraId="2B856561" w14:textId="0F7E9B7F" w:rsidR="009E2E00" w:rsidRDefault="00804CF9" w:rsidP="00804CF9">
      <w:pPr>
        <w:ind w:left="1080" w:hanging="360"/>
        <w:rPr>
          <w:rFonts w:ascii="Courier" w:hAnsi="Courier"/>
        </w:rPr>
      </w:pPr>
      <w:r>
        <w:rPr>
          <w:rFonts w:ascii="Courier" w:hAnsi="Courier"/>
        </w:rPr>
        <w:t xml:space="preserve">?lot </w:t>
      </w:r>
      <w:r w:rsidR="009E2E00">
        <w:rPr>
          <w:rFonts w:ascii="Courier" w:hAnsi="Courier"/>
        </w:rPr>
        <w:t>rdf:type parking:ParkingArea;</w:t>
      </w:r>
    </w:p>
    <w:p w14:paraId="287BD936" w14:textId="1E37484C" w:rsidR="006F3DA6" w:rsidRDefault="006F3DA6" w:rsidP="009E2E00">
      <w:pPr>
        <w:ind w:left="1080" w:hanging="360"/>
        <w:rPr>
          <w:rFonts w:ascii="Courier" w:hAnsi="Courier"/>
        </w:rPr>
      </w:pPr>
      <w:r>
        <w:rPr>
          <w:rFonts w:ascii="Courier" w:hAnsi="Courier"/>
        </w:rPr>
        <w:t>change:existsAt ?t</w:t>
      </w:r>
    </w:p>
    <w:p w14:paraId="378EF19C" w14:textId="27D5AB60" w:rsidR="009E2E00" w:rsidRDefault="009E2E00" w:rsidP="009E2E00">
      <w:pPr>
        <w:ind w:left="1080" w:hanging="360"/>
        <w:rPr>
          <w:rFonts w:ascii="Courier" w:hAnsi="Courier"/>
        </w:rPr>
      </w:pPr>
      <w:r>
        <w:rPr>
          <w:rFonts w:ascii="Courier" w:hAnsi="Courier"/>
        </w:rPr>
        <w:lastRenderedPageBreak/>
        <w:t>parking:hasVehicleCapacity ?c.</w:t>
      </w:r>
    </w:p>
    <w:p w14:paraId="01D7D06E" w14:textId="1458FA30" w:rsidR="009E2E00" w:rsidRDefault="009E2E00" w:rsidP="009E2E00">
      <w:pPr>
        <w:ind w:left="1080" w:hanging="360"/>
        <w:rPr>
          <w:rFonts w:ascii="Courier" w:hAnsi="Courier"/>
        </w:rPr>
      </w:pPr>
      <w:r>
        <w:rPr>
          <w:rFonts w:ascii="Courier" w:hAnsi="Courier"/>
        </w:rPr>
        <w:t>?</w:t>
      </w:r>
      <w:r w:rsidR="006F3DA6">
        <w:rPr>
          <w:rFonts w:ascii="Courier" w:hAnsi="Courier"/>
        </w:rPr>
        <w:t>c</w:t>
      </w:r>
      <w:r>
        <w:rPr>
          <w:rFonts w:ascii="Courier" w:hAnsi="Courier"/>
        </w:rPr>
        <w:t xml:space="preserve"> </w:t>
      </w:r>
      <w:r w:rsidR="006F3DA6">
        <w:rPr>
          <w:rFonts w:ascii="Courier" w:hAnsi="Courier"/>
        </w:rPr>
        <w:t>om</w:t>
      </w:r>
      <w:r>
        <w:rPr>
          <w:rFonts w:ascii="Courier" w:hAnsi="Courier"/>
        </w:rPr>
        <w:t>:</w:t>
      </w:r>
      <w:r w:rsidR="006F3DA6">
        <w:rPr>
          <w:rFonts w:ascii="Courier" w:hAnsi="Courier"/>
        </w:rPr>
        <w:t>has_value</w:t>
      </w:r>
      <w:r>
        <w:rPr>
          <w:rFonts w:ascii="Courier" w:hAnsi="Courier"/>
        </w:rPr>
        <w:t xml:space="preserve"> ?</w:t>
      </w:r>
      <w:r w:rsidR="006F3DA6">
        <w:rPr>
          <w:rFonts w:ascii="Courier" w:hAnsi="Courier"/>
        </w:rPr>
        <w:t>c_measure</w:t>
      </w:r>
      <w:r>
        <w:rPr>
          <w:rFonts w:ascii="Courier" w:hAnsi="Courier"/>
        </w:rPr>
        <w:t>.</w:t>
      </w:r>
    </w:p>
    <w:p w14:paraId="4F63CEDF" w14:textId="21D40DD7" w:rsidR="009E2E00" w:rsidRDefault="009E2E00" w:rsidP="009E2E00">
      <w:pPr>
        <w:ind w:left="1080" w:hanging="360"/>
        <w:rPr>
          <w:rFonts w:ascii="Courier" w:hAnsi="Courier"/>
        </w:rPr>
      </w:pPr>
      <w:r>
        <w:rPr>
          <w:rFonts w:ascii="Courier" w:hAnsi="Courier"/>
        </w:rPr>
        <w:t>?</w:t>
      </w:r>
      <w:r w:rsidR="006F3DA6">
        <w:rPr>
          <w:rFonts w:ascii="Courier" w:hAnsi="Courier"/>
        </w:rPr>
        <w:t>c_measure</w:t>
      </w:r>
      <w:r>
        <w:rPr>
          <w:rFonts w:ascii="Courier" w:hAnsi="Courier"/>
        </w:rPr>
        <w:t xml:space="preserve"> </w:t>
      </w:r>
      <w:r w:rsidR="006F3DA6">
        <w:rPr>
          <w:rFonts w:ascii="Courier" w:hAnsi="Courier"/>
        </w:rPr>
        <w:t>om</w:t>
      </w:r>
      <w:r>
        <w:rPr>
          <w:rFonts w:ascii="Courier" w:hAnsi="Courier"/>
        </w:rPr>
        <w:t>:</w:t>
      </w:r>
      <w:r w:rsidR="006F3DA6">
        <w:rPr>
          <w:rFonts w:ascii="Courier" w:hAnsi="Courier"/>
        </w:rPr>
        <w:t>has_numerical_value</w:t>
      </w:r>
      <w:r>
        <w:rPr>
          <w:rFonts w:ascii="Courier" w:hAnsi="Courier"/>
        </w:rPr>
        <w:t xml:space="preserve"> ?</w:t>
      </w:r>
      <w:r w:rsidR="006F3DA6">
        <w:rPr>
          <w:rFonts w:ascii="Courier" w:hAnsi="Courier"/>
        </w:rPr>
        <w:t>capacity</w:t>
      </w:r>
      <w:r>
        <w:rPr>
          <w:rFonts w:ascii="Courier" w:hAnsi="Courier"/>
        </w:rPr>
        <w:t>.</w:t>
      </w:r>
    </w:p>
    <w:p w14:paraId="430422B8" w14:textId="77777777" w:rsidR="009E2E00" w:rsidRDefault="009E2E00" w:rsidP="009E2E00">
      <w:pPr>
        <w:ind w:left="1080" w:hanging="360"/>
        <w:rPr>
          <w:rFonts w:ascii="Courier" w:hAnsi="Courier"/>
        </w:rPr>
      </w:pPr>
      <w:r>
        <w:rPr>
          <w:rFonts w:ascii="Courier" w:hAnsi="Courier"/>
        </w:rPr>
        <w:t>}</w:t>
      </w:r>
    </w:p>
    <w:p w14:paraId="56E98623" w14:textId="77777777" w:rsidR="009E2E00" w:rsidRDefault="009E2E00" w:rsidP="00FE1FC4">
      <w:pPr>
        <w:ind w:left="720" w:hanging="360"/>
      </w:pPr>
    </w:p>
    <w:p w14:paraId="41A43BE4" w14:textId="1110AF8A" w:rsidR="00FE1FC4" w:rsidRDefault="00FE1FC4" w:rsidP="00FE1FC4">
      <w:pPr>
        <w:ind w:left="720" w:hanging="360"/>
      </w:pPr>
      <w:r>
        <w:t xml:space="preserve">CQ3-3 Is it accessible by disabled people, and if so how many parking </w:t>
      </w:r>
      <w:r w:rsidR="00CE5C46">
        <w:t>spots</w:t>
      </w:r>
      <w:r>
        <w:t xml:space="preserve"> are for disabled vehicles?</w:t>
      </w:r>
    </w:p>
    <w:p w14:paraId="482AFEF3" w14:textId="61E4C465" w:rsidR="00DB1351" w:rsidRDefault="00DB1351" w:rsidP="00FE1FC4">
      <w:pPr>
        <w:ind w:left="720" w:hanging="360"/>
      </w:pPr>
      <w:r>
        <w:t>The allocation of accessible parking spaces may change over time thus a temporal dimension is also included in the query. The result will return the number of accessible parking spaces (if any) on record for a parking lot, including changes made to this figure over time.</w:t>
      </w:r>
    </w:p>
    <w:p w14:paraId="6D5E1077" w14:textId="793E672A" w:rsidR="00CE5C46" w:rsidRDefault="00CE5C46" w:rsidP="00CE5C46">
      <w:pPr>
        <w:ind w:left="1080" w:hanging="360"/>
        <w:rPr>
          <w:rFonts w:ascii="Courier" w:hAnsi="Courier"/>
        </w:rPr>
      </w:pPr>
      <w:r>
        <w:rPr>
          <w:rFonts w:ascii="Courier" w:hAnsi="Courier"/>
        </w:rPr>
        <w:t xml:space="preserve">SELECT </w:t>
      </w:r>
      <w:r w:rsidR="00370824">
        <w:rPr>
          <w:rFonts w:ascii="Courier" w:hAnsi="Courier"/>
        </w:rPr>
        <w:t xml:space="preserve">?t </w:t>
      </w:r>
      <w:r w:rsidR="00DB1351">
        <w:rPr>
          <w:rFonts w:ascii="Courier" w:hAnsi="Courier"/>
        </w:rPr>
        <w:t>(</w:t>
      </w:r>
      <w:r>
        <w:rPr>
          <w:rFonts w:ascii="Courier" w:hAnsi="Courier"/>
        </w:rPr>
        <w:t>COUNT(?p AS ?accessible_spot)</w:t>
      </w:r>
      <w:r w:rsidR="00DB1351">
        <w:rPr>
          <w:rFonts w:ascii="Courier" w:hAnsi="Courier"/>
        </w:rPr>
        <w:t>)</w:t>
      </w:r>
      <w:r>
        <w:rPr>
          <w:rFonts w:ascii="Courier" w:hAnsi="Courier"/>
        </w:rPr>
        <w:t xml:space="preserve"> WHERE {</w:t>
      </w:r>
    </w:p>
    <w:p w14:paraId="05B2A704" w14:textId="77777777"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31BDF921" w14:textId="77777777" w:rsidR="00804CF9" w:rsidRDefault="00804CF9" w:rsidP="00804CF9">
      <w:pPr>
        <w:ind w:left="1080" w:hanging="360"/>
        <w:rPr>
          <w:rFonts w:ascii="Courier" w:hAnsi="Courier"/>
        </w:rPr>
      </w:pPr>
      <w:r>
        <w:rPr>
          <w:rFonts w:ascii="Courier" w:hAnsi="Courier"/>
        </w:rPr>
        <w:t>change:hasManifestation ?lot.</w:t>
      </w:r>
    </w:p>
    <w:p w14:paraId="4CAA86C9" w14:textId="600B3510" w:rsidR="00CE5C46" w:rsidRDefault="00804CF9" w:rsidP="00804CF9">
      <w:pPr>
        <w:ind w:left="1080" w:hanging="360"/>
        <w:rPr>
          <w:rFonts w:ascii="Courier" w:hAnsi="Courier"/>
        </w:rPr>
      </w:pPr>
      <w:r>
        <w:rPr>
          <w:rFonts w:ascii="Courier" w:hAnsi="Courier"/>
        </w:rPr>
        <w:t xml:space="preserve">?lot </w:t>
      </w:r>
      <w:r w:rsidR="00CE5C46">
        <w:rPr>
          <w:rFonts w:ascii="Courier" w:hAnsi="Courier"/>
        </w:rPr>
        <w:t>rdf:type parking:ParkingArea;</w:t>
      </w:r>
    </w:p>
    <w:p w14:paraId="4501BA0A" w14:textId="77777777" w:rsidR="00CE5C46" w:rsidRDefault="00CE5C46" w:rsidP="00CE5C46">
      <w:pPr>
        <w:ind w:left="1080" w:hanging="360"/>
        <w:rPr>
          <w:rFonts w:ascii="Courier" w:hAnsi="Courier"/>
        </w:rPr>
      </w:pPr>
      <w:r>
        <w:rPr>
          <w:rFonts w:ascii="Courier" w:hAnsi="Courier"/>
        </w:rPr>
        <w:t>change:existsAt ?t</w:t>
      </w:r>
    </w:p>
    <w:p w14:paraId="6E4AF67C" w14:textId="3684C8B7" w:rsidR="00CE5C46" w:rsidRDefault="00CE5C46" w:rsidP="00CE5C46">
      <w:pPr>
        <w:ind w:left="1080" w:hanging="360"/>
        <w:rPr>
          <w:rFonts w:ascii="Courier" w:hAnsi="Courier"/>
        </w:rPr>
      </w:pPr>
      <w:r>
        <w:rPr>
          <w:rFonts w:ascii="Courier" w:hAnsi="Courier"/>
        </w:rPr>
        <w:t>parking:</w:t>
      </w:r>
      <w:r w:rsidR="00176592">
        <w:rPr>
          <w:rFonts w:ascii="Courier" w:hAnsi="Courier"/>
        </w:rPr>
        <w:t>hasSubParkingArea</w:t>
      </w:r>
      <w:r>
        <w:rPr>
          <w:rFonts w:ascii="Courier" w:hAnsi="Courier"/>
        </w:rPr>
        <w:t xml:space="preserve"> ?</w:t>
      </w:r>
      <w:r w:rsidR="00176592">
        <w:rPr>
          <w:rFonts w:ascii="Courier" w:hAnsi="Courier"/>
        </w:rPr>
        <w:t>p</w:t>
      </w:r>
      <w:r>
        <w:rPr>
          <w:rFonts w:ascii="Courier" w:hAnsi="Courier"/>
        </w:rPr>
        <w:t>.</w:t>
      </w:r>
    </w:p>
    <w:p w14:paraId="1D3591E2" w14:textId="32ABD44A" w:rsidR="00CE5C46" w:rsidRDefault="00CE5C46" w:rsidP="00176592">
      <w:pPr>
        <w:ind w:left="1080" w:hanging="360"/>
        <w:rPr>
          <w:rFonts w:ascii="Courier" w:hAnsi="Courier"/>
        </w:rPr>
      </w:pPr>
      <w:r>
        <w:rPr>
          <w:rFonts w:ascii="Courier" w:hAnsi="Courier"/>
        </w:rPr>
        <w:t>?</w:t>
      </w:r>
      <w:r w:rsidR="00176592">
        <w:rPr>
          <w:rFonts w:ascii="Courier" w:hAnsi="Courier"/>
        </w:rPr>
        <w:t>p rdf:type parking:AccessibilityParkingSpace.</w:t>
      </w:r>
    </w:p>
    <w:p w14:paraId="2B2A4AA4" w14:textId="360FA3EE" w:rsidR="00CE5C46" w:rsidRDefault="00CE5C46" w:rsidP="00CE5C46">
      <w:pPr>
        <w:ind w:left="1080" w:hanging="360"/>
        <w:rPr>
          <w:rFonts w:ascii="Courier" w:hAnsi="Courier"/>
        </w:rPr>
      </w:pPr>
      <w:r>
        <w:rPr>
          <w:rFonts w:ascii="Courier" w:hAnsi="Courier"/>
        </w:rPr>
        <w:t>}</w:t>
      </w:r>
      <w:r w:rsidR="00DB1351">
        <w:rPr>
          <w:rFonts w:ascii="Courier" w:hAnsi="Courier"/>
        </w:rPr>
        <w:t xml:space="preserve"> GROUP BY ?t</w:t>
      </w:r>
    </w:p>
    <w:p w14:paraId="01D54D67" w14:textId="77777777" w:rsidR="00CE5C46" w:rsidRDefault="00CE5C46" w:rsidP="00FE1FC4">
      <w:pPr>
        <w:ind w:left="720" w:hanging="360"/>
      </w:pPr>
    </w:p>
    <w:p w14:paraId="549A6C2C" w14:textId="6E84067E" w:rsidR="00FE1FC4" w:rsidRDefault="00FE1FC4" w:rsidP="00FE1FC4">
      <w:pPr>
        <w:ind w:left="720" w:hanging="360"/>
      </w:pPr>
      <w:r>
        <w:t>CQ3-4 Is there a height limit for vehicles for a parking lot P?</w:t>
      </w:r>
    </w:p>
    <w:p w14:paraId="1B1B2986" w14:textId="1E961734" w:rsidR="00804CF9" w:rsidRDefault="00804CF9" w:rsidP="00804CF9">
      <w:pPr>
        <w:ind w:left="1080" w:hanging="360"/>
        <w:rPr>
          <w:rFonts w:ascii="Courier" w:hAnsi="Courier"/>
        </w:rPr>
      </w:pPr>
      <w:r>
        <w:rPr>
          <w:rFonts w:ascii="Courier" w:hAnsi="Courier"/>
        </w:rPr>
        <w:t>SELECT ?hlimit WHERE {</w:t>
      </w:r>
    </w:p>
    <w:p w14:paraId="7C14B6D1" w14:textId="7F04E9FF"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7A91E01B" w14:textId="45505C7E" w:rsidR="00804CF9" w:rsidRDefault="00804CF9" w:rsidP="00804CF9">
      <w:pPr>
        <w:ind w:left="1080" w:hanging="360"/>
        <w:rPr>
          <w:rFonts w:ascii="Courier" w:hAnsi="Courier"/>
        </w:rPr>
      </w:pPr>
      <w:r>
        <w:rPr>
          <w:rFonts w:ascii="Courier" w:hAnsi="Courier"/>
        </w:rPr>
        <w:t>parking:maxAdmittableHeight ?hquantity.</w:t>
      </w:r>
    </w:p>
    <w:p w14:paraId="36F91807" w14:textId="51485978" w:rsidR="00804CF9" w:rsidRDefault="00804CF9" w:rsidP="00804CF9">
      <w:pPr>
        <w:ind w:left="1080" w:hanging="360"/>
        <w:rPr>
          <w:rFonts w:ascii="Courier" w:hAnsi="Courier"/>
        </w:rPr>
      </w:pPr>
      <w:r>
        <w:rPr>
          <w:rFonts w:ascii="Courier" w:hAnsi="Courier"/>
        </w:rPr>
        <w:t>?hquantity om:has_value ?hmeasure.</w:t>
      </w:r>
    </w:p>
    <w:p w14:paraId="5F9D2795" w14:textId="0F1029FC" w:rsidR="00804CF9" w:rsidRDefault="00804CF9" w:rsidP="00804CF9">
      <w:pPr>
        <w:ind w:left="1080" w:hanging="360"/>
        <w:rPr>
          <w:rFonts w:ascii="Courier" w:hAnsi="Courier"/>
        </w:rPr>
      </w:pPr>
      <w:r>
        <w:rPr>
          <w:rFonts w:ascii="Courier" w:hAnsi="Courier"/>
        </w:rPr>
        <w:lastRenderedPageBreak/>
        <w:t>?hmeasure om:has_numerical_value ?hlimit.</w:t>
      </w:r>
    </w:p>
    <w:p w14:paraId="59F9EFE8" w14:textId="3B66F186" w:rsidR="00804CF9" w:rsidRDefault="00804CF9" w:rsidP="00804CF9">
      <w:pPr>
        <w:ind w:left="1080" w:hanging="360"/>
        <w:rPr>
          <w:rFonts w:ascii="Courier" w:hAnsi="Courier"/>
        </w:rPr>
      </w:pPr>
      <w:r>
        <w:rPr>
          <w:rFonts w:ascii="Courier" w:hAnsi="Courier"/>
        </w:rPr>
        <w:t>}</w:t>
      </w:r>
    </w:p>
    <w:p w14:paraId="774C7C91" w14:textId="77777777" w:rsidR="00804CF9" w:rsidRDefault="00804CF9" w:rsidP="00804CF9">
      <w:pPr>
        <w:ind w:left="1080" w:hanging="360"/>
      </w:pPr>
    </w:p>
    <w:p w14:paraId="4334C5BA" w14:textId="27F37757" w:rsidR="00FE1FC4" w:rsidRDefault="00FE1FC4" w:rsidP="00FE1FC4">
      <w:pPr>
        <w:ind w:left="720" w:hanging="360"/>
      </w:pPr>
      <w:r>
        <w:t>CQ3-5 What are the geographic coordinates for parking lot P?</w:t>
      </w:r>
    </w:p>
    <w:p w14:paraId="42361EF8" w14:textId="2B0C942C" w:rsidR="00D74B2C" w:rsidRDefault="00CD1521" w:rsidP="00FE1FC4">
      <w:pPr>
        <w:ind w:left="720" w:hanging="360"/>
      </w:pPr>
      <w:r>
        <w:t>In this query we return the geocoordinates associated with the parking lot’s address. An alternative approach might query for the associated spatial feature (i.e. the region occupied in space) instead.</w:t>
      </w:r>
    </w:p>
    <w:p w14:paraId="4AC83C35" w14:textId="5DA88084" w:rsidR="00CD1521" w:rsidRDefault="00CD1521" w:rsidP="00CD1521">
      <w:pPr>
        <w:ind w:left="1080" w:hanging="360"/>
        <w:rPr>
          <w:rFonts w:ascii="Courier" w:hAnsi="Courier"/>
        </w:rPr>
      </w:pPr>
      <w:r>
        <w:rPr>
          <w:rFonts w:ascii="Courier" w:hAnsi="Courier"/>
        </w:rPr>
        <w:t>SELECT DISTINCT ?coord MAX(?t) WHERE {</w:t>
      </w:r>
    </w:p>
    <w:p w14:paraId="7EBA8E9F" w14:textId="77777777" w:rsidR="00CD1521" w:rsidRDefault="00CD1521" w:rsidP="00CD1521">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55FE7401" w14:textId="77777777" w:rsidR="00CD1521" w:rsidRDefault="00CD1521" w:rsidP="00CD1521">
      <w:pPr>
        <w:ind w:left="1080" w:hanging="360"/>
        <w:rPr>
          <w:rFonts w:ascii="Courier" w:hAnsi="Courier"/>
        </w:rPr>
      </w:pPr>
      <w:r>
        <w:rPr>
          <w:rFonts w:ascii="Courier" w:hAnsi="Courier"/>
        </w:rPr>
        <w:t>change:hasManifestation ?lot.</w:t>
      </w:r>
    </w:p>
    <w:p w14:paraId="1DB52926" w14:textId="77777777" w:rsidR="00CD1521" w:rsidRDefault="00CD1521" w:rsidP="00CD1521">
      <w:pPr>
        <w:ind w:left="1080" w:hanging="360"/>
        <w:rPr>
          <w:rFonts w:ascii="Courier" w:hAnsi="Courier"/>
        </w:rPr>
      </w:pPr>
      <w:r>
        <w:rPr>
          <w:rFonts w:ascii="Courier" w:hAnsi="Courier"/>
        </w:rPr>
        <w:t>?lot rdf:type parking:ParkingFacility;</w:t>
      </w:r>
    </w:p>
    <w:p w14:paraId="49F86807" w14:textId="77777777" w:rsidR="00CD1521" w:rsidRDefault="00CD1521" w:rsidP="00CD1521">
      <w:pPr>
        <w:ind w:left="1080" w:hanging="360"/>
        <w:rPr>
          <w:rFonts w:ascii="Courier" w:hAnsi="Courier"/>
        </w:rPr>
      </w:pPr>
      <w:r>
        <w:rPr>
          <w:rFonts w:ascii="Courier" w:hAnsi="Courier"/>
        </w:rPr>
        <w:t>change:existsAt ?t</w:t>
      </w:r>
    </w:p>
    <w:p w14:paraId="59BBAA7C" w14:textId="77777777" w:rsidR="00CD1521" w:rsidRDefault="00CD1521" w:rsidP="00CD1521">
      <w:pPr>
        <w:ind w:left="1080" w:hanging="360"/>
        <w:rPr>
          <w:rFonts w:ascii="Courier" w:hAnsi="Courier"/>
        </w:rPr>
      </w:pPr>
      <w:r>
        <w:rPr>
          <w:rFonts w:ascii="Courier" w:hAnsi="Courier"/>
        </w:rPr>
        <w:t>icontact:hasAddress ?a.</w:t>
      </w:r>
    </w:p>
    <w:p w14:paraId="78BF4F80" w14:textId="5EA7CC47" w:rsidR="00CD1521" w:rsidRDefault="00CD1521" w:rsidP="00CD1521">
      <w:pPr>
        <w:ind w:left="1080" w:hanging="360"/>
        <w:rPr>
          <w:rFonts w:ascii="Courier" w:hAnsi="Courier"/>
        </w:rPr>
      </w:pPr>
      <w:r>
        <w:rPr>
          <w:rFonts w:ascii="Courier" w:hAnsi="Courier"/>
        </w:rPr>
        <w:t>?a icontact:hasGeoCoordinates ?coord.</w:t>
      </w:r>
    </w:p>
    <w:p w14:paraId="5E59E8F8" w14:textId="77777777" w:rsidR="00CD1521" w:rsidRDefault="00CD1521" w:rsidP="00CD1521">
      <w:pPr>
        <w:ind w:left="1080" w:hanging="360"/>
        <w:rPr>
          <w:rFonts w:ascii="Courier" w:hAnsi="Courier"/>
        </w:rPr>
      </w:pPr>
      <w:r>
        <w:rPr>
          <w:rFonts w:ascii="Courier" w:hAnsi="Courier"/>
        </w:rPr>
        <w:t>}</w:t>
      </w:r>
    </w:p>
    <w:p w14:paraId="1C9D2411" w14:textId="77777777" w:rsidR="00CD1521" w:rsidRDefault="00CD1521" w:rsidP="00FE1FC4">
      <w:pPr>
        <w:ind w:left="720" w:hanging="360"/>
      </w:pPr>
    </w:p>
    <w:p w14:paraId="5A924011" w14:textId="7149D807" w:rsidR="00FE1FC4" w:rsidRDefault="00FE1FC4" w:rsidP="00FE1FC4">
      <w:pPr>
        <w:ind w:left="720" w:hanging="360"/>
      </w:pPr>
      <w:r>
        <w:t>CQ3-6 What building is a particular parking lot located in?</w:t>
      </w:r>
    </w:p>
    <w:p w14:paraId="40C8A6B0" w14:textId="6C4637E3" w:rsidR="009E3163" w:rsidRDefault="009E3163" w:rsidP="009E3163">
      <w:pPr>
        <w:ind w:left="1080" w:hanging="360"/>
        <w:rPr>
          <w:rFonts w:ascii="Courier" w:hAnsi="Courier"/>
        </w:rPr>
      </w:pPr>
      <w:r>
        <w:rPr>
          <w:rFonts w:ascii="Courier" w:hAnsi="Courier"/>
        </w:rPr>
        <w:t>SELECT ?building WHERE {</w:t>
      </w:r>
    </w:p>
    <w:p w14:paraId="6CAF775D" w14:textId="77777777" w:rsidR="009E3163" w:rsidRDefault="009E3163" w:rsidP="009E3163">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026D9DF5" w14:textId="0B8F569A" w:rsidR="009E3163" w:rsidRDefault="009E3163" w:rsidP="009E3163">
      <w:pPr>
        <w:ind w:left="1080" w:hanging="360"/>
        <w:rPr>
          <w:rFonts w:ascii="Courier" w:hAnsi="Courier"/>
        </w:rPr>
      </w:pPr>
      <w:r>
        <w:rPr>
          <w:rFonts w:ascii="Courier" w:hAnsi="Courier"/>
        </w:rPr>
        <w:t>parking:parkingPartOfBuilding ?building.</w:t>
      </w:r>
    </w:p>
    <w:p w14:paraId="4251653E" w14:textId="77777777" w:rsidR="009E3163" w:rsidRDefault="009E3163" w:rsidP="009E3163">
      <w:pPr>
        <w:ind w:left="1080" w:hanging="360"/>
        <w:rPr>
          <w:rFonts w:ascii="Courier" w:hAnsi="Courier"/>
        </w:rPr>
      </w:pPr>
      <w:r>
        <w:rPr>
          <w:rFonts w:ascii="Courier" w:hAnsi="Courier"/>
        </w:rPr>
        <w:t>}</w:t>
      </w:r>
    </w:p>
    <w:p w14:paraId="38F177C9" w14:textId="77777777" w:rsidR="009E3163" w:rsidRDefault="009E3163" w:rsidP="00FE1FC4">
      <w:pPr>
        <w:ind w:left="720" w:hanging="360"/>
      </w:pPr>
    </w:p>
    <w:p w14:paraId="37B0C1AA" w14:textId="2D308678" w:rsidR="00FE1FC4" w:rsidRDefault="00FE1FC4" w:rsidP="00FE1FC4">
      <w:pPr>
        <w:ind w:left="720" w:hanging="360"/>
      </w:pPr>
      <w:r>
        <w:t>CQ3-7 Is a particular parking lot open to the public at a given time?</w:t>
      </w:r>
    </w:p>
    <w:p w14:paraId="4F495BEE" w14:textId="2B9B8B58" w:rsidR="00FB0DA5" w:rsidRDefault="00FB0DA5" w:rsidP="00FB0DA5">
      <w:pPr>
        <w:ind w:left="1080" w:hanging="360"/>
        <w:rPr>
          <w:rFonts w:ascii="Courier" w:hAnsi="Courier"/>
        </w:rPr>
      </w:pPr>
      <w:r>
        <w:rPr>
          <w:rFonts w:ascii="Courier" w:hAnsi="Courier"/>
        </w:rPr>
        <w:t>ASK {</w:t>
      </w:r>
    </w:p>
    <w:p w14:paraId="3F6C8996" w14:textId="77777777" w:rsidR="00FB0DA5" w:rsidRDefault="00FB0DA5" w:rsidP="00FB0DA5">
      <w:pPr>
        <w:ind w:left="1080" w:hanging="360"/>
        <w:rPr>
          <w:rFonts w:ascii="Courier" w:hAnsi="Courier"/>
        </w:rPr>
      </w:pPr>
      <w:r>
        <w:rPr>
          <w:rFonts w:ascii="Courier" w:hAnsi="Courier"/>
        </w:rPr>
        <w:t>SELECT DISTINCT ?coord MAX(?t) WHERE {</w:t>
      </w:r>
    </w:p>
    <w:p w14:paraId="41E72672" w14:textId="77777777" w:rsidR="00FB0DA5" w:rsidRDefault="00FB0DA5" w:rsidP="00FB0DA5">
      <w:pPr>
        <w:ind w:left="1080" w:hanging="360"/>
        <w:rPr>
          <w:rFonts w:ascii="Courier" w:hAnsi="Courier"/>
        </w:rPr>
      </w:pPr>
      <w:r w:rsidRPr="005E5F3C">
        <w:rPr>
          <w:rFonts w:ascii="Courier" w:hAnsi="Courier"/>
          <w:highlight w:val="lightGray"/>
        </w:rPr>
        <w:lastRenderedPageBreak/>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5BBAACEB" w14:textId="77777777" w:rsidR="00FB0DA5" w:rsidRDefault="00FB0DA5" w:rsidP="00FB0DA5">
      <w:pPr>
        <w:ind w:left="1080" w:hanging="360"/>
        <w:rPr>
          <w:rFonts w:ascii="Courier" w:hAnsi="Courier"/>
        </w:rPr>
      </w:pPr>
      <w:r>
        <w:rPr>
          <w:rFonts w:ascii="Courier" w:hAnsi="Courier"/>
        </w:rPr>
        <w:t>change:hasManifestation ?lot.</w:t>
      </w:r>
    </w:p>
    <w:p w14:paraId="2388947B" w14:textId="77777777" w:rsidR="00FB0DA5" w:rsidRDefault="00FB0DA5" w:rsidP="00FB0DA5">
      <w:pPr>
        <w:ind w:left="1080" w:hanging="360"/>
        <w:rPr>
          <w:rFonts w:ascii="Courier" w:hAnsi="Courier"/>
        </w:rPr>
      </w:pPr>
      <w:r>
        <w:rPr>
          <w:rFonts w:ascii="Courier" w:hAnsi="Courier"/>
        </w:rPr>
        <w:t>?lot rdf:type parking:ParkingFacility;</w:t>
      </w:r>
    </w:p>
    <w:p w14:paraId="13698A77" w14:textId="77777777" w:rsidR="00FB0DA5" w:rsidRDefault="00FB0DA5" w:rsidP="00FB0DA5">
      <w:pPr>
        <w:ind w:left="1080" w:hanging="360"/>
        <w:rPr>
          <w:rFonts w:ascii="Courier" w:hAnsi="Courier"/>
        </w:rPr>
      </w:pPr>
      <w:r>
        <w:rPr>
          <w:rFonts w:ascii="Courier" w:hAnsi="Courier"/>
        </w:rPr>
        <w:t>icontact:hasOperatingHours ?hours.</w:t>
      </w:r>
    </w:p>
    <w:p w14:paraId="1BDE512D" w14:textId="77777777" w:rsidR="00FB0DA5" w:rsidRDefault="00FB0DA5" w:rsidP="00FB0DA5">
      <w:pPr>
        <w:ind w:left="1080" w:hanging="360"/>
        <w:rPr>
          <w:rFonts w:ascii="Courier" w:hAnsi="Courier"/>
        </w:rPr>
      </w:pPr>
      <w:r>
        <w:rPr>
          <w:rFonts w:ascii="Courier" w:hAnsi="Courier"/>
        </w:rPr>
        <w:t>?hours recurring:startTime ?open;</w:t>
      </w:r>
    </w:p>
    <w:p w14:paraId="4AC3DFDB" w14:textId="576FBC42" w:rsidR="00FB0DA5" w:rsidRDefault="00FB0DA5" w:rsidP="00FB0DA5">
      <w:pPr>
        <w:ind w:left="1080" w:hanging="360"/>
        <w:rPr>
          <w:rFonts w:ascii="Courier" w:hAnsi="Courier"/>
        </w:rPr>
      </w:pPr>
      <w:r>
        <w:rPr>
          <w:rFonts w:ascii="Courier" w:hAnsi="Courier"/>
        </w:rPr>
        <w:t>recurring:endTime ?close.</w:t>
      </w:r>
    </w:p>
    <w:p w14:paraId="749618CC" w14:textId="0C8CE2AA" w:rsidR="00FB0DA5" w:rsidRDefault="00FB0DA5" w:rsidP="00FB0DA5">
      <w:pPr>
        <w:ind w:left="1080" w:hanging="360"/>
        <w:rPr>
          <w:rFonts w:ascii="Courier" w:hAnsi="Courier"/>
        </w:rPr>
      </w:pPr>
      <w:r>
        <w:rPr>
          <w:rFonts w:ascii="Courier" w:hAnsi="Courier"/>
        </w:rPr>
        <w:t>FILTER(</w:t>
      </w:r>
      <w:r w:rsidRPr="00FB0DA5">
        <w:rPr>
          <w:rFonts w:ascii="Courier" w:hAnsi="Courier"/>
          <w:highlight w:val="lightGray"/>
        </w:rPr>
        <w:t>{time}</w:t>
      </w:r>
      <w:r>
        <w:rPr>
          <w:rFonts w:ascii="Courier" w:hAnsi="Courier"/>
        </w:rPr>
        <w:t xml:space="preserve"> &gt;= ?open &amp;&amp; {time} &lt;= ?close)</w:t>
      </w:r>
    </w:p>
    <w:p w14:paraId="366AA804" w14:textId="2208E848" w:rsidR="00FB0DA5" w:rsidRDefault="00FB0DA5" w:rsidP="00FB0DA5">
      <w:pPr>
        <w:ind w:left="1080" w:hanging="360"/>
        <w:rPr>
          <w:rFonts w:ascii="Courier" w:hAnsi="Courier"/>
        </w:rPr>
      </w:pPr>
      <w:r>
        <w:rPr>
          <w:rFonts w:ascii="Courier" w:hAnsi="Courier"/>
        </w:rPr>
        <w:t>}</w:t>
      </w:r>
    </w:p>
    <w:p w14:paraId="39A37AF7" w14:textId="77777777" w:rsidR="00560804" w:rsidRDefault="00560804" w:rsidP="00FE1FC4">
      <w:pPr>
        <w:ind w:left="720" w:hanging="360"/>
      </w:pPr>
    </w:p>
    <w:p w14:paraId="13026968" w14:textId="21B121C3" w:rsidR="00FE1FC4" w:rsidRDefault="00FE1FC4" w:rsidP="00FE1FC4">
      <w:pPr>
        <w:ind w:left="720" w:hanging="360"/>
      </w:pPr>
      <w:r>
        <w:t>CQ3-8 How much does it cost to park in a particular parking lot?</w:t>
      </w:r>
    </w:p>
    <w:p w14:paraId="2368EF16" w14:textId="6319C230" w:rsidR="009E6B11" w:rsidRPr="009E6B11" w:rsidRDefault="009E6B11" w:rsidP="00FE1FC4">
      <w:pPr>
        <w:ind w:left="720" w:hanging="360"/>
      </w:pPr>
      <w:r>
        <w:t xml:space="preserve">In this query we return the cost and the duration at which it is applied; for example, </w:t>
      </w:r>
      <w:r>
        <w:rPr>
          <w:b/>
        </w:rPr>
        <w:t>5</w:t>
      </w:r>
      <w:r>
        <w:t xml:space="preserve"> dollars per </w:t>
      </w:r>
      <w:r>
        <w:rPr>
          <w:b/>
        </w:rPr>
        <w:t>1</w:t>
      </w:r>
      <w:r>
        <w:t xml:space="preserve"> hour. It is also possible to retrieve more detail on the cost such as the currency.</w:t>
      </w:r>
    </w:p>
    <w:p w14:paraId="7253938E" w14:textId="797DAF4E" w:rsidR="002C06BA" w:rsidRDefault="002C06BA" w:rsidP="002C06BA">
      <w:pPr>
        <w:ind w:left="1080" w:hanging="360"/>
        <w:rPr>
          <w:rFonts w:ascii="Courier" w:hAnsi="Courier"/>
        </w:rPr>
      </w:pPr>
      <w:r>
        <w:rPr>
          <w:rFonts w:ascii="Courier" w:hAnsi="Courier"/>
        </w:rPr>
        <w:t>SELECT DISTINCT ?</w:t>
      </w:r>
      <w:r w:rsidR="009E6B11">
        <w:rPr>
          <w:rFonts w:ascii="Courier" w:hAnsi="Courier"/>
        </w:rPr>
        <w:t>cost ?perhour</w:t>
      </w:r>
      <w:r>
        <w:rPr>
          <w:rFonts w:ascii="Courier" w:hAnsi="Courier"/>
        </w:rPr>
        <w:t xml:space="preserve"> MAX(?t) WHERE {</w:t>
      </w:r>
    </w:p>
    <w:p w14:paraId="0B50A9B2" w14:textId="77777777" w:rsidR="002C06BA" w:rsidRDefault="002C06BA" w:rsidP="002C06BA">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308AD5ED" w14:textId="2F6F5A1D" w:rsidR="002C06BA" w:rsidRDefault="002C06BA" w:rsidP="002C06BA">
      <w:pPr>
        <w:ind w:left="1080" w:hanging="360"/>
        <w:rPr>
          <w:rFonts w:ascii="Courier" w:hAnsi="Courier"/>
        </w:rPr>
      </w:pPr>
      <w:r>
        <w:rPr>
          <w:rFonts w:ascii="Courier" w:hAnsi="Courier"/>
        </w:rPr>
        <w:t>change:hasManifestation ?lot.</w:t>
      </w:r>
    </w:p>
    <w:p w14:paraId="5DE0DB15" w14:textId="03CF5192" w:rsidR="009E6B11" w:rsidRDefault="009E6B11" w:rsidP="002C06BA">
      <w:pPr>
        <w:ind w:left="1080" w:hanging="360"/>
        <w:rPr>
          <w:rFonts w:ascii="Courier" w:hAnsi="Courier"/>
        </w:rPr>
      </w:pPr>
      <w:r>
        <w:rPr>
          <w:rFonts w:ascii="Courier" w:hAnsi="Courier"/>
        </w:rPr>
        <w:t>?lot change:existsAt ?t;</w:t>
      </w:r>
    </w:p>
    <w:p w14:paraId="43790E54" w14:textId="55C42383" w:rsidR="009E6B11" w:rsidRDefault="009E6B11" w:rsidP="002C06BA">
      <w:pPr>
        <w:ind w:left="1080" w:hanging="360"/>
        <w:rPr>
          <w:rFonts w:ascii="Courier" w:hAnsi="Courier"/>
        </w:rPr>
      </w:pPr>
      <w:r>
        <w:rPr>
          <w:rFonts w:ascii="Courier" w:hAnsi="Courier"/>
        </w:rPr>
        <w:t>parking:hasParkingPolicy ?policy.</w:t>
      </w:r>
    </w:p>
    <w:p w14:paraId="609336D9" w14:textId="499120D5" w:rsidR="009E6B11" w:rsidRDefault="009E6B11" w:rsidP="002C06BA">
      <w:pPr>
        <w:ind w:left="1080" w:hanging="360"/>
        <w:rPr>
          <w:rFonts w:ascii="Courier" w:hAnsi="Courier"/>
        </w:rPr>
      </w:pPr>
      <w:r>
        <w:rPr>
          <w:rFonts w:ascii="Courier" w:hAnsi="Courier"/>
        </w:rPr>
        <w:t>?policy parking:hasParkingRate ?rate.</w:t>
      </w:r>
    </w:p>
    <w:p w14:paraId="5FA57015" w14:textId="5B993319" w:rsidR="009E6B11" w:rsidRDefault="009E6B11" w:rsidP="002C06BA">
      <w:pPr>
        <w:ind w:left="1080" w:hanging="360"/>
        <w:rPr>
          <w:rFonts w:ascii="Courier" w:hAnsi="Courier"/>
        </w:rPr>
      </w:pPr>
      <w:r>
        <w:rPr>
          <w:rFonts w:ascii="Courier" w:hAnsi="Courier"/>
        </w:rPr>
        <w:t>?rate parking:hasMonetaryCost ?mval.</w:t>
      </w:r>
    </w:p>
    <w:p w14:paraId="1F4A3A73" w14:textId="34FFE2C4" w:rsidR="009E6B11" w:rsidRDefault="009E6B11" w:rsidP="002C06BA">
      <w:pPr>
        <w:ind w:left="1080" w:hanging="360"/>
        <w:rPr>
          <w:rFonts w:ascii="Courier" w:hAnsi="Courier"/>
        </w:rPr>
      </w:pPr>
      <w:r>
        <w:rPr>
          <w:rFonts w:ascii="Courier" w:hAnsi="Courier"/>
        </w:rPr>
        <w:t>?mval om:has_value ?mmeasure.</w:t>
      </w:r>
    </w:p>
    <w:p w14:paraId="57AB3C30" w14:textId="21DCBF80" w:rsidR="009E6B11" w:rsidRDefault="009E6B11" w:rsidP="002C06BA">
      <w:pPr>
        <w:ind w:left="1080" w:hanging="360"/>
        <w:rPr>
          <w:rFonts w:ascii="Courier" w:hAnsi="Courier"/>
        </w:rPr>
      </w:pPr>
      <w:r>
        <w:rPr>
          <w:rFonts w:ascii="Courier" w:hAnsi="Courier"/>
        </w:rPr>
        <w:t>?mmeasure om:has_numerical_value ?cost.</w:t>
      </w:r>
    </w:p>
    <w:p w14:paraId="2CAB44E7" w14:textId="307E05F3" w:rsidR="009E6B11" w:rsidRDefault="009E6B11" w:rsidP="002C06BA">
      <w:pPr>
        <w:ind w:left="1080" w:hanging="360"/>
        <w:rPr>
          <w:rFonts w:ascii="Courier" w:hAnsi="Courier"/>
        </w:rPr>
      </w:pPr>
      <w:r>
        <w:rPr>
          <w:rFonts w:ascii="Courier" w:hAnsi="Courier"/>
        </w:rPr>
        <w:t>?rate parking:forDuration ?d.</w:t>
      </w:r>
    </w:p>
    <w:p w14:paraId="3884268C" w14:textId="7C430B69" w:rsidR="009E6B11" w:rsidRDefault="009E6B11" w:rsidP="002C06BA">
      <w:pPr>
        <w:ind w:left="1080" w:hanging="360"/>
        <w:rPr>
          <w:rFonts w:ascii="Courier" w:hAnsi="Courier"/>
        </w:rPr>
      </w:pPr>
      <w:r>
        <w:rPr>
          <w:rFonts w:ascii="Courier" w:hAnsi="Courier"/>
        </w:rPr>
        <w:t>?d time:hours ?perhour</w:t>
      </w:r>
    </w:p>
    <w:p w14:paraId="5259013B" w14:textId="3B911DA2" w:rsidR="009E6B11" w:rsidRDefault="009E6B11" w:rsidP="002C06BA">
      <w:pPr>
        <w:ind w:left="1080" w:hanging="360"/>
        <w:rPr>
          <w:rFonts w:ascii="Courier" w:hAnsi="Courier"/>
        </w:rPr>
      </w:pPr>
      <w:r>
        <w:rPr>
          <w:rFonts w:ascii="Courier" w:hAnsi="Courier"/>
        </w:rPr>
        <w:t>}</w:t>
      </w:r>
    </w:p>
    <w:p w14:paraId="160BD452" w14:textId="77777777" w:rsidR="00304AAE" w:rsidRDefault="00304AAE" w:rsidP="00FE1FC4">
      <w:pPr>
        <w:ind w:left="720" w:hanging="360"/>
      </w:pPr>
    </w:p>
    <w:p w14:paraId="5E927BAB" w14:textId="5C89ED4C" w:rsidR="00FE1FC4" w:rsidRDefault="00FE1FC4" w:rsidP="00FE1FC4">
      <w:pPr>
        <w:ind w:left="720" w:hanging="360"/>
      </w:pPr>
      <w:r>
        <w:lastRenderedPageBreak/>
        <w:t>CQ3-9 What types of payment are accepted at a particular parking lot?</w:t>
      </w:r>
    </w:p>
    <w:p w14:paraId="29DA6645" w14:textId="205D525D" w:rsidR="00BE7ACD" w:rsidRDefault="00BE7ACD" w:rsidP="00BE7ACD">
      <w:pPr>
        <w:ind w:left="1080" w:hanging="360"/>
        <w:rPr>
          <w:rFonts w:ascii="Courier" w:hAnsi="Courier"/>
        </w:rPr>
      </w:pPr>
      <w:r>
        <w:rPr>
          <w:rFonts w:ascii="Courier" w:hAnsi="Courier"/>
        </w:rPr>
        <w:t>SELECT DISTINCT ?paymethod MAX(?t) WHERE {</w:t>
      </w:r>
    </w:p>
    <w:p w14:paraId="3A9239A9" w14:textId="77777777" w:rsidR="00BE7ACD" w:rsidRDefault="00BE7ACD" w:rsidP="00BE7ACD">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16BAE502" w14:textId="77777777" w:rsidR="00BE7ACD" w:rsidRDefault="00BE7ACD" w:rsidP="00BE7ACD">
      <w:pPr>
        <w:ind w:left="1080" w:hanging="360"/>
        <w:rPr>
          <w:rFonts w:ascii="Courier" w:hAnsi="Courier"/>
        </w:rPr>
      </w:pPr>
      <w:r>
        <w:rPr>
          <w:rFonts w:ascii="Courier" w:hAnsi="Courier"/>
        </w:rPr>
        <w:t>change:hasManifestation ?lot.</w:t>
      </w:r>
    </w:p>
    <w:p w14:paraId="1AF044B0" w14:textId="77777777" w:rsidR="00BE7ACD" w:rsidRDefault="00BE7ACD" w:rsidP="00BE7ACD">
      <w:pPr>
        <w:ind w:left="1080" w:hanging="360"/>
        <w:rPr>
          <w:rFonts w:ascii="Courier" w:hAnsi="Courier"/>
        </w:rPr>
      </w:pPr>
      <w:r>
        <w:rPr>
          <w:rFonts w:ascii="Courier" w:hAnsi="Courier"/>
        </w:rPr>
        <w:t>?lot change:existsAt ?t;</w:t>
      </w:r>
    </w:p>
    <w:p w14:paraId="0E87C7F1" w14:textId="77777777" w:rsidR="00BE7ACD" w:rsidRDefault="00BE7ACD" w:rsidP="00BE7ACD">
      <w:pPr>
        <w:ind w:left="1080" w:hanging="360"/>
        <w:rPr>
          <w:rFonts w:ascii="Courier" w:hAnsi="Courier"/>
        </w:rPr>
      </w:pPr>
      <w:r>
        <w:rPr>
          <w:rFonts w:ascii="Courier" w:hAnsi="Courier"/>
        </w:rPr>
        <w:t>parking:hasParkingPolicy ?policy.</w:t>
      </w:r>
    </w:p>
    <w:p w14:paraId="58BEE2AD" w14:textId="0F8C9C85" w:rsidR="00BE7ACD" w:rsidRDefault="00BE7ACD" w:rsidP="00BE7ACD">
      <w:pPr>
        <w:ind w:left="1080" w:hanging="360"/>
        <w:rPr>
          <w:rFonts w:ascii="Courier" w:hAnsi="Courier"/>
        </w:rPr>
      </w:pPr>
      <w:r>
        <w:rPr>
          <w:rFonts w:ascii="Courier" w:hAnsi="Courier"/>
        </w:rPr>
        <w:t>?policy parking:hasPaymentMethod ?paymenthod.</w:t>
      </w:r>
    </w:p>
    <w:p w14:paraId="2E0AF990" w14:textId="77777777" w:rsidR="00BE7ACD" w:rsidRDefault="00BE7ACD" w:rsidP="00BE7ACD">
      <w:pPr>
        <w:ind w:left="1080" w:hanging="360"/>
        <w:rPr>
          <w:rFonts w:ascii="Courier" w:hAnsi="Courier"/>
        </w:rPr>
      </w:pPr>
      <w:r>
        <w:rPr>
          <w:rFonts w:ascii="Courier" w:hAnsi="Courier"/>
        </w:rPr>
        <w:t>}</w:t>
      </w:r>
    </w:p>
    <w:p w14:paraId="32617253" w14:textId="77777777" w:rsidR="00BE7ACD" w:rsidRDefault="00BE7ACD" w:rsidP="00FE1FC4">
      <w:pPr>
        <w:ind w:left="720" w:hanging="360"/>
      </w:pPr>
    </w:p>
    <w:p w14:paraId="349F3480" w14:textId="4D62F78E" w:rsidR="00FE1FC4" w:rsidRDefault="00FE1FC4" w:rsidP="00FE1FC4">
      <w:pPr>
        <w:ind w:left="720" w:hanging="360"/>
      </w:pPr>
      <w:r>
        <w:t>CQ3-10 How many parking spots are designated for electric vehicles in a particular parking lot?</w:t>
      </w:r>
    </w:p>
    <w:p w14:paraId="0C71549E" w14:textId="4D30467D" w:rsidR="008C57FD" w:rsidRDefault="008C57FD" w:rsidP="008C57FD">
      <w:pPr>
        <w:ind w:left="1080" w:hanging="360"/>
        <w:rPr>
          <w:rFonts w:ascii="Courier" w:hAnsi="Courier"/>
        </w:rPr>
      </w:pPr>
      <w:r>
        <w:rPr>
          <w:rFonts w:ascii="Courier" w:hAnsi="Courier"/>
        </w:rPr>
        <w:t>SELECT ?t (COUNT(?p AS ?ev_spot)) WHERE {</w:t>
      </w:r>
    </w:p>
    <w:p w14:paraId="72C7E70B" w14:textId="77777777" w:rsidR="008C57FD" w:rsidRDefault="008C57FD" w:rsidP="008C57FD">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79F7934B" w14:textId="77777777" w:rsidR="008C57FD" w:rsidRDefault="008C57FD" w:rsidP="008C57FD">
      <w:pPr>
        <w:ind w:left="1080" w:hanging="360"/>
        <w:rPr>
          <w:rFonts w:ascii="Courier" w:hAnsi="Courier"/>
        </w:rPr>
      </w:pPr>
      <w:r>
        <w:rPr>
          <w:rFonts w:ascii="Courier" w:hAnsi="Courier"/>
        </w:rPr>
        <w:t>change:hasManifestation ?lot.</w:t>
      </w:r>
    </w:p>
    <w:p w14:paraId="29DA9FA8" w14:textId="77777777" w:rsidR="008C57FD" w:rsidRDefault="008C57FD" w:rsidP="008C57FD">
      <w:pPr>
        <w:ind w:left="1080" w:hanging="360"/>
        <w:rPr>
          <w:rFonts w:ascii="Courier" w:hAnsi="Courier"/>
        </w:rPr>
      </w:pPr>
      <w:r>
        <w:rPr>
          <w:rFonts w:ascii="Courier" w:hAnsi="Courier"/>
        </w:rPr>
        <w:t>?lot rdf:type parking:ParkingArea;</w:t>
      </w:r>
    </w:p>
    <w:p w14:paraId="432BA9CD" w14:textId="77777777" w:rsidR="008C57FD" w:rsidRDefault="008C57FD" w:rsidP="008C57FD">
      <w:pPr>
        <w:ind w:left="1080" w:hanging="360"/>
        <w:rPr>
          <w:rFonts w:ascii="Courier" w:hAnsi="Courier"/>
        </w:rPr>
      </w:pPr>
      <w:r>
        <w:rPr>
          <w:rFonts w:ascii="Courier" w:hAnsi="Courier"/>
        </w:rPr>
        <w:t>change:existsAt ?t</w:t>
      </w:r>
    </w:p>
    <w:p w14:paraId="7D1DF908" w14:textId="77777777" w:rsidR="008C57FD" w:rsidRDefault="008C57FD" w:rsidP="008C57FD">
      <w:pPr>
        <w:ind w:left="1080" w:hanging="360"/>
        <w:rPr>
          <w:rFonts w:ascii="Courier" w:hAnsi="Courier"/>
        </w:rPr>
      </w:pPr>
      <w:r>
        <w:rPr>
          <w:rFonts w:ascii="Courier" w:hAnsi="Courier"/>
        </w:rPr>
        <w:t>parking:hasSubParkingArea ?p.</w:t>
      </w:r>
    </w:p>
    <w:p w14:paraId="01E7A6C4" w14:textId="7993EEFF" w:rsidR="008C57FD" w:rsidRDefault="008C57FD" w:rsidP="008C57FD">
      <w:pPr>
        <w:ind w:left="1080" w:hanging="360"/>
        <w:rPr>
          <w:rFonts w:ascii="Courier" w:hAnsi="Courier"/>
        </w:rPr>
      </w:pPr>
      <w:r>
        <w:rPr>
          <w:rFonts w:ascii="Courier" w:hAnsi="Courier"/>
        </w:rPr>
        <w:t>?p rdf:type parking:</w:t>
      </w:r>
      <w:r w:rsidR="00E240C5">
        <w:rPr>
          <w:rFonts w:ascii="Courier" w:hAnsi="Courier"/>
        </w:rPr>
        <w:t>EVParkingSpace</w:t>
      </w:r>
      <w:r>
        <w:rPr>
          <w:rFonts w:ascii="Courier" w:hAnsi="Courier"/>
        </w:rPr>
        <w:t>.</w:t>
      </w:r>
    </w:p>
    <w:p w14:paraId="2EF54E3F" w14:textId="77777777" w:rsidR="008C57FD" w:rsidRDefault="008C57FD" w:rsidP="008C57FD">
      <w:pPr>
        <w:ind w:left="1080" w:hanging="360"/>
        <w:rPr>
          <w:rFonts w:ascii="Courier" w:hAnsi="Courier"/>
        </w:rPr>
      </w:pPr>
      <w:r>
        <w:rPr>
          <w:rFonts w:ascii="Courier" w:hAnsi="Courier"/>
        </w:rPr>
        <w:t>} GROUP BY ?t</w:t>
      </w:r>
    </w:p>
    <w:p w14:paraId="68BFD202" w14:textId="77777777" w:rsidR="008C57FD" w:rsidRDefault="008C57FD" w:rsidP="00FE1FC4">
      <w:pPr>
        <w:ind w:left="720" w:hanging="360"/>
      </w:pPr>
    </w:p>
    <w:p w14:paraId="494866DA" w14:textId="5BEF072F" w:rsidR="00FE1FC4" w:rsidRPr="00FE1FC4" w:rsidRDefault="00FE1FC4" w:rsidP="00FE1FC4">
      <w:pPr>
        <w:ind w:left="720" w:hanging="360"/>
      </w:pPr>
      <w:r>
        <w:t>CQ3-11 What types of electric vehicle chargers are available in a particular parking lot?</w:t>
      </w:r>
    </w:p>
    <w:p w14:paraId="726899F8" w14:textId="597E1095" w:rsidR="00F020F9" w:rsidRDefault="00F020F9" w:rsidP="00F020F9">
      <w:pPr>
        <w:ind w:left="1080" w:hanging="360"/>
        <w:rPr>
          <w:rFonts w:ascii="Courier" w:hAnsi="Courier"/>
        </w:rPr>
      </w:pPr>
      <w:r>
        <w:rPr>
          <w:rFonts w:ascii="Courier" w:hAnsi="Courier"/>
        </w:rPr>
        <w:t>SELECT DISTINCT ?chargetype MAX(?t) WHERE {</w:t>
      </w:r>
    </w:p>
    <w:p w14:paraId="31E7B5EF" w14:textId="77777777" w:rsidR="00F020F9" w:rsidRDefault="00F020F9" w:rsidP="00F020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213B53FD" w14:textId="77777777" w:rsidR="00F020F9" w:rsidRDefault="00F020F9" w:rsidP="00F020F9">
      <w:pPr>
        <w:ind w:left="1080" w:hanging="360"/>
        <w:rPr>
          <w:rFonts w:ascii="Courier" w:hAnsi="Courier"/>
        </w:rPr>
      </w:pPr>
      <w:r>
        <w:rPr>
          <w:rFonts w:ascii="Courier" w:hAnsi="Courier"/>
        </w:rPr>
        <w:t>change:hasManifestation ?lot.</w:t>
      </w:r>
    </w:p>
    <w:p w14:paraId="52E3E1E6" w14:textId="54F02801" w:rsidR="00F020F9" w:rsidRDefault="00F020F9" w:rsidP="00F020F9">
      <w:pPr>
        <w:ind w:left="1080" w:hanging="360"/>
        <w:rPr>
          <w:rFonts w:ascii="Courier" w:hAnsi="Courier"/>
        </w:rPr>
      </w:pPr>
      <w:r>
        <w:rPr>
          <w:rFonts w:ascii="Courier" w:hAnsi="Courier"/>
        </w:rPr>
        <w:lastRenderedPageBreak/>
        <w:t>?lot change:existsAt ?t;</w:t>
      </w:r>
    </w:p>
    <w:p w14:paraId="1C3B7F23" w14:textId="2FF203DE" w:rsidR="00F020F9" w:rsidRDefault="00F020F9" w:rsidP="00F020F9">
      <w:pPr>
        <w:ind w:left="1080" w:hanging="360"/>
        <w:rPr>
          <w:rFonts w:ascii="Courier" w:hAnsi="Courier"/>
        </w:rPr>
      </w:pPr>
      <w:r>
        <w:rPr>
          <w:rFonts w:ascii="Courier" w:hAnsi="Courier"/>
        </w:rPr>
        <w:t>parking:hasEvCharger ?charge.</w:t>
      </w:r>
    </w:p>
    <w:p w14:paraId="379CC6B0" w14:textId="77777777" w:rsidR="001223BA" w:rsidRDefault="00F020F9" w:rsidP="001223BA">
      <w:pPr>
        <w:ind w:left="1080" w:hanging="360"/>
        <w:rPr>
          <w:rFonts w:ascii="Courier" w:hAnsi="Courier"/>
        </w:rPr>
      </w:pPr>
      <w:r>
        <w:rPr>
          <w:rFonts w:ascii="Courier" w:hAnsi="Courier"/>
        </w:rPr>
        <w:t>?charge rdf:type ?chargetype.</w:t>
      </w:r>
    </w:p>
    <w:p w14:paraId="439E5A6B" w14:textId="3CEBA81A" w:rsidR="006C7A40" w:rsidRPr="001223BA" w:rsidRDefault="00F020F9" w:rsidP="001223BA">
      <w:pPr>
        <w:ind w:left="1080" w:hanging="360"/>
        <w:rPr>
          <w:rFonts w:ascii="Courier" w:hAnsi="Courier"/>
        </w:rPr>
      </w:pPr>
      <w:r>
        <w:rPr>
          <w:rFonts w:ascii="Courier" w:hAnsi="Courier"/>
        </w:rPr>
        <w:t>}</w:t>
      </w:r>
    </w:p>
    <w:p w14:paraId="226E8935" w14:textId="7D025E95" w:rsidR="006C7A40" w:rsidRDefault="006C7A40" w:rsidP="006C7A40">
      <w:pPr>
        <w:pStyle w:val="Heading3"/>
      </w:pPr>
      <w:bookmarkStart w:id="164" w:name="_Toc41911402"/>
      <w:r>
        <w:t xml:space="preserve">CQs for </w:t>
      </w:r>
      <w:r w:rsidR="00FE1FC4">
        <w:t xml:space="preserve">ATIS via </w:t>
      </w:r>
      <w:r w:rsidR="000D2B4D">
        <w:t>ITSoS</w:t>
      </w:r>
      <w:bookmarkEnd w:id="164"/>
    </w:p>
    <w:p w14:paraId="6ECBDBBE" w14:textId="77777777" w:rsidR="001D51E2" w:rsidRPr="001216A3" w:rsidRDefault="001D51E2" w:rsidP="001D51E2">
      <w:pPr>
        <w:ind w:left="720" w:hanging="360"/>
      </w:pPr>
      <w:r w:rsidRPr="001216A3">
        <w:t>CQ</w:t>
      </w:r>
      <w:r>
        <w:t>4</w:t>
      </w:r>
      <w:r w:rsidRPr="001216A3">
        <w:t xml:space="preserve">-1: What </w:t>
      </w:r>
      <w:r>
        <w:t xml:space="preserve">are the averages of the </w:t>
      </w:r>
      <w:r w:rsidRPr="001216A3">
        <w:t>TTI_Max value</w:t>
      </w:r>
      <w:r>
        <w:t>s that</w:t>
      </w:r>
      <w:r w:rsidRPr="001216A3">
        <w:t xml:space="preserve"> have been observed </w:t>
      </w:r>
      <w:r>
        <w:t>over some period of time</w:t>
      </w:r>
      <w:r w:rsidRPr="001216A3">
        <w:t>?</w:t>
      </w:r>
    </w:p>
    <w:p w14:paraId="052A5039" w14:textId="7E17BD15" w:rsidR="00451828" w:rsidRPr="002102D5" w:rsidRDefault="00451828" w:rsidP="002102D5">
      <w:pPr>
        <w:ind w:left="1080" w:hanging="360"/>
        <w:rPr>
          <w:rFonts w:ascii="Courier" w:hAnsi="Courier"/>
        </w:rPr>
      </w:pPr>
      <w:r w:rsidRPr="002102D5">
        <w:rPr>
          <w:rFonts w:ascii="Courier" w:hAnsi="Courier"/>
        </w:rPr>
        <w:t>SELECT  ?x</w:t>
      </w:r>
      <w:r w:rsidR="002102D5" w:rsidRPr="002102D5">
        <w:rPr>
          <w:rFonts w:ascii="Courier" w:hAnsi="Courier"/>
        </w:rPr>
        <w:t xml:space="preserve"> </w:t>
      </w:r>
      <w:r w:rsidRPr="002102D5">
        <w:rPr>
          <w:rFonts w:ascii="Courier" w:hAnsi="Courier"/>
        </w:rPr>
        <w:t>?wayID</w:t>
      </w:r>
    </w:p>
    <w:p w14:paraId="43545EF8" w14:textId="77777777" w:rsidR="00451828" w:rsidRPr="002102D5" w:rsidRDefault="00451828" w:rsidP="002102D5">
      <w:pPr>
        <w:ind w:left="1080" w:hanging="360"/>
        <w:rPr>
          <w:rFonts w:ascii="Courier" w:hAnsi="Courier"/>
        </w:rPr>
      </w:pPr>
      <w:r w:rsidRPr="002102D5">
        <w:rPr>
          <w:rFonts w:ascii="Courier" w:hAnsi="Courier"/>
        </w:rPr>
        <w:t>WHERE {</w:t>
      </w:r>
    </w:p>
    <w:p w14:paraId="16CC15C8" w14:textId="10672DFF" w:rsidR="00451828" w:rsidRPr="002102D5" w:rsidRDefault="00451828" w:rsidP="002102D5">
      <w:pPr>
        <w:ind w:left="1080" w:hanging="360"/>
        <w:rPr>
          <w:rFonts w:ascii="Courier" w:hAnsi="Courier"/>
        </w:rPr>
      </w:pPr>
      <w:r w:rsidRPr="002102D5">
        <w:rPr>
          <w:rFonts w:ascii="Courier" w:hAnsi="Courier"/>
        </w:rPr>
        <w:t xml:space="preserve">?y a </w:t>
      </w:r>
      <w:r w:rsidR="002102D5">
        <w:rPr>
          <w:rFonts w:ascii="Courier" w:hAnsi="Courier"/>
        </w:rPr>
        <w:t>transport:</w:t>
      </w:r>
      <w:r w:rsidRPr="002102D5">
        <w:rPr>
          <w:rFonts w:ascii="Courier" w:hAnsi="Courier"/>
        </w:rPr>
        <w:t>MeanTTI_Max.</w:t>
      </w:r>
    </w:p>
    <w:p w14:paraId="2E6C4A49" w14:textId="271377C9" w:rsidR="00451828" w:rsidRPr="002102D5" w:rsidRDefault="00451828" w:rsidP="002102D5">
      <w:pPr>
        <w:ind w:left="1080" w:hanging="360"/>
        <w:rPr>
          <w:rFonts w:ascii="Courier" w:hAnsi="Courier"/>
        </w:rPr>
      </w:pPr>
      <w:r w:rsidRPr="002102D5">
        <w:rPr>
          <w:rFonts w:ascii="Courier" w:hAnsi="Courier"/>
        </w:rPr>
        <w:t xml:space="preserve">?y </w:t>
      </w:r>
      <w:r w:rsidR="002102D5">
        <w:rPr>
          <w:rFonts w:ascii="Courier" w:hAnsi="Courier"/>
        </w:rPr>
        <w:t>om:</w:t>
      </w:r>
      <w:r w:rsidRPr="002102D5">
        <w:rPr>
          <w:rFonts w:ascii="Courier" w:hAnsi="Courier"/>
        </w:rPr>
        <w:t>hasValue ?measure.</w:t>
      </w:r>
    </w:p>
    <w:p w14:paraId="0B6AA7F1" w14:textId="7B2AFF70" w:rsidR="00451828" w:rsidRPr="002102D5" w:rsidRDefault="00451828" w:rsidP="002102D5">
      <w:pPr>
        <w:ind w:left="1080" w:hanging="360"/>
        <w:rPr>
          <w:rFonts w:ascii="Courier" w:hAnsi="Courier"/>
        </w:rPr>
      </w:pPr>
      <w:r w:rsidRPr="002102D5">
        <w:rPr>
          <w:rFonts w:ascii="Courier" w:hAnsi="Courier"/>
        </w:rPr>
        <w:t xml:space="preserve">?measure </w:t>
      </w:r>
      <w:r w:rsidR="002102D5">
        <w:rPr>
          <w:rFonts w:ascii="Courier" w:hAnsi="Courier"/>
        </w:rPr>
        <w:t>om:</w:t>
      </w:r>
      <w:r w:rsidRPr="002102D5">
        <w:rPr>
          <w:rFonts w:ascii="Courier" w:hAnsi="Courier"/>
        </w:rPr>
        <w:t>numerical_value ?x.</w:t>
      </w:r>
    </w:p>
    <w:p w14:paraId="15B97EBA" w14:textId="59356B67" w:rsidR="00451828" w:rsidRPr="002102D5" w:rsidRDefault="00451828" w:rsidP="002102D5">
      <w:pPr>
        <w:ind w:left="1080" w:hanging="360"/>
        <w:rPr>
          <w:rFonts w:ascii="Courier" w:hAnsi="Courier"/>
        </w:rPr>
      </w:pPr>
      <w:r w:rsidRPr="002102D5">
        <w:rPr>
          <w:rFonts w:ascii="Courier" w:hAnsi="Courier"/>
        </w:rPr>
        <w:t>?</w:t>
      </w:r>
      <w:r w:rsidR="002102D5">
        <w:rPr>
          <w:rFonts w:ascii="Courier" w:hAnsi="Courier"/>
        </w:rPr>
        <w:t>y om:</w:t>
      </w:r>
      <w:r w:rsidRPr="002102D5">
        <w:rPr>
          <w:rFonts w:ascii="Courier" w:hAnsi="Courier"/>
        </w:rPr>
        <w:t>aggregateOver ?t_interval.</w:t>
      </w:r>
    </w:p>
    <w:p w14:paraId="083F6590" w14:textId="01F100A9" w:rsidR="00451828" w:rsidRPr="002102D5" w:rsidRDefault="00451828" w:rsidP="002102D5">
      <w:pPr>
        <w:ind w:left="1080" w:hanging="360"/>
        <w:rPr>
          <w:rFonts w:ascii="Courier" w:hAnsi="Courier"/>
        </w:rPr>
      </w:pPr>
      <w:r w:rsidRPr="002102D5">
        <w:rPr>
          <w:rFonts w:ascii="Courier" w:hAnsi="Courier"/>
        </w:rPr>
        <w:t xml:space="preserve">?t_interval </w:t>
      </w:r>
      <w:r w:rsidR="002102D5">
        <w:rPr>
          <w:rFonts w:ascii="Courier" w:hAnsi="Courier"/>
        </w:rPr>
        <w:t>time:</w:t>
      </w:r>
      <w:r w:rsidRPr="002102D5">
        <w:rPr>
          <w:rFonts w:ascii="Courier" w:hAnsi="Courier"/>
        </w:rPr>
        <w:t>hasBeginning ?t1.</w:t>
      </w:r>
    </w:p>
    <w:p w14:paraId="0327FD70" w14:textId="77777777" w:rsidR="00451828" w:rsidRPr="002102D5" w:rsidRDefault="00451828" w:rsidP="002102D5">
      <w:pPr>
        <w:ind w:left="1080" w:hanging="360"/>
        <w:rPr>
          <w:rFonts w:ascii="Courier" w:hAnsi="Courier"/>
        </w:rPr>
      </w:pPr>
      <w:r w:rsidRPr="002102D5">
        <w:rPr>
          <w:rFonts w:ascii="Courier" w:hAnsi="Courier"/>
        </w:rPr>
        <w:t>?t1 time:inXSDDateTime ?dt1.</w:t>
      </w:r>
    </w:p>
    <w:p w14:paraId="3032670A" w14:textId="6E52F861" w:rsidR="00451828" w:rsidRPr="002102D5" w:rsidRDefault="00451828" w:rsidP="002102D5">
      <w:pPr>
        <w:ind w:left="1080" w:hanging="360"/>
        <w:rPr>
          <w:rFonts w:ascii="Courier" w:hAnsi="Courier"/>
        </w:rPr>
      </w:pPr>
      <w:r w:rsidRPr="002102D5">
        <w:rPr>
          <w:rFonts w:ascii="Courier" w:hAnsi="Courier"/>
        </w:rPr>
        <w:t xml:space="preserve">?t_interval </w:t>
      </w:r>
      <w:r w:rsidR="002102D5">
        <w:rPr>
          <w:rFonts w:ascii="Courier" w:hAnsi="Courier"/>
        </w:rPr>
        <w:t>time:</w:t>
      </w:r>
      <w:r w:rsidRPr="002102D5">
        <w:rPr>
          <w:rFonts w:ascii="Courier" w:hAnsi="Courier"/>
        </w:rPr>
        <w:t>hasEnd ?t2.</w:t>
      </w:r>
    </w:p>
    <w:p w14:paraId="18A7AAB4" w14:textId="77777777" w:rsidR="00451828" w:rsidRPr="002102D5" w:rsidRDefault="00451828" w:rsidP="002102D5">
      <w:pPr>
        <w:ind w:left="1080" w:hanging="360"/>
        <w:rPr>
          <w:rFonts w:ascii="Courier" w:hAnsi="Courier"/>
        </w:rPr>
      </w:pPr>
      <w:r w:rsidRPr="002102D5">
        <w:rPr>
          <w:rFonts w:ascii="Courier" w:hAnsi="Courier"/>
        </w:rPr>
        <w:t>?t2 time:inXSDDateTime ?dt2.</w:t>
      </w:r>
    </w:p>
    <w:p w14:paraId="734C6B1E" w14:textId="67E3E709" w:rsidR="00451828" w:rsidRPr="002102D5" w:rsidRDefault="00451828" w:rsidP="002102D5">
      <w:pPr>
        <w:ind w:left="1080" w:hanging="360"/>
        <w:rPr>
          <w:rFonts w:ascii="Courier" w:hAnsi="Courier"/>
        </w:rPr>
      </w:pPr>
      <w:r w:rsidRPr="002102D5">
        <w:rPr>
          <w:rFonts w:ascii="Courier" w:hAnsi="Courier"/>
        </w:rPr>
        <w:t xml:space="preserve">?y </w:t>
      </w:r>
      <w:r w:rsidR="002102D5">
        <w:rPr>
          <w:rFonts w:ascii="Courier" w:hAnsi="Courier"/>
        </w:rPr>
        <w:t>om:</w:t>
      </w:r>
      <w:r w:rsidRPr="002102D5">
        <w:rPr>
          <w:rFonts w:ascii="Courier" w:hAnsi="Courier"/>
        </w:rPr>
        <w:t>aggregateOf ?y_2.</w:t>
      </w:r>
    </w:p>
    <w:p w14:paraId="4E92D0A5" w14:textId="6F32B64E" w:rsidR="00451828" w:rsidRPr="002102D5" w:rsidRDefault="00451828" w:rsidP="002102D5">
      <w:pPr>
        <w:ind w:left="1080" w:hanging="360"/>
        <w:rPr>
          <w:rFonts w:ascii="Courier" w:hAnsi="Courier"/>
        </w:rPr>
      </w:pPr>
      <w:r w:rsidRPr="002102D5">
        <w:rPr>
          <w:rFonts w:ascii="Courier" w:hAnsi="Courier"/>
        </w:rPr>
        <w:t xml:space="preserve">?y_2 </w:t>
      </w:r>
      <w:r w:rsidR="002102D5">
        <w:rPr>
          <w:rFonts w:ascii="Courier" w:hAnsi="Courier"/>
        </w:rPr>
        <w:t>om:</w:t>
      </w:r>
      <w:r w:rsidRPr="002102D5">
        <w:rPr>
          <w:rFonts w:ascii="Courier" w:hAnsi="Courier"/>
        </w:rPr>
        <w:t>aggregateOver ?wayID.</w:t>
      </w:r>
    </w:p>
    <w:p w14:paraId="715B2BCC" w14:textId="6C50C970" w:rsidR="00451828" w:rsidRPr="002102D5" w:rsidRDefault="00451828" w:rsidP="002102D5">
      <w:pPr>
        <w:ind w:left="1080" w:hanging="360"/>
        <w:rPr>
          <w:rFonts w:ascii="Courier" w:hAnsi="Courier"/>
        </w:rPr>
      </w:pPr>
      <w:r w:rsidRPr="002102D5">
        <w:rPr>
          <w:rFonts w:ascii="Courier" w:hAnsi="Courier"/>
        </w:rPr>
        <w:t xml:space="preserve">FILTER(?dt </w:t>
      </w:r>
      <w:r w:rsidR="002102D5" w:rsidRPr="002102D5">
        <w:rPr>
          <w:rFonts w:ascii="Courier" w:hAnsi="Courier"/>
        </w:rPr>
        <w:t xml:space="preserve">&lt;= </w:t>
      </w:r>
      <w:r w:rsidR="00F2323D" w:rsidRPr="001D51E2">
        <w:rPr>
          <w:rFonts w:ascii="Courier" w:hAnsi="Courier"/>
          <w:highlight w:val="lightGray"/>
        </w:rPr>
        <w:t>{time}</w:t>
      </w:r>
      <w:r w:rsidR="00F2323D" w:rsidRPr="00762E0A">
        <w:rPr>
          <w:rFonts w:ascii="Courier" w:hAnsi="Courier"/>
        </w:rPr>
        <w:t>^</w:t>
      </w:r>
      <w:r w:rsidR="00F2323D">
        <w:rPr>
          <w:rFonts w:ascii="Courier" w:hAnsi="Courier"/>
        </w:rPr>
        <w:t>^</w:t>
      </w:r>
      <w:r w:rsidR="00F2323D" w:rsidRPr="00762E0A">
        <w:rPr>
          <w:rFonts w:ascii="Courier" w:hAnsi="Courier"/>
        </w:rPr>
        <w:t>xsd:dateTime</w:t>
      </w:r>
      <w:r w:rsidR="00F2323D" w:rsidRPr="002102D5">
        <w:rPr>
          <w:rFonts w:ascii="Courier" w:hAnsi="Courier"/>
        </w:rPr>
        <w:t xml:space="preserve"> </w:t>
      </w:r>
      <w:r w:rsidRPr="002102D5">
        <w:rPr>
          <w:rFonts w:ascii="Courier" w:hAnsi="Courier"/>
        </w:rPr>
        <w:t xml:space="preserve">&amp;&amp; ?dt2 &gt;= </w:t>
      </w:r>
      <w:r w:rsidR="00F2323D" w:rsidRPr="001D51E2">
        <w:rPr>
          <w:rFonts w:ascii="Courier" w:hAnsi="Courier"/>
          <w:highlight w:val="lightGray"/>
        </w:rPr>
        <w:t>{time}</w:t>
      </w:r>
      <w:r w:rsidR="00F2323D" w:rsidRPr="00762E0A">
        <w:rPr>
          <w:rFonts w:ascii="Courier" w:hAnsi="Courier"/>
        </w:rPr>
        <w:t>^</w:t>
      </w:r>
      <w:r w:rsidR="00F2323D">
        <w:rPr>
          <w:rFonts w:ascii="Courier" w:hAnsi="Courier"/>
        </w:rPr>
        <w:t>^</w:t>
      </w:r>
      <w:r w:rsidR="00F2323D" w:rsidRPr="00762E0A">
        <w:rPr>
          <w:rFonts w:ascii="Courier" w:hAnsi="Courier"/>
        </w:rPr>
        <w:t>xsd:dateTime</w:t>
      </w:r>
      <w:r w:rsidRPr="002102D5">
        <w:rPr>
          <w:rFonts w:ascii="Courier" w:hAnsi="Courier"/>
        </w:rPr>
        <w:t>)</w:t>
      </w:r>
    </w:p>
    <w:p w14:paraId="6EC49D46" w14:textId="51AC137D" w:rsidR="00451828" w:rsidRPr="002102D5" w:rsidRDefault="00451828" w:rsidP="002102D5">
      <w:pPr>
        <w:ind w:left="1080" w:hanging="360"/>
        <w:rPr>
          <w:rFonts w:ascii="Courier" w:hAnsi="Courier"/>
        </w:rPr>
      </w:pPr>
      <w:r w:rsidRPr="002102D5">
        <w:rPr>
          <w:rFonts w:ascii="Courier" w:hAnsi="Courier"/>
        </w:rPr>
        <w:t>}</w:t>
      </w:r>
    </w:p>
    <w:p w14:paraId="3CCE7ADC" w14:textId="71F1E083" w:rsidR="001D51E2" w:rsidRDefault="001D51E2" w:rsidP="001D51E2">
      <w:pPr>
        <w:ind w:left="720" w:hanging="360"/>
      </w:pPr>
      <w:r w:rsidRPr="001216A3">
        <w:t>CQ</w:t>
      </w:r>
      <w:r>
        <w:t>4</w:t>
      </w:r>
      <w:r w:rsidRPr="001216A3">
        <w:t xml:space="preserve">-2: What </w:t>
      </w:r>
      <w:r>
        <w:t xml:space="preserve">are the averages of the </w:t>
      </w:r>
      <w:r w:rsidRPr="001216A3">
        <w:t>TTI_Max value</w:t>
      </w:r>
      <w:r>
        <w:t>s that have been observed</w:t>
      </w:r>
      <w:r w:rsidRPr="001216A3">
        <w:t xml:space="preserve"> at some location?</w:t>
      </w:r>
    </w:p>
    <w:p w14:paraId="4F374D40" w14:textId="77777777" w:rsidR="00762E0A" w:rsidRPr="00762E0A" w:rsidRDefault="00762E0A" w:rsidP="00762E0A">
      <w:pPr>
        <w:ind w:left="720" w:hanging="360"/>
        <w:rPr>
          <w:rFonts w:ascii="Courier" w:hAnsi="Courier"/>
        </w:rPr>
      </w:pPr>
      <w:r w:rsidRPr="00762E0A">
        <w:rPr>
          <w:rFonts w:ascii="Courier" w:hAnsi="Courier"/>
        </w:rPr>
        <w:t>SELECT DISTINCT ?x ?t_interval ?dt1 ?dt2</w:t>
      </w:r>
    </w:p>
    <w:p w14:paraId="179B6B84" w14:textId="77777777" w:rsidR="00762E0A" w:rsidRPr="00762E0A" w:rsidRDefault="00762E0A" w:rsidP="00762E0A">
      <w:pPr>
        <w:ind w:left="720" w:hanging="360"/>
        <w:rPr>
          <w:rFonts w:ascii="Courier" w:hAnsi="Courier"/>
        </w:rPr>
      </w:pPr>
      <w:r w:rsidRPr="00762E0A">
        <w:rPr>
          <w:rFonts w:ascii="Courier" w:hAnsi="Courier"/>
        </w:rPr>
        <w:lastRenderedPageBreak/>
        <w:t>WHERE {</w:t>
      </w:r>
    </w:p>
    <w:p w14:paraId="40786392" w14:textId="45545164" w:rsidR="00762E0A" w:rsidRPr="00762E0A" w:rsidRDefault="00762E0A" w:rsidP="00762E0A">
      <w:pPr>
        <w:ind w:left="720" w:hanging="360"/>
        <w:rPr>
          <w:rFonts w:ascii="Courier" w:hAnsi="Courier"/>
        </w:rPr>
      </w:pPr>
      <w:r w:rsidRPr="00762E0A">
        <w:rPr>
          <w:rFonts w:ascii="Courier" w:hAnsi="Courier"/>
        </w:rPr>
        <w:t xml:space="preserve">?y a </w:t>
      </w:r>
      <w:r w:rsidR="00E64A18">
        <w:rPr>
          <w:rFonts w:ascii="Courier" w:hAnsi="Courier"/>
        </w:rPr>
        <w:t>transport:</w:t>
      </w:r>
      <w:r w:rsidRPr="00762E0A">
        <w:rPr>
          <w:rFonts w:ascii="Courier" w:hAnsi="Courier"/>
        </w:rPr>
        <w:t>MeanTTI_Max.</w:t>
      </w:r>
    </w:p>
    <w:p w14:paraId="6590AFDA" w14:textId="2C898600" w:rsidR="00762E0A" w:rsidRPr="00762E0A" w:rsidRDefault="00762E0A" w:rsidP="00762E0A">
      <w:pPr>
        <w:ind w:left="720" w:hanging="360"/>
        <w:rPr>
          <w:rFonts w:ascii="Courier" w:hAnsi="Courier"/>
        </w:rPr>
      </w:pPr>
      <w:r w:rsidRPr="00762E0A">
        <w:rPr>
          <w:rFonts w:ascii="Courier" w:hAnsi="Courier"/>
        </w:rPr>
        <w:t xml:space="preserve">?y </w:t>
      </w:r>
      <w:r w:rsidR="00E64A18">
        <w:rPr>
          <w:rFonts w:ascii="Courier" w:hAnsi="Courier"/>
        </w:rPr>
        <w:t>om:</w:t>
      </w:r>
      <w:r w:rsidRPr="00762E0A">
        <w:rPr>
          <w:rFonts w:ascii="Courier" w:hAnsi="Courier"/>
        </w:rPr>
        <w:t>hasValue ?measure.</w:t>
      </w:r>
    </w:p>
    <w:p w14:paraId="7AB739E6" w14:textId="6417D0EA" w:rsidR="00762E0A" w:rsidRPr="00762E0A" w:rsidRDefault="00762E0A" w:rsidP="00762E0A">
      <w:pPr>
        <w:ind w:left="720" w:hanging="360"/>
        <w:rPr>
          <w:rFonts w:ascii="Courier" w:hAnsi="Courier"/>
        </w:rPr>
      </w:pPr>
      <w:r w:rsidRPr="00762E0A">
        <w:rPr>
          <w:rFonts w:ascii="Courier" w:hAnsi="Courier"/>
        </w:rPr>
        <w:t xml:space="preserve">?measure </w:t>
      </w:r>
      <w:r w:rsidR="00E64A18">
        <w:rPr>
          <w:rFonts w:ascii="Courier" w:hAnsi="Courier"/>
        </w:rPr>
        <w:t>om:</w:t>
      </w:r>
      <w:r w:rsidRPr="00762E0A">
        <w:rPr>
          <w:rFonts w:ascii="Courier" w:hAnsi="Courier"/>
        </w:rPr>
        <w:t>numerical_value ?x.</w:t>
      </w:r>
    </w:p>
    <w:p w14:paraId="6235287C" w14:textId="40E827C2" w:rsidR="00762E0A" w:rsidRPr="00762E0A" w:rsidRDefault="00762E0A" w:rsidP="00762E0A">
      <w:pPr>
        <w:ind w:left="720" w:hanging="360"/>
        <w:rPr>
          <w:rFonts w:ascii="Courier" w:hAnsi="Courier"/>
        </w:rPr>
      </w:pPr>
      <w:r w:rsidRPr="00762E0A">
        <w:rPr>
          <w:rFonts w:ascii="Courier" w:hAnsi="Courier"/>
        </w:rPr>
        <w:t xml:space="preserve">?y </w:t>
      </w:r>
      <w:r w:rsidR="00E64A18">
        <w:rPr>
          <w:rFonts w:ascii="Courier" w:hAnsi="Courier"/>
        </w:rPr>
        <w:t>om:</w:t>
      </w:r>
      <w:r w:rsidRPr="00762E0A">
        <w:rPr>
          <w:rFonts w:ascii="Courier" w:hAnsi="Courier"/>
        </w:rPr>
        <w:t>aggregateOver ?t_interval.</w:t>
      </w:r>
    </w:p>
    <w:p w14:paraId="2C5F07AC" w14:textId="3EE6FE69" w:rsidR="00762E0A" w:rsidRPr="00762E0A" w:rsidRDefault="00762E0A" w:rsidP="00762E0A">
      <w:pPr>
        <w:ind w:left="720" w:hanging="360"/>
        <w:rPr>
          <w:rFonts w:ascii="Courier" w:hAnsi="Courier"/>
        </w:rPr>
      </w:pPr>
      <w:r w:rsidRPr="00762E0A">
        <w:rPr>
          <w:rFonts w:ascii="Courier" w:hAnsi="Courier"/>
        </w:rPr>
        <w:t xml:space="preserve">?t_interval </w:t>
      </w:r>
      <w:r w:rsidR="00E64A18">
        <w:rPr>
          <w:rFonts w:ascii="Courier" w:hAnsi="Courier"/>
        </w:rPr>
        <w:t>time:</w:t>
      </w:r>
      <w:r w:rsidRPr="00762E0A">
        <w:rPr>
          <w:rFonts w:ascii="Courier" w:hAnsi="Courier"/>
        </w:rPr>
        <w:t>hasBeginning ?t1.</w:t>
      </w:r>
    </w:p>
    <w:p w14:paraId="54B6172B" w14:textId="77777777" w:rsidR="00762E0A" w:rsidRPr="00762E0A" w:rsidRDefault="00762E0A" w:rsidP="00762E0A">
      <w:pPr>
        <w:ind w:left="720" w:hanging="360"/>
        <w:rPr>
          <w:rFonts w:ascii="Courier" w:hAnsi="Courier"/>
        </w:rPr>
      </w:pPr>
      <w:r w:rsidRPr="00762E0A">
        <w:rPr>
          <w:rFonts w:ascii="Courier" w:hAnsi="Courier"/>
        </w:rPr>
        <w:t>?t1 time:inXSDDateTime ?dt1.</w:t>
      </w:r>
    </w:p>
    <w:p w14:paraId="68A3A39C" w14:textId="3F456B77" w:rsidR="00762E0A" w:rsidRPr="00762E0A" w:rsidRDefault="00762E0A" w:rsidP="00762E0A">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hasEnd ?t2.</w:t>
      </w:r>
    </w:p>
    <w:p w14:paraId="68C89374" w14:textId="77777777" w:rsidR="00762E0A" w:rsidRPr="00762E0A" w:rsidRDefault="00762E0A" w:rsidP="00762E0A">
      <w:pPr>
        <w:ind w:left="720" w:hanging="360"/>
        <w:rPr>
          <w:rFonts w:ascii="Courier" w:hAnsi="Courier"/>
        </w:rPr>
      </w:pPr>
      <w:r w:rsidRPr="00762E0A">
        <w:rPr>
          <w:rFonts w:ascii="Courier" w:hAnsi="Courier"/>
        </w:rPr>
        <w:t>?t2 time:inXSDDateTime ?dt2.</w:t>
      </w:r>
    </w:p>
    <w:p w14:paraId="71CDA5AD" w14:textId="56147931" w:rsidR="00762E0A" w:rsidRPr="00762E0A" w:rsidRDefault="00762E0A" w:rsidP="00762E0A">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aggregateOf ?y_2.</w:t>
      </w:r>
    </w:p>
    <w:p w14:paraId="03C8B72A" w14:textId="1E680BEE" w:rsidR="00762E0A" w:rsidRPr="00762E0A" w:rsidRDefault="00762E0A" w:rsidP="00762E0A">
      <w:pPr>
        <w:ind w:left="720" w:hanging="360"/>
        <w:rPr>
          <w:rFonts w:ascii="Courier" w:hAnsi="Courier"/>
        </w:rPr>
      </w:pPr>
      <w:r w:rsidRPr="00762E0A">
        <w:rPr>
          <w:rFonts w:ascii="Courier" w:hAnsi="Courier"/>
        </w:rPr>
        <w:t xml:space="preserve">?y_2 </w:t>
      </w:r>
      <w:r w:rsidR="00F2323D">
        <w:rPr>
          <w:rFonts w:ascii="Courier" w:hAnsi="Courier"/>
        </w:rPr>
        <w:t>om:</w:t>
      </w:r>
      <w:r w:rsidRPr="00762E0A">
        <w:rPr>
          <w:rFonts w:ascii="Courier" w:hAnsi="Courier"/>
        </w:rPr>
        <w:t xml:space="preserve">aggregateOver </w:t>
      </w:r>
      <w:r w:rsidR="00285CFF" w:rsidRPr="00285CFF">
        <w:rPr>
          <w:rFonts w:ascii="Courier" w:hAnsi="Courier"/>
          <w:highlight w:val="lightGray"/>
        </w:rPr>
        <w:t>{location id}</w:t>
      </w:r>
      <w:r w:rsidR="00285CFF">
        <w:rPr>
          <w:rFonts w:ascii="Courier" w:hAnsi="Courier"/>
        </w:rPr>
        <w:t>.</w:t>
      </w:r>
    </w:p>
    <w:p w14:paraId="673EE521" w14:textId="4627899E" w:rsidR="00762E0A" w:rsidRPr="00762E0A" w:rsidRDefault="00762E0A" w:rsidP="00762E0A">
      <w:pPr>
        <w:ind w:left="720" w:hanging="360"/>
        <w:rPr>
          <w:rFonts w:ascii="Courier" w:hAnsi="Courier"/>
        </w:rPr>
      </w:pPr>
      <w:r w:rsidRPr="00762E0A">
        <w:rPr>
          <w:rFonts w:ascii="Courier" w:hAnsi="Courier"/>
        </w:rPr>
        <w:t>}</w:t>
      </w:r>
    </w:p>
    <w:p w14:paraId="73E3ECE3" w14:textId="77777777" w:rsidR="00762E0A" w:rsidRDefault="00762E0A" w:rsidP="001D51E2">
      <w:pPr>
        <w:ind w:left="720" w:hanging="360"/>
      </w:pPr>
    </w:p>
    <w:p w14:paraId="584C1ED1" w14:textId="77777777" w:rsidR="001D51E2" w:rsidRPr="001216A3" w:rsidRDefault="001D51E2" w:rsidP="001D51E2">
      <w:pPr>
        <w:ind w:left="720" w:hanging="360"/>
      </w:pPr>
      <w:r w:rsidRPr="001216A3">
        <w:t>CQ</w:t>
      </w:r>
      <w:r>
        <w:t>4</w:t>
      </w:r>
      <w:r w:rsidRPr="001216A3">
        <w:t xml:space="preserve">-3: What </w:t>
      </w:r>
      <w:r>
        <w:t>are the averages of</w:t>
      </w:r>
      <w:r w:rsidRPr="001216A3">
        <w:t xml:space="preserve"> the TTI_Max value</w:t>
      </w:r>
      <w:r>
        <w:t>s that have been observed</w:t>
      </w:r>
      <w:r w:rsidRPr="001216A3">
        <w:t xml:space="preserve"> at some location, </w:t>
      </w:r>
      <w:r>
        <w:t>over</w:t>
      </w:r>
      <w:r w:rsidRPr="001216A3">
        <w:t xml:space="preserve"> some </w:t>
      </w:r>
      <w:r>
        <w:t>period of time</w:t>
      </w:r>
      <w:r w:rsidRPr="001216A3">
        <w:t>?</w:t>
      </w:r>
    </w:p>
    <w:p w14:paraId="4E3A67C3" w14:textId="77777777" w:rsidR="00AA76F2" w:rsidRPr="00762E0A" w:rsidRDefault="00AA76F2" w:rsidP="00AA76F2">
      <w:pPr>
        <w:ind w:left="720" w:hanging="360"/>
        <w:rPr>
          <w:rFonts w:ascii="Courier" w:hAnsi="Courier"/>
        </w:rPr>
      </w:pPr>
      <w:r w:rsidRPr="00762E0A">
        <w:rPr>
          <w:rFonts w:ascii="Courier" w:hAnsi="Courier"/>
        </w:rPr>
        <w:t>SELECT DISTINCT ?x ?dt1 ?dt2</w:t>
      </w:r>
    </w:p>
    <w:p w14:paraId="31AB852C" w14:textId="77777777" w:rsidR="00AA76F2" w:rsidRPr="00762E0A" w:rsidRDefault="00AA76F2" w:rsidP="00AA76F2">
      <w:pPr>
        <w:ind w:left="720" w:hanging="360"/>
        <w:rPr>
          <w:rFonts w:ascii="Courier" w:hAnsi="Courier"/>
        </w:rPr>
      </w:pPr>
      <w:r w:rsidRPr="00762E0A">
        <w:rPr>
          <w:rFonts w:ascii="Courier" w:hAnsi="Courier"/>
        </w:rPr>
        <w:t>WHERE {</w:t>
      </w:r>
    </w:p>
    <w:p w14:paraId="1C20C0F4" w14:textId="2B6C298B" w:rsidR="00AA76F2" w:rsidRPr="00762E0A" w:rsidRDefault="00AA76F2" w:rsidP="00AA76F2">
      <w:pPr>
        <w:ind w:left="720" w:hanging="360"/>
        <w:rPr>
          <w:rFonts w:ascii="Courier" w:hAnsi="Courier"/>
        </w:rPr>
      </w:pPr>
      <w:r w:rsidRPr="00762E0A">
        <w:rPr>
          <w:rFonts w:ascii="Courier" w:hAnsi="Courier"/>
        </w:rPr>
        <w:t xml:space="preserve">?y a </w:t>
      </w:r>
      <w:r w:rsidR="00F2323D">
        <w:rPr>
          <w:rFonts w:ascii="Courier" w:hAnsi="Courier"/>
        </w:rPr>
        <w:t>transport:</w:t>
      </w:r>
      <w:r w:rsidRPr="00762E0A">
        <w:rPr>
          <w:rFonts w:ascii="Courier" w:hAnsi="Courier"/>
        </w:rPr>
        <w:t>MeanTTI_Max.</w:t>
      </w:r>
    </w:p>
    <w:p w14:paraId="2F970D8F" w14:textId="4B3B8EB4"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aggregateOf ?y_2.</w:t>
      </w:r>
    </w:p>
    <w:p w14:paraId="207B0CA8" w14:textId="3DB98239" w:rsidR="00AA76F2" w:rsidRPr="00762E0A" w:rsidRDefault="00AA76F2" w:rsidP="00AA76F2">
      <w:pPr>
        <w:ind w:left="720" w:hanging="360"/>
        <w:rPr>
          <w:rFonts w:ascii="Courier" w:hAnsi="Courier"/>
        </w:rPr>
      </w:pPr>
      <w:r w:rsidRPr="00762E0A">
        <w:rPr>
          <w:rFonts w:ascii="Courier" w:hAnsi="Courier"/>
        </w:rPr>
        <w:t xml:space="preserve">?y_2 </w:t>
      </w:r>
      <w:r w:rsidR="00F2323D">
        <w:rPr>
          <w:rFonts w:ascii="Courier" w:hAnsi="Courier"/>
        </w:rPr>
        <w:t>om:a</w:t>
      </w:r>
      <w:r w:rsidRPr="00762E0A">
        <w:rPr>
          <w:rFonts w:ascii="Courier" w:hAnsi="Courier"/>
        </w:rPr>
        <w:t xml:space="preserve">ggregateOver </w:t>
      </w:r>
      <w:r w:rsidR="00F2323D" w:rsidRPr="00285CFF">
        <w:rPr>
          <w:rFonts w:ascii="Courier" w:hAnsi="Courier"/>
          <w:highlight w:val="lightGray"/>
        </w:rPr>
        <w:t>{location id}</w:t>
      </w:r>
      <w:r w:rsidR="00F2323D">
        <w:rPr>
          <w:rFonts w:ascii="Courier" w:hAnsi="Courier"/>
        </w:rPr>
        <w:t>.</w:t>
      </w:r>
      <w:r w:rsidRPr="00762E0A">
        <w:rPr>
          <w:rFonts w:ascii="Courier" w:hAnsi="Courier"/>
        </w:rPr>
        <w:t xml:space="preserve">  </w:t>
      </w:r>
    </w:p>
    <w:p w14:paraId="2BA139BC" w14:textId="17D0E982"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hasValue ?measure.</w:t>
      </w:r>
    </w:p>
    <w:p w14:paraId="6330BDAE" w14:textId="477FFF13" w:rsidR="00AA76F2" w:rsidRPr="00762E0A" w:rsidRDefault="00AA76F2" w:rsidP="00AA76F2">
      <w:pPr>
        <w:ind w:left="720" w:hanging="360"/>
        <w:rPr>
          <w:rFonts w:ascii="Courier" w:hAnsi="Courier"/>
        </w:rPr>
      </w:pPr>
      <w:r w:rsidRPr="00762E0A">
        <w:rPr>
          <w:rFonts w:ascii="Courier" w:hAnsi="Courier"/>
        </w:rPr>
        <w:t xml:space="preserve">?measure </w:t>
      </w:r>
      <w:r w:rsidR="00F2323D">
        <w:rPr>
          <w:rFonts w:ascii="Courier" w:hAnsi="Courier"/>
        </w:rPr>
        <w:t>om:</w:t>
      </w:r>
      <w:r w:rsidRPr="00762E0A">
        <w:rPr>
          <w:rFonts w:ascii="Courier" w:hAnsi="Courier"/>
        </w:rPr>
        <w:t>numerical_value ?x.</w:t>
      </w:r>
    </w:p>
    <w:p w14:paraId="5FE9BAFD" w14:textId="38949F93"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aggregateOver ?t_interval.</w:t>
      </w:r>
    </w:p>
    <w:p w14:paraId="24B762A4" w14:textId="1B568D6C" w:rsidR="00AA76F2" w:rsidRPr="00762E0A" w:rsidRDefault="00AA76F2" w:rsidP="00AA76F2">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hasBeginning ?t1.</w:t>
      </w:r>
    </w:p>
    <w:p w14:paraId="2A4FE22E" w14:textId="77777777" w:rsidR="00AA76F2" w:rsidRPr="00762E0A" w:rsidRDefault="00AA76F2" w:rsidP="00AA76F2">
      <w:pPr>
        <w:ind w:left="720" w:hanging="360"/>
        <w:rPr>
          <w:rFonts w:ascii="Courier" w:hAnsi="Courier"/>
        </w:rPr>
      </w:pPr>
      <w:r w:rsidRPr="00762E0A">
        <w:rPr>
          <w:rFonts w:ascii="Courier" w:hAnsi="Courier"/>
        </w:rPr>
        <w:t>?t1 time:inXSDDateTime ?dt1.</w:t>
      </w:r>
    </w:p>
    <w:p w14:paraId="55A4C5D1" w14:textId="761075E2" w:rsidR="00AA76F2" w:rsidRPr="00762E0A" w:rsidRDefault="00AA76F2" w:rsidP="00AA76F2">
      <w:pPr>
        <w:ind w:left="720" w:hanging="360"/>
        <w:rPr>
          <w:rFonts w:ascii="Courier" w:hAnsi="Courier"/>
        </w:rPr>
      </w:pPr>
      <w:r w:rsidRPr="00762E0A">
        <w:rPr>
          <w:rFonts w:ascii="Courier" w:hAnsi="Courier"/>
        </w:rPr>
        <w:lastRenderedPageBreak/>
        <w:t xml:space="preserve">?t_interval </w:t>
      </w:r>
      <w:r w:rsidR="00F2323D">
        <w:rPr>
          <w:rFonts w:ascii="Courier" w:hAnsi="Courier"/>
        </w:rPr>
        <w:t>time:</w:t>
      </w:r>
      <w:r w:rsidRPr="00762E0A">
        <w:rPr>
          <w:rFonts w:ascii="Courier" w:hAnsi="Courier"/>
        </w:rPr>
        <w:t>hasEnd ?t2.</w:t>
      </w:r>
    </w:p>
    <w:p w14:paraId="699243EA" w14:textId="390C60A1" w:rsidR="00AA76F2" w:rsidRPr="00762E0A" w:rsidRDefault="00AA76F2" w:rsidP="004E359B">
      <w:pPr>
        <w:ind w:left="720" w:hanging="360"/>
        <w:rPr>
          <w:rFonts w:ascii="Courier" w:hAnsi="Courier"/>
        </w:rPr>
      </w:pPr>
      <w:r w:rsidRPr="00762E0A">
        <w:rPr>
          <w:rFonts w:ascii="Courier" w:hAnsi="Courier"/>
        </w:rPr>
        <w:t>?t2 time:inXSDDateTime ?dt2.</w:t>
      </w:r>
    </w:p>
    <w:p w14:paraId="2B444BAA" w14:textId="7E7F840F" w:rsidR="00AA76F2" w:rsidRPr="00762E0A" w:rsidRDefault="00AA76F2" w:rsidP="00AA76F2">
      <w:pPr>
        <w:ind w:left="720" w:hanging="360"/>
        <w:rPr>
          <w:rFonts w:ascii="Courier" w:hAnsi="Courier"/>
        </w:rPr>
      </w:pPr>
      <w:r w:rsidRPr="00762E0A">
        <w:rPr>
          <w:rFonts w:ascii="Courier" w:hAnsi="Courier"/>
        </w:rPr>
        <w:t xml:space="preserve">FILTER(?dt1 &lt;= </w:t>
      </w:r>
      <w:r w:rsidR="00F2323D" w:rsidRPr="001D51E2">
        <w:rPr>
          <w:rFonts w:ascii="Courier" w:hAnsi="Courier"/>
          <w:highlight w:val="lightGray"/>
        </w:rPr>
        <w:t>{time}</w:t>
      </w:r>
      <w:r w:rsidRPr="00762E0A">
        <w:rPr>
          <w:rFonts w:ascii="Courier" w:hAnsi="Courier"/>
        </w:rPr>
        <w:t xml:space="preserve">^^xsd:dateTime &amp;&amp; ?dt2 &gt;= </w:t>
      </w:r>
      <w:r w:rsidR="00F2323D" w:rsidRPr="001D51E2">
        <w:rPr>
          <w:rFonts w:ascii="Courier" w:hAnsi="Courier"/>
          <w:highlight w:val="lightGray"/>
        </w:rPr>
        <w:t>{time}</w:t>
      </w:r>
      <w:r w:rsidRPr="00762E0A">
        <w:rPr>
          <w:rFonts w:ascii="Courier" w:hAnsi="Courier"/>
        </w:rPr>
        <w:t>^</w:t>
      </w:r>
      <w:r w:rsidR="00F2323D">
        <w:rPr>
          <w:rFonts w:ascii="Courier" w:hAnsi="Courier"/>
        </w:rPr>
        <w:t>^</w:t>
      </w:r>
      <w:r w:rsidRPr="00762E0A">
        <w:rPr>
          <w:rFonts w:ascii="Courier" w:hAnsi="Courier"/>
        </w:rPr>
        <w:t>xsd:dateTime)</w:t>
      </w:r>
    </w:p>
    <w:p w14:paraId="7617828F" w14:textId="77777777" w:rsidR="00AA76F2" w:rsidRPr="00762E0A" w:rsidRDefault="00AA76F2" w:rsidP="00AA76F2">
      <w:pPr>
        <w:ind w:left="720" w:hanging="360"/>
        <w:rPr>
          <w:rFonts w:ascii="Courier" w:hAnsi="Courier"/>
        </w:rPr>
      </w:pPr>
      <w:r w:rsidRPr="00762E0A">
        <w:rPr>
          <w:rFonts w:ascii="Courier" w:hAnsi="Courier"/>
        </w:rPr>
        <w:t>}</w:t>
      </w:r>
    </w:p>
    <w:p w14:paraId="41D276D8" w14:textId="77777777" w:rsidR="006C7A40" w:rsidRDefault="006C7A40" w:rsidP="006C7A40">
      <w:pPr>
        <w:rPr>
          <w:lang w:val="en-US" w:bidi="en-US"/>
        </w:rPr>
      </w:pPr>
    </w:p>
    <w:p w14:paraId="44FD3C91" w14:textId="0D08B903" w:rsidR="006C7A40" w:rsidRDefault="006C7A40" w:rsidP="006C7A40">
      <w:pPr>
        <w:pStyle w:val="Heading3"/>
      </w:pPr>
      <w:bookmarkStart w:id="165" w:name="_Toc41911403"/>
      <w:r>
        <w:t xml:space="preserve">CQs for </w:t>
      </w:r>
      <w:r w:rsidR="00FE1FC4">
        <w:t>ArcGIS Query Support</w:t>
      </w:r>
      <w:bookmarkEnd w:id="165"/>
    </w:p>
    <w:p w14:paraId="10611A6A" w14:textId="77777777" w:rsidR="00CD6741" w:rsidRDefault="00CD6741" w:rsidP="00CD6741">
      <w:pPr>
        <w:ind w:firstLine="432"/>
        <w:rPr>
          <w:lang w:val="en-US" w:bidi="en-US"/>
        </w:rPr>
      </w:pPr>
      <w:r>
        <w:rPr>
          <w:lang w:val="en-US" w:bidi="en-US"/>
        </w:rPr>
        <w:t>CQ5-1: What neighbourhood(s) does a particular route go through?</w:t>
      </w:r>
    </w:p>
    <w:p w14:paraId="783F0522" w14:textId="77777777" w:rsidR="00CD6741" w:rsidRDefault="00CD6741" w:rsidP="00CD6741">
      <w:pPr>
        <w:ind w:firstLine="432"/>
        <w:rPr>
          <w:lang w:val="en-US" w:bidi="en-US"/>
        </w:rPr>
      </w:pPr>
      <w:r>
        <w:rPr>
          <w:lang w:val="en-US" w:bidi="en-US"/>
        </w:rPr>
        <w:t>CQ5-2: What types of land use does a particular route go through?</w:t>
      </w:r>
    </w:p>
    <w:p w14:paraId="24B4E523" w14:textId="77777777" w:rsidR="00CD6741" w:rsidRDefault="00CD6741" w:rsidP="00CD6741">
      <w:pPr>
        <w:ind w:firstLine="432"/>
        <w:rPr>
          <w:lang w:val="en-US" w:bidi="en-US"/>
        </w:rPr>
      </w:pPr>
      <w:r>
        <w:rPr>
          <w:lang w:val="en-US" w:bidi="en-US"/>
        </w:rPr>
        <w:t>CQ5-3: What types of land cover does a particular route go through?</w:t>
      </w:r>
    </w:p>
    <w:p w14:paraId="4AC725E3" w14:textId="77777777" w:rsidR="00CD6741" w:rsidRDefault="00CD6741" w:rsidP="00CD6741">
      <w:pPr>
        <w:ind w:firstLine="432"/>
        <w:rPr>
          <w:lang w:val="en-US" w:bidi="en-US"/>
        </w:rPr>
      </w:pPr>
      <w:r>
        <w:rPr>
          <w:lang w:val="en-US" w:bidi="en-US"/>
        </w:rPr>
        <w:t>CQ5-4: What points of interest does a particular route pass by?</w:t>
      </w:r>
    </w:p>
    <w:p w14:paraId="55055BD1" w14:textId="77777777" w:rsidR="00CD6741" w:rsidRDefault="00CD6741" w:rsidP="00CD6741">
      <w:pPr>
        <w:ind w:firstLine="432"/>
        <w:rPr>
          <w:lang w:val="en-US" w:bidi="en-US"/>
        </w:rPr>
      </w:pPr>
      <w:r>
        <w:rPr>
          <w:lang w:val="en-US" w:bidi="en-US"/>
        </w:rPr>
        <w:t>CQ5-5: What types of road does a particular route travel on?</w:t>
      </w:r>
    </w:p>
    <w:p w14:paraId="49A03F69" w14:textId="77777777" w:rsidR="00CD6741" w:rsidRDefault="00CD6741" w:rsidP="00CD6741">
      <w:pPr>
        <w:ind w:firstLine="432"/>
        <w:rPr>
          <w:lang w:val="en-US" w:bidi="en-US"/>
        </w:rPr>
      </w:pPr>
      <w:r>
        <w:rPr>
          <w:lang w:val="en-US" w:bidi="en-US"/>
        </w:rPr>
        <w:t>CQ5-6: What (if any) parts of a route travel on a road segment that is above grade?</w:t>
      </w:r>
    </w:p>
    <w:p w14:paraId="23AD7ADC" w14:textId="77777777" w:rsidR="00CD6741" w:rsidRPr="00852D36" w:rsidRDefault="00CD6741" w:rsidP="00CD6741">
      <w:pPr>
        <w:ind w:firstLine="432"/>
        <w:rPr>
          <w:lang w:val="en-US" w:bidi="en-US"/>
        </w:rPr>
      </w:pPr>
      <w:r>
        <w:rPr>
          <w:lang w:val="en-US" w:bidi="en-US"/>
        </w:rPr>
        <w:t>CQ5-7: What (if any) parts of a route travel on a road segment that is below grade?</w:t>
      </w:r>
    </w:p>
    <w:p w14:paraId="12499C85" w14:textId="77777777" w:rsidR="0003795F" w:rsidRDefault="0003795F" w:rsidP="00EF74D8"/>
    <w:p w14:paraId="585F1AD1" w14:textId="343E76D6" w:rsidR="00044769" w:rsidRDefault="00044769" w:rsidP="006009F8">
      <w:pPr>
        <w:pStyle w:val="Heading1"/>
        <w:spacing w:line="276" w:lineRule="auto"/>
      </w:pPr>
      <w:bookmarkStart w:id="166" w:name="_Ref20730202"/>
      <w:bookmarkStart w:id="167" w:name="_Toc41911404"/>
      <w:r>
        <w:t>Application</w:t>
      </w:r>
      <w:bookmarkEnd w:id="156"/>
      <w:bookmarkEnd w:id="166"/>
      <w:bookmarkEnd w:id="167"/>
    </w:p>
    <w:p w14:paraId="5568279E" w14:textId="4FC04C6E" w:rsidR="001731A0" w:rsidRDefault="001731A0" w:rsidP="001731A0">
      <w:pPr>
        <w:rPr>
          <w:highlight w:val="yellow"/>
        </w:rPr>
      </w:pPr>
      <w:r>
        <w:t>Application of the ontolog</w:t>
      </w:r>
      <w:r w:rsidR="00613F6A">
        <w:t>y</w:t>
      </w:r>
      <w:r>
        <w:t xml:space="preserve"> serves to ground </w:t>
      </w:r>
      <w:r w:rsidR="00613F6A">
        <w:t>its</w:t>
      </w:r>
      <w:r>
        <w:t xml:space="preserve"> evaluation</w:t>
      </w:r>
      <w:r w:rsidR="0035479B">
        <w:t xml:space="preserve"> by</w:t>
      </w:r>
      <w:r>
        <w:t xml:space="preserve"> demonstrat</w:t>
      </w:r>
      <w:r w:rsidR="0035479B">
        <w:t>ing</w:t>
      </w:r>
      <w:r>
        <w:t xml:space="preserve"> how </w:t>
      </w:r>
      <w:r w:rsidR="00613F6A">
        <w:t>it</w:t>
      </w:r>
      <w:r w:rsidR="0035479B">
        <w:t xml:space="preserve"> </w:t>
      </w:r>
      <w:r>
        <w:t xml:space="preserve">may be used </w:t>
      </w:r>
      <w:r w:rsidR="00613F6A">
        <w:t xml:space="preserve">in practice -- in particular, how its capacity to represent the domain may be used </w:t>
      </w:r>
      <w:r>
        <w:t>to address some motivating scenario</w:t>
      </w:r>
      <w:r w:rsidR="0035479B">
        <w:t>s</w:t>
      </w:r>
      <w:r>
        <w:t xml:space="preserve">. </w:t>
      </w:r>
      <w:r w:rsidR="0035479B">
        <w:t xml:space="preserve">Applying the ontology for a </w:t>
      </w:r>
      <w:r>
        <w:t>demonstrate</w:t>
      </w:r>
      <w:r w:rsidR="0035479B">
        <w:t>s</w:t>
      </w:r>
      <w:r>
        <w:t xml:space="preserve"> how the ontology can be used to represent the data of interest and produce </w:t>
      </w:r>
      <w:r w:rsidR="00613F6A">
        <w:t>answers</w:t>
      </w:r>
      <w:r>
        <w:t xml:space="preserve"> for the competency questions. </w:t>
      </w:r>
      <w:r w:rsidR="0035479B">
        <w:t>It</w:t>
      </w:r>
      <w:r w:rsidRPr="0035479B">
        <w:t xml:space="preserve"> also provides insight into the required architectures </w:t>
      </w:r>
      <w:r w:rsidR="00613F6A">
        <w:t>for</w:t>
      </w:r>
      <w:r w:rsidRPr="0035479B">
        <w:t xml:space="preserve"> ontology-based solutions </w:t>
      </w:r>
      <w:r w:rsidR="00613F6A">
        <w:t>to</w:t>
      </w:r>
      <w:r w:rsidRPr="0035479B">
        <w:t xml:space="preserve"> the motivating scenarios.</w:t>
      </w:r>
    </w:p>
    <w:p w14:paraId="68806C06" w14:textId="1F4106B5" w:rsidR="00311313" w:rsidRDefault="00796315" w:rsidP="0035479B">
      <w:pPr>
        <w:rPr>
          <w:lang w:val="en-US" w:bidi="en-US"/>
        </w:rPr>
      </w:pPr>
      <w:r>
        <w:rPr>
          <w:lang w:val="en-US" w:bidi="en-US"/>
        </w:rPr>
        <w:t>Application</w:t>
      </w:r>
      <w:r w:rsidR="0035479B">
        <w:rPr>
          <w:lang w:val="en-US" w:bidi="en-US"/>
        </w:rPr>
        <w:t>s</w:t>
      </w:r>
      <w:r>
        <w:rPr>
          <w:lang w:val="en-US" w:bidi="en-US"/>
        </w:rPr>
        <w:t xml:space="preserve"> of the iCity ontology </w:t>
      </w:r>
      <w:r w:rsidR="0035479B">
        <w:rPr>
          <w:lang w:val="en-US" w:bidi="en-US"/>
        </w:rPr>
        <w:t xml:space="preserve">were </w:t>
      </w:r>
      <w:r>
        <w:rPr>
          <w:lang w:val="en-US" w:bidi="en-US"/>
        </w:rPr>
        <w:t xml:space="preserve">explored </w:t>
      </w:r>
      <w:r w:rsidR="00A32A45">
        <w:rPr>
          <w:lang w:val="en-US" w:bidi="en-US"/>
        </w:rPr>
        <w:t>as case studies</w:t>
      </w:r>
      <w:r w:rsidR="00A178EE">
        <w:rPr>
          <w:lang w:val="en-US" w:bidi="en-US"/>
        </w:rPr>
        <w:t xml:space="preserve"> derived from </w:t>
      </w:r>
      <w:r w:rsidR="00CB3CB7">
        <w:rPr>
          <w:lang w:val="en-US" w:bidi="en-US"/>
        </w:rPr>
        <w:t>the motivating scenarios identified</w:t>
      </w:r>
      <w:r>
        <w:rPr>
          <w:lang w:val="en-US" w:bidi="en-US"/>
        </w:rPr>
        <w:t xml:space="preserve"> during the iCity-ORF project</w:t>
      </w:r>
      <w:r w:rsidR="00CB3CB7">
        <w:rPr>
          <w:lang w:val="en-US" w:bidi="en-US"/>
        </w:rPr>
        <w:t xml:space="preserve">. </w:t>
      </w:r>
      <w:r w:rsidR="00311313">
        <w:rPr>
          <w:lang w:val="en-US" w:bidi="en-US"/>
        </w:rPr>
        <w:t xml:space="preserve">These </w:t>
      </w:r>
      <w:r w:rsidR="00A32A45">
        <w:rPr>
          <w:lang w:val="en-US" w:bidi="en-US"/>
        </w:rPr>
        <w:t xml:space="preserve">case studies </w:t>
      </w:r>
      <w:r w:rsidR="00311313">
        <w:rPr>
          <w:lang w:val="en-US" w:bidi="en-US"/>
        </w:rPr>
        <w:t>represent a small subset of possible applications of ontologies for urban informatics. Beyond serving as concrete examples for how the ontology may be used, these projects serve to demonstrate the sufficiency of the ontology to integrate, capture, and retrieve</w:t>
      </w:r>
      <w:r w:rsidR="00CB3CB7">
        <w:rPr>
          <w:lang w:val="en-US" w:bidi="en-US"/>
        </w:rPr>
        <w:t xml:space="preserve"> the</w:t>
      </w:r>
      <w:r w:rsidR="00311313">
        <w:rPr>
          <w:lang w:val="en-US" w:bidi="en-US"/>
        </w:rPr>
        <w:t xml:space="preserve"> data of interest.</w:t>
      </w:r>
    </w:p>
    <w:p w14:paraId="0E30B342" w14:textId="3E9177AA" w:rsidR="00311313" w:rsidRPr="002E4715" w:rsidRDefault="00311313" w:rsidP="000D4063">
      <w:pPr>
        <w:rPr>
          <w:lang w:val="en-US" w:bidi="en-US"/>
        </w:rPr>
      </w:pPr>
      <w:r>
        <w:rPr>
          <w:lang w:val="en-US" w:bidi="en-US"/>
        </w:rPr>
        <w:lastRenderedPageBreak/>
        <w:t xml:space="preserve">In the sections below, we provide an overview of each of the </w:t>
      </w:r>
      <w:r w:rsidR="00A32A45">
        <w:rPr>
          <w:lang w:val="en-US" w:bidi="en-US"/>
        </w:rPr>
        <w:t>case study applications of</w:t>
      </w:r>
      <w:r>
        <w:rPr>
          <w:lang w:val="en-US" w:bidi="en-US"/>
        </w:rPr>
        <w:t xml:space="preserve"> the iCity Ontology. Mappings from the data sources into the ontology are described in detail in the appendices, and the </w:t>
      </w:r>
      <w:r w:rsidR="006E4AF6">
        <w:rPr>
          <w:lang w:val="en-US" w:bidi="en-US"/>
        </w:rPr>
        <w:t>R2RML files are available in the project’s GitHub repository.</w:t>
      </w:r>
    </w:p>
    <w:p w14:paraId="5FFE1867" w14:textId="77777777" w:rsidR="000D4063" w:rsidRPr="00270A44" w:rsidRDefault="000D4063" w:rsidP="006009F8">
      <w:pPr>
        <w:spacing w:line="276" w:lineRule="auto"/>
        <w:rPr>
          <w:strike/>
          <w:lang w:val="en-US" w:bidi="en-US"/>
        </w:rPr>
      </w:pPr>
    </w:p>
    <w:p w14:paraId="5C23C0DD" w14:textId="67A8022C" w:rsidR="00270A44" w:rsidRDefault="00270A44" w:rsidP="00270A44">
      <w:pPr>
        <w:pStyle w:val="Heading2"/>
      </w:pPr>
      <w:bookmarkStart w:id="168" w:name="_Toc41911405"/>
      <w:r>
        <w:t>Exploration of Travel Model Data</w:t>
      </w:r>
      <w:bookmarkEnd w:id="168"/>
    </w:p>
    <w:p w14:paraId="35432770" w14:textId="24754C43" w:rsidR="00613F6A" w:rsidRPr="00613F6A" w:rsidRDefault="00345CD2" w:rsidP="00613F6A">
      <w:pPr>
        <w:rPr>
          <w:lang w:val="en-US" w:bidi="en-US"/>
        </w:rPr>
      </w:pPr>
      <w:r>
        <w:rPr>
          <w:lang w:val="en-US" w:bidi="en-US"/>
        </w:rPr>
        <w:t xml:space="preserve">Based on the motivating scenario described in Section </w:t>
      </w:r>
      <w:r>
        <w:rPr>
          <w:lang w:val="en-US" w:bidi="en-US"/>
        </w:rPr>
        <w:fldChar w:fldCharType="begin"/>
      </w:r>
      <w:r>
        <w:rPr>
          <w:lang w:val="en-US" w:bidi="en-US"/>
        </w:rPr>
        <w:instrText xml:space="preserve"> REF _Ref31179364 \r \h </w:instrText>
      </w:r>
      <w:r>
        <w:rPr>
          <w:lang w:val="en-US" w:bidi="en-US"/>
        </w:rPr>
      </w:r>
      <w:r>
        <w:rPr>
          <w:lang w:val="en-US" w:bidi="en-US"/>
        </w:rPr>
        <w:fldChar w:fldCharType="separate"/>
      </w:r>
      <w:r w:rsidR="005A6FB2">
        <w:rPr>
          <w:lang w:val="en-US" w:bidi="en-US"/>
        </w:rPr>
        <w:t>5.2</w:t>
      </w:r>
      <w:r>
        <w:rPr>
          <w:lang w:val="en-US" w:bidi="en-US"/>
        </w:rPr>
        <w:fldChar w:fldCharType="end"/>
      </w:r>
      <w:r>
        <w:rPr>
          <w:lang w:val="en-US" w:bidi="en-US"/>
        </w:rPr>
        <w:t xml:space="preserve">, one possible application for the ontology would be to support the exploration of simulation results. In this case study, we focus on data generated by the TASHA travel model. We leverage the ontology as a means of understanding and exploring its output. </w:t>
      </w:r>
    </w:p>
    <w:p w14:paraId="655A41E0" w14:textId="1E80B16C" w:rsidR="00110A4D" w:rsidRDefault="00A5276C" w:rsidP="0071145B">
      <w:r>
        <w:rPr>
          <w:lang w:val="en-US" w:bidi="en-US"/>
        </w:rPr>
        <w:t>Rather than simply provide access to a SPARQL endpoint to evaluate the CQs of interest, in this application a data access tool, the Linked Data Reactor</w:t>
      </w:r>
      <w:r w:rsidR="00020C6E">
        <w:rPr>
          <w:rStyle w:val="FootnoteReference"/>
          <w:lang w:val="en-US" w:bidi="en-US"/>
        </w:rPr>
        <w:footnoteReference w:id="21"/>
      </w:r>
      <w:r w:rsidR="007B4B5D">
        <w:rPr>
          <w:lang w:val="en-US" w:bidi="en-US"/>
        </w:rPr>
        <w:t xml:space="preserve"> (LD-R)</w:t>
      </w:r>
      <w:r>
        <w:rPr>
          <w:lang w:val="en-US" w:bidi="en-US"/>
        </w:rPr>
        <w:t>, was i</w:t>
      </w:r>
      <w:r w:rsidR="00DE663F">
        <w:rPr>
          <w:lang w:val="en-US" w:bidi="en-US"/>
        </w:rPr>
        <w:t xml:space="preserve">mplemented as an additional </w:t>
      </w:r>
      <w:r>
        <w:rPr>
          <w:lang w:val="en-US" w:bidi="en-US"/>
        </w:rPr>
        <w:t xml:space="preserve">layer to support easy exploration of the model output. </w:t>
      </w:r>
      <w:r w:rsidR="0071145B">
        <w:rPr>
          <w:lang w:val="en-US" w:bidi="en-US"/>
        </w:rPr>
        <w:t xml:space="preserve">The resulting architecture is depicted in </w:t>
      </w:r>
      <w:r w:rsidR="0071145B">
        <w:rPr>
          <w:lang w:val="en-US" w:bidi="en-US"/>
        </w:rPr>
        <w:fldChar w:fldCharType="begin"/>
      </w:r>
      <w:r w:rsidR="0071145B">
        <w:rPr>
          <w:lang w:val="en-US" w:bidi="en-US"/>
        </w:rPr>
        <w:instrText xml:space="preserve"> REF _Ref23927063 \h </w:instrText>
      </w:r>
      <w:r w:rsidR="0071145B">
        <w:rPr>
          <w:lang w:val="en-US" w:bidi="en-US"/>
        </w:rPr>
      </w:r>
      <w:r w:rsidR="0071145B">
        <w:rPr>
          <w:lang w:val="en-US" w:bidi="en-US"/>
        </w:rPr>
        <w:fldChar w:fldCharType="separate"/>
      </w:r>
      <w:r w:rsidR="005A6FB2">
        <w:t xml:space="preserve">Figure </w:t>
      </w:r>
      <w:r w:rsidR="005A6FB2">
        <w:rPr>
          <w:noProof/>
        </w:rPr>
        <w:t>18</w:t>
      </w:r>
      <w:r w:rsidR="0071145B">
        <w:rPr>
          <w:lang w:val="en-US" w:bidi="en-US"/>
        </w:rPr>
        <w:fldChar w:fldCharType="end"/>
      </w:r>
      <w:r w:rsidR="0071145B">
        <w:rPr>
          <w:lang w:val="en-US" w:bidi="en-US"/>
        </w:rPr>
        <w:t xml:space="preserve">. </w:t>
      </w:r>
      <w:r w:rsidR="007B4B5D">
        <w:t>The LD-R tool provides a layer between the user and the triple store; rather than design and implement queries directly, a user is able to explore the data by browsing through a pre-designed selection of “facets”.</w:t>
      </w:r>
      <w:r w:rsidR="0071145B">
        <w:t xml:space="preserve"> A screens</w:t>
      </w:r>
      <w:r w:rsidR="00E640E5">
        <w:t xml:space="preserve">hot of the implementation in </w:t>
      </w:r>
      <w:r w:rsidR="00E640E5">
        <w:fldChar w:fldCharType="begin"/>
      </w:r>
      <w:r w:rsidR="00E640E5">
        <w:instrText xml:space="preserve"> REF _Ref23932608 \h </w:instrText>
      </w:r>
      <w:r w:rsidR="00E640E5">
        <w:fldChar w:fldCharType="separate"/>
      </w:r>
      <w:r w:rsidR="005A6FB2">
        <w:t xml:space="preserve">Figure </w:t>
      </w:r>
      <w:r w:rsidR="005A6FB2">
        <w:rPr>
          <w:noProof/>
        </w:rPr>
        <w:t>17</w:t>
      </w:r>
      <w:r w:rsidR="00E640E5">
        <w:fldChar w:fldCharType="end"/>
      </w:r>
      <w:r w:rsidR="0071145B">
        <w:t xml:space="preserve"> illustrates some of the configured facets and the display that results from interacting with them. The facets defined for this application are described in more detail below, and the configuration files are available in GitHub at: </w:t>
      </w:r>
      <w:hyperlink r:id="rId34" w:history="1">
        <w:r w:rsidR="002129B1" w:rsidRPr="00E66D3F">
          <w:rPr>
            <w:rStyle w:val="Hyperlink"/>
          </w:rPr>
          <w:t>https://github.com/EnterpriseIntegrationLab/icity/tree/master/applications/TASHA/configs</w:t>
        </w:r>
      </w:hyperlink>
      <w:r w:rsidR="002129B1">
        <w:t xml:space="preserve"> </w:t>
      </w:r>
      <w:r w:rsidR="0071145B">
        <w:t>.</w:t>
      </w:r>
    </w:p>
    <w:p w14:paraId="7ED8F538" w14:textId="77777777" w:rsidR="00E640E5" w:rsidRDefault="00E640E5" w:rsidP="00E640E5">
      <w:pPr>
        <w:keepNext/>
      </w:pPr>
      <w:r w:rsidRPr="00E640E5">
        <w:rPr>
          <w:noProof/>
          <w:lang w:val="en-US" w:bidi="en-US"/>
        </w:rPr>
        <w:lastRenderedPageBreak/>
        <w:drawing>
          <wp:inline distT="0" distB="0" distL="0" distR="0" wp14:anchorId="5E98B6F2" wp14:editId="6E895078">
            <wp:extent cx="5943600" cy="3074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74035"/>
                    </a:xfrm>
                    <a:prstGeom prst="rect">
                      <a:avLst/>
                    </a:prstGeom>
                  </pic:spPr>
                </pic:pic>
              </a:graphicData>
            </a:graphic>
          </wp:inline>
        </w:drawing>
      </w:r>
    </w:p>
    <w:p w14:paraId="5B889506" w14:textId="4A56FD76" w:rsidR="00E640E5" w:rsidRDefault="00E640E5" w:rsidP="00E640E5">
      <w:pPr>
        <w:pStyle w:val="Caption"/>
      </w:pPr>
      <w:bookmarkStart w:id="169" w:name="_Ref23932608"/>
      <w:r>
        <w:t xml:space="preserve">Figure </w:t>
      </w:r>
      <w:fldSimple w:instr=" SEQ Figure \* ARABIC ">
        <w:r w:rsidR="000F4793">
          <w:rPr>
            <w:noProof/>
          </w:rPr>
          <w:t>19</w:t>
        </w:r>
      </w:fldSimple>
      <w:bookmarkEnd w:id="169"/>
      <w:r>
        <w:t>: Screenshot of the LD-R interface implemented to explore the TASHA output data.</w:t>
      </w:r>
    </w:p>
    <w:p w14:paraId="0C18F3F0" w14:textId="77777777" w:rsidR="00CD0594" w:rsidRDefault="005A2984" w:rsidP="00CD0594">
      <w:pPr>
        <w:keepNext/>
      </w:pPr>
      <w:r w:rsidRPr="005A2984">
        <w:rPr>
          <w:noProof/>
          <w:lang w:val="en-US" w:bidi="en-US"/>
        </w:rPr>
        <w:drawing>
          <wp:inline distT="0" distB="0" distL="0" distR="0" wp14:anchorId="6B5235C5" wp14:editId="147EE6F7">
            <wp:extent cx="5943600" cy="2708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08910"/>
                    </a:xfrm>
                    <a:prstGeom prst="rect">
                      <a:avLst/>
                    </a:prstGeom>
                  </pic:spPr>
                </pic:pic>
              </a:graphicData>
            </a:graphic>
          </wp:inline>
        </w:drawing>
      </w:r>
    </w:p>
    <w:p w14:paraId="746E453B" w14:textId="7B4BF942" w:rsidR="00270A44" w:rsidRDefault="00CD0594" w:rsidP="00992672">
      <w:pPr>
        <w:pStyle w:val="Caption"/>
      </w:pPr>
      <w:bookmarkStart w:id="170" w:name="_Ref23927063"/>
      <w:r>
        <w:t xml:space="preserve">Figure </w:t>
      </w:r>
      <w:fldSimple w:instr=" SEQ Figure \* ARABIC ">
        <w:r w:rsidR="000F4793">
          <w:rPr>
            <w:noProof/>
          </w:rPr>
          <w:t>20</w:t>
        </w:r>
      </w:fldSimple>
      <w:bookmarkEnd w:id="170"/>
      <w:r>
        <w:t>: Architecture with LD-R supported data access.</w:t>
      </w:r>
    </w:p>
    <w:p w14:paraId="7B289DFD" w14:textId="77777777" w:rsidR="007B4B5D" w:rsidRDefault="007B4B5D" w:rsidP="007B4B5D">
      <w:pPr>
        <w:pStyle w:val="Heading3"/>
      </w:pPr>
      <w:bookmarkStart w:id="171" w:name="_Toc41911406"/>
      <w:r>
        <w:t>Summary of Facets</w:t>
      </w:r>
      <w:bookmarkEnd w:id="171"/>
    </w:p>
    <w:p w14:paraId="6041F236" w14:textId="77777777" w:rsidR="007B4B5D" w:rsidRDefault="007B4B5D" w:rsidP="007B4B5D">
      <w:r>
        <w:t xml:space="preserve">Facets of the data are displayed based on the properties of the objects in the triple store. Selecting the values displayed for a particular facet enables the user to constrain the results displayed in order to further explore other facets of the data. </w:t>
      </w:r>
    </w:p>
    <w:p w14:paraId="5CF5F2D5" w14:textId="77777777" w:rsidR="007B4B5D" w:rsidRPr="00DF2580" w:rsidRDefault="007B4B5D" w:rsidP="007B4B5D">
      <w:r>
        <w:lastRenderedPageBreak/>
        <w:t xml:space="preserve">For example, if a user selects the “Start zone ID” property then the LD-R will display a facet showing the distribution of trips starting at different zones. The user may select additional properties, </w:t>
      </w:r>
      <w:r>
        <w:rPr>
          <w:i/>
        </w:rPr>
        <w:t>or</w:t>
      </w:r>
      <w:r>
        <w:t xml:space="preserve"> they can select one or more zone ids to narrow the scope of the analysis. If Zone X is selected, then any other facets that are displayed will only display properties for trips that started at Zone X. This allows the user to explore answers to questions such as: “what is the distribution of modes for trips going from zone X to zone Y”? or “What is the most common activity at origin for trips that are taken with transit?” </w:t>
      </w:r>
    </w:p>
    <w:p w14:paraId="6271C0D3" w14:textId="77777777" w:rsidR="007B4B5D" w:rsidRDefault="007B4B5D" w:rsidP="007B4B5D">
      <w:r>
        <w:t>In order to support the sort of analysis required, it is useful to group the properties into the particular object types for which they apply; in this case, we have created “Trip-focused” and “Person-focused” categories.</w:t>
      </w:r>
    </w:p>
    <w:p w14:paraId="40FF4AA0" w14:textId="77777777" w:rsidR="007B4B5D" w:rsidRDefault="007B4B5D" w:rsidP="007B4B5D"/>
    <w:p w14:paraId="1CDEAC27" w14:textId="77777777" w:rsidR="007B4B5D" w:rsidRDefault="007B4B5D" w:rsidP="007B4B5D">
      <w:pPr>
        <w:rPr>
          <w:b/>
        </w:rPr>
      </w:pPr>
      <w:r w:rsidRPr="00C64766">
        <w:rPr>
          <w:b/>
        </w:rPr>
        <w:t>Trip-focused:</w:t>
      </w:r>
    </w:p>
    <w:p w14:paraId="257F0759" w14:textId="77777777" w:rsidR="007B4B5D" w:rsidRPr="002C4107" w:rsidRDefault="007B4B5D" w:rsidP="008C7F3C">
      <w:pPr>
        <w:pStyle w:val="ListParagraph"/>
        <w:numPr>
          <w:ilvl w:val="0"/>
          <w:numId w:val="48"/>
        </w:numPr>
      </w:pPr>
      <w:r w:rsidRPr="002C4107">
        <w:t xml:space="preserve">Start </w:t>
      </w:r>
      <w:r>
        <w:t>z</w:t>
      </w:r>
      <w:r w:rsidRPr="002C4107">
        <w:t xml:space="preserve">one </w:t>
      </w:r>
      <w:r>
        <w:t>map, E</w:t>
      </w:r>
      <w:r w:rsidRPr="002C4107">
        <w:t xml:space="preserve">nd </w:t>
      </w:r>
      <w:r>
        <w:t>z</w:t>
      </w:r>
      <w:r w:rsidRPr="002C4107">
        <w:t xml:space="preserve">one </w:t>
      </w:r>
      <w:r>
        <w:t>map: displays the start and end zone of trips on a map. Start and end zones may be selected to narrow the scope of trips of interest.</w:t>
      </w:r>
    </w:p>
    <w:p w14:paraId="15499722" w14:textId="77777777" w:rsidR="007B4B5D" w:rsidRDefault="007B4B5D" w:rsidP="008C7F3C">
      <w:pPr>
        <w:pStyle w:val="ListParagraph"/>
        <w:numPr>
          <w:ilvl w:val="0"/>
          <w:numId w:val="48"/>
        </w:numPr>
      </w:pPr>
      <w:r>
        <w:t>Start zone ID, End zone ID: display the zone IDs of the trips’ origins and destinations.</w:t>
      </w:r>
    </w:p>
    <w:p w14:paraId="4337B6DD" w14:textId="77777777" w:rsidR="007B4B5D" w:rsidRDefault="007B4B5D" w:rsidP="008C7F3C">
      <w:pPr>
        <w:pStyle w:val="ListParagraph"/>
        <w:numPr>
          <w:ilvl w:val="0"/>
          <w:numId w:val="48"/>
        </w:numPr>
      </w:pPr>
      <w:r>
        <w:t>Start time, End time: displays the start and end times of a trip, encoded in xsd:dateTimeStamp format. The times are assigned a default date of 01-01-2019.</w:t>
      </w:r>
    </w:p>
    <w:p w14:paraId="4B6F0903" w14:textId="77777777" w:rsidR="007B4B5D" w:rsidRDefault="007B4B5D" w:rsidP="008C7F3C">
      <w:pPr>
        <w:pStyle w:val="ListParagraph"/>
        <w:numPr>
          <w:ilvl w:val="0"/>
          <w:numId w:val="48"/>
        </w:numPr>
      </w:pPr>
      <w:r>
        <w:t>Trip Mode: displays the mode type used for the trip.</w:t>
      </w:r>
    </w:p>
    <w:p w14:paraId="7DB991ED" w14:textId="77777777" w:rsidR="007B4B5D" w:rsidRDefault="007B4B5D" w:rsidP="008C7F3C">
      <w:pPr>
        <w:pStyle w:val="ListParagraph"/>
        <w:numPr>
          <w:ilvl w:val="0"/>
          <w:numId w:val="48"/>
        </w:numPr>
      </w:pPr>
      <w:r>
        <w:t>Activity at origin, Activity at destination: displays the activity types performed at start and end of the trip (i.e. the activities directly preceding and following the trip).</w:t>
      </w:r>
    </w:p>
    <w:p w14:paraId="53202922" w14:textId="77777777" w:rsidR="007B4B5D" w:rsidRDefault="007B4B5D" w:rsidP="008C7F3C">
      <w:pPr>
        <w:pStyle w:val="ListParagraph"/>
        <w:numPr>
          <w:ilvl w:val="0"/>
          <w:numId w:val="48"/>
        </w:numPr>
      </w:pPr>
      <w:r>
        <w:t>Traveler Type: displays the type (class) of person who performed the trip.</w:t>
      </w:r>
    </w:p>
    <w:p w14:paraId="13D6D6E5" w14:textId="77777777" w:rsidR="007B4B5D" w:rsidRDefault="007B4B5D" w:rsidP="008C7F3C">
      <w:pPr>
        <w:pStyle w:val="ListParagraph"/>
        <w:numPr>
          <w:ilvl w:val="0"/>
          <w:numId w:val="48"/>
        </w:numPr>
      </w:pPr>
      <w:r>
        <w:t>Traveler Age: displays the age of the person who performed the trip.</w:t>
      </w:r>
    </w:p>
    <w:p w14:paraId="33FEC4FE" w14:textId="77777777" w:rsidR="007B4B5D" w:rsidRDefault="007B4B5D" w:rsidP="008C7F3C">
      <w:pPr>
        <w:pStyle w:val="ListParagraph"/>
        <w:numPr>
          <w:ilvl w:val="0"/>
          <w:numId w:val="48"/>
        </w:numPr>
      </w:pPr>
      <w:r>
        <w:t>Traveler has transit pass: a boolean value indicating whether the person who performed the trip has a transit pass.</w:t>
      </w:r>
    </w:p>
    <w:p w14:paraId="4FD807C8" w14:textId="77777777" w:rsidR="007B4B5D" w:rsidRDefault="007B4B5D" w:rsidP="008C7F3C">
      <w:pPr>
        <w:pStyle w:val="ListParagraph"/>
        <w:numPr>
          <w:ilvl w:val="0"/>
          <w:numId w:val="48"/>
        </w:numPr>
      </w:pPr>
      <w:r>
        <w:t>Traveler’s school zone: displays the zone id of the school where the person performing the trip is enrolled (if applicable).</w:t>
      </w:r>
    </w:p>
    <w:p w14:paraId="2DAF76BF" w14:textId="77777777" w:rsidR="007B4B5D" w:rsidRDefault="007B4B5D" w:rsidP="008C7F3C">
      <w:pPr>
        <w:pStyle w:val="ListParagraph"/>
        <w:numPr>
          <w:ilvl w:val="0"/>
          <w:numId w:val="48"/>
        </w:numPr>
      </w:pPr>
      <w:r>
        <w:t>Traveler’s work zone: displays the zone id of the location where the person performing the trip is employed (if applicable).</w:t>
      </w:r>
    </w:p>
    <w:p w14:paraId="3F6B573A" w14:textId="77777777" w:rsidR="007B4B5D" w:rsidRPr="002C4107" w:rsidRDefault="007B4B5D" w:rsidP="008C7F3C">
      <w:pPr>
        <w:pStyle w:val="ListParagraph"/>
        <w:numPr>
          <w:ilvl w:val="0"/>
          <w:numId w:val="48"/>
        </w:numPr>
      </w:pPr>
      <w:r>
        <w:t>Traveler’s occupation: displays the class of occupation of the traveler (if employed).</w:t>
      </w:r>
    </w:p>
    <w:p w14:paraId="13FE1DBF" w14:textId="77777777" w:rsidR="007B4B5D" w:rsidRDefault="007B4B5D" w:rsidP="007B4B5D"/>
    <w:p w14:paraId="16C7DB6A" w14:textId="77777777" w:rsidR="007B4B5D" w:rsidRPr="00C64766" w:rsidRDefault="007B4B5D" w:rsidP="007B4B5D">
      <w:pPr>
        <w:rPr>
          <w:b/>
        </w:rPr>
      </w:pPr>
      <w:r w:rsidRPr="00C64766">
        <w:rPr>
          <w:b/>
        </w:rPr>
        <w:t>Person-focused:</w:t>
      </w:r>
    </w:p>
    <w:p w14:paraId="0C393FBD" w14:textId="77777777" w:rsidR="007B4B5D" w:rsidRDefault="007B4B5D" w:rsidP="008C7F3C">
      <w:pPr>
        <w:pStyle w:val="ListParagraph"/>
        <w:numPr>
          <w:ilvl w:val="0"/>
          <w:numId w:val="49"/>
        </w:numPr>
      </w:pPr>
      <w:r>
        <w:t>Age: displays the age range of persons in the TASHA output.</w:t>
      </w:r>
    </w:p>
    <w:p w14:paraId="0B4EDB0E" w14:textId="77777777" w:rsidR="007B4B5D" w:rsidRDefault="007B4B5D" w:rsidP="008C7F3C">
      <w:pPr>
        <w:pStyle w:val="ListParagraph"/>
        <w:numPr>
          <w:ilvl w:val="0"/>
          <w:numId w:val="49"/>
        </w:numPr>
      </w:pPr>
      <w:r>
        <w:t>Transit pass: displays a Boolean value indicating the number of persons with (true) and without (false) transit passes.</w:t>
      </w:r>
    </w:p>
    <w:p w14:paraId="6B364DB3" w14:textId="77777777" w:rsidR="007B4B5D" w:rsidRDefault="007B4B5D" w:rsidP="008C7F3C">
      <w:pPr>
        <w:pStyle w:val="ListParagraph"/>
        <w:numPr>
          <w:ilvl w:val="0"/>
          <w:numId w:val="49"/>
        </w:numPr>
      </w:pPr>
      <w:r>
        <w:t>School zone ID: displays the distribution of the zone ids of the schools where people are enrolled.</w:t>
      </w:r>
    </w:p>
    <w:p w14:paraId="1D4FACE9" w14:textId="77777777" w:rsidR="007B4B5D" w:rsidRDefault="007B4B5D" w:rsidP="008C7F3C">
      <w:pPr>
        <w:pStyle w:val="ListParagraph"/>
        <w:numPr>
          <w:ilvl w:val="0"/>
          <w:numId w:val="49"/>
        </w:numPr>
      </w:pPr>
      <w:r>
        <w:t>Work zone ID: displays the distribution of zone id of the locations where people are employed.</w:t>
      </w:r>
    </w:p>
    <w:p w14:paraId="14A93B3E" w14:textId="77777777" w:rsidR="007B4B5D" w:rsidRDefault="007B4B5D" w:rsidP="008C7F3C">
      <w:pPr>
        <w:pStyle w:val="ListParagraph"/>
        <w:numPr>
          <w:ilvl w:val="0"/>
          <w:numId w:val="49"/>
        </w:numPr>
      </w:pPr>
      <w:r>
        <w:t>Occupation: displays the distribution of occupation types for people in the simulation.</w:t>
      </w:r>
    </w:p>
    <w:p w14:paraId="3B526FC6" w14:textId="77777777" w:rsidR="007B4B5D" w:rsidRDefault="007B4B5D" w:rsidP="008C7F3C">
      <w:pPr>
        <w:pStyle w:val="ListParagraph"/>
        <w:numPr>
          <w:ilvl w:val="0"/>
          <w:numId w:val="49"/>
        </w:numPr>
      </w:pPr>
      <w:r>
        <w:t>Travels from zone, Travels to zone (map view): displays a map view of the zones where the selected persons travel from and to.</w:t>
      </w:r>
    </w:p>
    <w:p w14:paraId="6496C5E3" w14:textId="77777777" w:rsidR="007B4B5D" w:rsidRDefault="007B4B5D" w:rsidP="008C7F3C">
      <w:pPr>
        <w:pStyle w:val="ListParagraph"/>
        <w:numPr>
          <w:ilvl w:val="0"/>
          <w:numId w:val="49"/>
        </w:numPr>
      </w:pPr>
      <w:r>
        <w:t>Travels from zone ID, Travels to zone ID: displays the distribution of zone IDs of the locations where the selected persons travel to and from.</w:t>
      </w:r>
    </w:p>
    <w:p w14:paraId="07326FD5" w14:textId="77777777" w:rsidR="007B4B5D" w:rsidRDefault="007B4B5D" w:rsidP="008C7F3C">
      <w:pPr>
        <w:pStyle w:val="ListParagraph"/>
        <w:numPr>
          <w:ilvl w:val="0"/>
          <w:numId w:val="49"/>
        </w:numPr>
      </w:pPr>
      <w:r>
        <w:t>Trip start times, Trip end times: displays the distribution of trip start times and end times for trips performed by the selected persons.</w:t>
      </w:r>
    </w:p>
    <w:p w14:paraId="34F8F41A" w14:textId="570DEA03" w:rsidR="007B4B5D" w:rsidRDefault="007B4B5D" w:rsidP="008C7F3C">
      <w:pPr>
        <w:pStyle w:val="ListParagraph"/>
        <w:numPr>
          <w:ilvl w:val="0"/>
          <w:numId w:val="49"/>
        </w:numPr>
      </w:pPr>
      <w:r>
        <w:t>Travels via mode: displays the mode of travel for trips performed by the selected persons</w:t>
      </w:r>
    </w:p>
    <w:p w14:paraId="4BD746B0" w14:textId="64C7947B" w:rsidR="00613F6A" w:rsidRDefault="00613F6A" w:rsidP="00613F6A"/>
    <w:p w14:paraId="2826D4C4" w14:textId="498A9BA5" w:rsidR="00345CD2" w:rsidRDefault="00345CD2" w:rsidP="00345CD2">
      <w:pPr>
        <w:pStyle w:val="Heading3"/>
      </w:pPr>
      <w:bookmarkStart w:id="172" w:name="_Toc41911407"/>
      <w:r>
        <w:t>Data Mappings</w:t>
      </w:r>
      <w:bookmarkEnd w:id="172"/>
    </w:p>
    <w:p w14:paraId="38F7F41A" w14:textId="4074B529" w:rsidR="0052055B" w:rsidRDefault="0052055B" w:rsidP="00613F6A">
      <w:pPr>
        <w:rPr>
          <w:lang w:val="en-US" w:bidi="en-US"/>
        </w:rPr>
      </w:pPr>
      <w:r>
        <w:rPr>
          <w:lang w:val="en-US" w:bidi="en-US"/>
        </w:rPr>
        <w:t>In addition to providing a mechanism to query the simulation output, defining mappings to the ontology serves to formalize the data such that its semantics is clear. This provides a level of documentation not previously available for TASHA output.</w:t>
      </w:r>
    </w:p>
    <w:p w14:paraId="08B6CB75" w14:textId="641F6054" w:rsidR="00613F6A" w:rsidRDefault="00613F6A" w:rsidP="00613F6A">
      <w:pPr>
        <w:rPr>
          <w:lang w:val="en-US" w:bidi="en-US"/>
        </w:rPr>
      </w:pPr>
      <w:r>
        <w:rPr>
          <w:lang w:val="en-US" w:bidi="en-US"/>
        </w:rPr>
        <w:t xml:space="preserve">The mappings that were designed to define the </w:t>
      </w:r>
      <w:r w:rsidR="0052055B">
        <w:rPr>
          <w:lang w:val="en-US" w:bidi="en-US"/>
        </w:rPr>
        <w:t>simulation</w:t>
      </w:r>
      <w:r>
        <w:rPr>
          <w:lang w:val="en-US" w:bidi="en-US"/>
        </w:rPr>
        <w:t xml:space="preserve"> output </w:t>
      </w:r>
      <w:r w:rsidR="0052055B">
        <w:rPr>
          <w:lang w:val="en-US" w:bidi="en-US"/>
        </w:rPr>
        <w:t xml:space="preserve">data </w:t>
      </w:r>
      <w:r>
        <w:rPr>
          <w:lang w:val="en-US" w:bidi="en-US"/>
        </w:rPr>
        <w:t xml:space="preserve">in terms of the iCity Ontology are described in detail in </w:t>
      </w:r>
      <w:r w:rsidR="005C57A3">
        <w:rPr>
          <w:lang w:val="en-US" w:bidi="en-US"/>
        </w:rPr>
        <w:fldChar w:fldCharType="begin"/>
      </w:r>
      <w:r w:rsidR="005C57A3">
        <w:rPr>
          <w:lang w:val="en-US" w:bidi="en-US"/>
        </w:rPr>
        <w:instrText xml:space="preserve"> REF _Ref32405146 \r \h </w:instrText>
      </w:r>
      <w:r w:rsidR="005C57A3">
        <w:rPr>
          <w:lang w:val="en-US" w:bidi="en-US"/>
        </w:rPr>
      </w:r>
      <w:r w:rsidR="005C57A3">
        <w:rPr>
          <w:lang w:val="en-US" w:bidi="en-US"/>
        </w:rPr>
        <w:fldChar w:fldCharType="separate"/>
      </w:r>
      <w:r w:rsidR="005A6FB2">
        <w:rPr>
          <w:lang w:val="en-US" w:bidi="en-US"/>
        </w:rPr>
        <w:t>Appendix A</w:t>
      </w:r>
      <w:r w:rsidR="005C57A3">
        <w:rPr>
          <w:lang w:val="en-US" w:bidi="en-US"/>
        </w:rPr>
        <w:fldChar w:fldCharType="end"/>
      </w:r>
      <w:r w:rsidR="005C57A3">
        <w:rPr>
          <w:lang w:val="en-US" w:bidi="en-US"/>
        </w:rPr>
        <w:t>.</w:t>
      </w:r>
      <w:r>
        <w:rPr>
          <w:lang w:val="en-US" w:bidi="en-US"/>
        </w:rPr>
        <w:t xml:space="preserve">The Karma mapping files are available online in the GitHub project repository at: </w:t>
      </w:r>
      <w:hyperlink r:id="rId37" w:history="1">
        <w:r w:rsidR="0052055B">
          <w:rPr>
            <w:rStyle w:val="Hyperlink"/>
            <w:lang w:val="en-US" w:bidi="en-US"/>
          </w:rPr>
          <w:t>https://github.com/EnterpriseIntegrationLab/icity/tree/master/mappings/TASHA</w:t>
        </w:r>
      </w:hyperlink>
      <w:r>
        <w:rPr>
          <w:lang w:val="en-US" w:bidi="en-US"/>
        </w:rPr>
        <w:t>. The mappings were formalized in the W3C standard R2RML</w:t>
      </w:r>
      <w:r w:rsidR="005C57A3">
        <w:rPr>
          <w:lang w:val="en-US" w:bidi="en-US"/>
        </w:rPr>
        <w:t xml:space="preserve"> </w:t>
      </w:r>
      <w:r w:rsidR="009E5CF6">
        <w:rPr>
          <w:lang w:val="en-US" w:bidi="en-US"/>
        </w:rPr>
        <w:fldChar w:fldCharType="begin"/>
      </w:r>
      <w:r w:rsidR="00DE6FBD">
        <w:rPr>
          <w:lang w:val="en-US" w:bidi="en-US"/>
        </w:rPr>
        <w:instrText xml:space="preserve"> ADDIN EN.CITE &lt;EndNote&gt;&lt;Cite&gt;&lt;Author&gt;Das&lt;/Author&gt;&lt;Year&gt;2016&lt;/Year&gt;&lt;IDText&gt;R2RML: RDB to RDF Mapping Language. W3C Recommendation (2012)&lt;/IDText&gt;&lt;DisplayText&gt;[34]&lt;/DisplayText&gt;&lt;record&gt;&lt;titles&gt;&lt;title&gt;R2RML: RDB to RDF Mapping Language. W3C Recommendation (2012)&lt;/title&gt;&lt;/titles&gt;&lt;contributors&gt;&lt;authors&gt;&lt;author&gt;Das, Souripriya&lt;/author&gt;&lt;author&gt;Sundara, Seema&lt;/author&gt;&lt;author&gt;Cyganiak, Richard&lt;/author&gt;&lt;/authors&gt;&lt;/contributors&gt;&lt;added-date format="utc"&gt;1581530815&lt;/added-date&gt;&lt;ref-type name="Generic"&gt;13&lt;/ref-type&gt;&lt;dates&gt;&lt;year&gt;2016&lt;/year&gt;&lt;/dates&gt;&lt;rec-number&gt;50&lt;/rec-number&gt;&lt;last-updated-date format="utc"&gt;1581530815&lt;/last-updated-date&gt;&lt;/record&gt;&lt;/Cite&gt;&lt;/EndNote&gt;</w:instrText>
      </w:r>
      <w:r w:rsidR="009E5CF6">
        <w:rPr>
          <w:lang w:val="en-US" w:bidi="en-US"/>
        </w:rPr>
        <w:fldChar w:fldCharType="separate"/>
      </w:r>
      <w:r w:rsidR="00DE6FBD">
        <w:rPr>
          <w:noProof/>
          <w:lang w:val="en-US" w:bidi="en-US"/>
        </w:rPr>
        <w:t>[34]</w:t>
      </w:r>
      <w:r w:rsidR="009E5CF6">
        <w:rPr>
          <w:lang w:val="en-US" w:bidi="en-US"/>
        </w:rPr>
        <w:fldChar w:fldCharType="end"/>
      </w:r>
      <w:r>
        <w:rPr>
          <w:lang w:val="en-US" w:bidi="en-US"/>
        </w:rPr>
        <w:t xml:space="preserve"> and designed and implemented using the </w:t>
      </w:r>
      <w:r>
        <w:rPr>
          <w:lang w:val="en-US" w:bidi="en-US"/>
        </w:rPr>
        <w:lastRenderedPageBreak/>
        <w:t xml:space="preserve">Karma </w:t>
      </w:r>
      <w:r w:rsidR="009E5CF6">
        <w:rPr>
          <w:lang w:val="en-US" w:bidi="en-US"/>
        </w:rPr>
        <w:fldChar w:fldCharType="begin"/>
      </w:r>
      <w:r w:rsidR="00DE6FBD">
        <w:rPr>
          <w:lang w:val="en-US" w:bidi="en-US"/>
        </w:rPr>
        <w:instrText xml:space="preserve"> ADDIN EN.CITE &lt;EndNote&gt;&lt;Cite&gt;&lt;Author&gt;Knoblock&lt;/Author&gt;&lt;Year&gt;2015&lt;/Year&gt;&lt;IDText&gt;Exploiting Semantics for Big Data Integration&lt;/IDText&gt;&lt;DisplayText&gt;[35]&lt;/DisplayText&gt;&lt;record&gt;&lt;isbn&gt;0738-4602&lt;/isbn&gt;&lt;titles&gt;&lt;title&gt;Exploiting Semantics for Big Data Integration&lt;/title&gt;&lt;secondary-title&gt;AI Magazine&lt;/secondary-title&gt;&lt;/titles&gt;&lt;number&gt;1&lt;/number&gt;&lt;contributors&gt;&lt;authors&gt;&lt;author&gt;Knoblock, Craig A&lt;/author&gt;&lt;author&gt;Szekely, Pedro&lt;/author&gt;&lt;/authors&gt;&lt;/contributors&gt;&lt;added-date format="utc"&gt;1564431182&lt;/added-date&gt;&lt;ref-type name="Journal Article"&gt;17&lt;/ref-type&gt;&lt;dates&gt;&lt;year&gt;2015&lt;/year&gt;&lt;/dates&gt;&lt;rec-number&gt;31&lt;/rec-number&gt;&lt;last-updated-date format="utc"&gt;1564431182&lt;/last-updated-date&gt;&lt;volume&gt;36&lt;/volume&gt;&lt;/record&gt;&lt;/Cite&gt;&lt;/EndNote&gt;</w:instrText>
      </w:r>
      <w:r w:rsidR="009E5CF6">
        <w:rPr>
          <w:lang w:val="en-US" w:bidi="en-US"/>
        </w:rPr>
        <w:fldChar w:fldCharType="separate"/>
      </w:r>
      <w:r w:rsidR="00DE6FBD">
        <w:rPr>
          <w:noProof/>
          <w:lang w:val="en-US" w:bidi="en-US"/>
        </w:rPr>
        <w:t>[35]</w:t>
      </w:r>
      <w:r w:rsidR="009E5CF6">
        <w:rPr>
          <w:lang w:val="en-US" w:bidi="en-US"/>
        </w:rPr>
        <w:fldChar w:fldCharType="end"/>
      </w:r>
      <w:r w:rsidR="00BC5B02">
        <w:rPr>
          <w:lang w:val="en-US" w:bidi="en-US"/>
        </w:rPr>
        <w:t xml:space="preserve"> </w:t>
      </w:r>
      <w:r>
        <w:rPr>
          <w:lang w:val="en-US" w:bidi="en-US"/>
        </w:rPr>
        <w:t xml:space="preserve">data transformation tool. The data was transformed into RDF (i.e., through OBDA </w:t>
      </w:r>
      <w:r>
        <w:rPr>
          <w:i/>
          <w:lang w:val="en-US" w:bidi="en-US"/>
        </w:rPr>
        <w:t>materialization</w:t>
      </w:r>
      <w:r>
        <w:rPr>
          <w:lang w:val="en-US" w:bidi="en-US"/>
        </w:rPr>
        <w:t xml:space="preserve">) and then uploaded to a Virtuoso triple store. </w:t>
      </w:r>
    </w:p>
    <w:p w14:paraId="579812E4" w14:textId="77777777" w:rsidR="00613F6A" w:rsidRDefault="00613F6A" w:rsidP="00613F6A"/>
    <w:p w14:paraId="5D7E898B" w14:textId="3C56FB8F" w:rsidR="007B4B5D" w:rsidRDefault="007B4B5D" w:rsidP="007B4B5D">
      <w:pPr>
        <w:pStyle w:val="Heading3"/>
      </w:pPr>
      <w:bookmarkStart w:id="173" w:name="_Toc41911408"/>
      <w:r>
        <w:t>Future Work</w:t>
      </w:r>
      <w:bookmarkEnd w:id="173"/>
    </w:p>
    <w:p w14:paraId="009A1C91" w14:textId="6342B915" w:rsidR="007B4B5D" w:rsidRDefault="007B4B5D" w:rsidP="007B4B5D">
      <w:r>
        <w:t>LD-R provides the ability to explore the results of a particular facet by enabling data pivots.</w:t>
      </w:r>
      <w:r>
        <w:rPr>
          <w:rStyle w:val="FootnoteReference"/>
          <w:rFonts w:eastAsiaTheme="majorEastAsia"/>
        </w:rPr>
        <w:footnoteReference w:id="22"/>
      </w:r>
      <w:r>
        <w:t xml:space="preserve"> While this is a potentially useful tool, initial performance was rather poor so we have not included this capability at this time. It may be a tool to consider at a later date should the tool be upgraded beyond the EC2 t2 micro instance. Similarly, the “</w:t>
      </w:r>
      <w:r w:rsidRPr="007B63C9">
        <w:t>restrictAnalysisToSelected</w:t>
      </w:r>
      <w:r>
        <w:t>” tag may be useful in filtering results, however documentation notes that this option may result in slowed performance so we have opted to exclude this for the time being.</w:t>
      </w:r>
      <w:r w:rsidRPr="00A57BBF">
        <w:t xml:space="preserve"> </w:t>
      </w:r>
      <w:r>
        <w:t>These features may be explored in the future</w:t>
      </w:r>
      <w:r w:rsidR="000356F4">
        <w:t>,</w:t>
      </w:r>
      <w:r>
        <w:t xml:space="preserve"> </w:t>
      </w:r>
      <w:r w:rsidR="000356F4">
        <w:t xml:space="preserve">taking </w:t>
      </w:r>
      <w:r>
        <w:t>performance requirements into account.</w:t>
      </w:r>
    </w:p>
    <w:p w14:paraId="5480615B" w14:textId="11C356F0" w:rsidR="00270A44" w:rsidRDefault="007B4B5D" w:rsidP="005E14FD">
      <w:r>
        <w:t>LD-R documentation also notes a timeline view as a desired future enhancement. In the meantime, it might be useful to consider manipulating the data in order to view the associated timestamps at a higher level of granularity (e.g. hourly).</w:t>
      </w:r>
    </w:p>
    <w:p w14:paraId="6B512B55" w14:textId="751F54B2" w:rsidR="00345CD2" w:rsidRDefault="00345CD2" w:rsidP="005E14FD">
      <w:r>
        <w:t>Finally, as a follow-up to this work it would be interesting to consider the capture and integration of results from other travel model simulations and tools. This would provide useful insights into the potential value of semantic integration in the context of simulation results.</w:t>
      </w:r>
    </w:p>
    <w:p w14:paraId="21CA4FA2" w14:textId="168178A4" w:rsidR="008E4D96" w:rsidRDefault="008E4D96" w:rsidP="008E4D96">
      <w:pPr>
        <w:pStyle w:val="Heading2"/>
      </w:pPr>
      <w:bookmarkStart w:id="174" w:name="_Toc41911409"/>
      <w:r>
        <w:t>Analysis of TTC Data for Bus Bridging Study</w:t>
      </w:r>
      <w:bookmarkEnd w:id="174"/>
    </w:p>
    <w:p w14:paraId="413250D1" w14:textId="3EA8F351" w:rsidR="008E4D96" w:rsidRDefault="00687B20" w:rsidP="008E4D96">
      <w:pPr>
        <w:rPr>
          <w:lang w:val="en-US" w:bidi="en-US"/>
        </w:rPr>
      </w:pPr>
      <w:r>
        <w:rPr>
          <w:lang w:val="en-US" w:bidi="en-US"/>
        </w:rPr>
        <w:t xml:space="preserve">This case study was derived from the motivating scenario described in Section </w:t>
      </w:r>
      <w:r>
        <w:rPr>
          <w:lang w:val="en-US" w:bidi="en-US"/>
        </w:rPr>
        <w:fldChar w:fldCharType="begin"/>
      </w:r>
      <w:r>
        <w:rPr>
          <w:lang w:val="en-US" w:bidi="en-US"/>
        </w:rPr>
        <w:instrText xml:space="preserve"> REF _Ref31180594 \r \h </w:instrText>
      </w:r>
      <w:r>
        <w:rPr>
          <w:lang w:val="en-US" w:bidi="en-US"/>
        </w:rPr>
      </w:r>
      <w:r>
        <w:rPr>
          <w:lang w:val="en-US" w:bidi="en-US"/>
        </w:rPr>
        <w:fldChar w:fldCharType="separate"/>
      </w:r>
      <w:r w:rsidR="005A6FB2">
        <w:rPr>
          <w:lang w:val="en-US" w:bidi="en-US"/>
        </w:rPr>
        <w:t>5.3</w:t>
      </w:r>
      <w:r>
        <w:rPr>
          <w:lang w:val="en-US" w:bidi="en-US"/>
        </w:rPr>
        <w:fldChar w:fldCharType="end"/>
      </w:r>
      <w:r>
        <w:rPr>
          <w:lang w:val="en-US" w:bidi="en-US"/>
        </w:rPr>
        <w:t xml:space="preserve">. </w:t>
      </w:r>
      <w:r w:rsidR="00AC522F">
        <w:rPr>
          <w:lang w:val="en-US" w:bidi="en-US"/>
        </w:rPr>
        <w:t>Similar to the previous</w:t>
      </w:r>
      <w:r w:rsidR="008E4D96">
        <w:rPr>
          <w:lang w:val="en-US" w:bidi="en-US"/>
        </w:rPr>
        <w:t xml:space="preserve"> </w:t>
      </w:r>
      <w:r w:rsidR="00AC522F">
        <w:rPr>
          <w:lang w:val="en-US" w:bidi="en-US"/>
        </w:rPr>
        <w:t xml:space="preserve">case, the main goal of this application is to support researchers in navigating and exploring data of interest. In this case, the relevant datasets are those provided by the local transit authority. No specialized architecture was designed; rather, standard Semantic Web tools of an RDF triple store and a data mapper were implemented in order to formalize, integrate, and provide a mechanism to access this data. </w:t>
      </w:r>
    </w:p>
    <w:p w14:paraId="4815E530" w14:textId="74CB15CA" w:rsidR="00AC522F" w:rsidRPr="008E4D96" w:rsidRDefault="00AC522F" w:rsidP="00AC522F">
      <w:pPr>
        <w:pStyle w:val="Heading3"/>
      </w:pPr>
      <w:bookmarkStart w:id="175" w:name="_Toc41911410"/>
      <w:r>
        <w:lastRenderedPageBreak/>
        <w:t>Data mapping</w:t>
      </w:r>
      <w:bookmarkEnd w:id="175"/>
    </w:p>
    <w:p w14:paraId="695DC2E8" w14:textId="63C3D681" w:rsidR="008E4D96" w:rsidRDefault="008E4D96" w:rsidP="008E4D96">
      <w:pPr>
        <w:rPr>
          <w:lang w:val="en-US" w:bidi="en-US"/>
        </w:rPr>
      </w:pPr>
      <w:r>
        <w:rPr>
          <w:lang w:val="en-US" w:bidi="en-US"/>
        </w:rPr>
        <w:t xml:space="preserve">The transit research CQs were motivated by a work on bus bridging that was being conducted as part of the iCity-ORF Project 2.3. The CQs required data from several sources: (1) the gtfs specification of vehicle routes, (2) reports on subway incidents, and (3) data on the real-time locations of transit vehicles. The mappings that were designed to define this data, in terms of the iCity Ontology are described in detail in </w:t>
      </w:r>
      <w:r w:rsidR="00D379A5">
        <w:rPr>
          <w:lang w:val="en-US" w:bidi="en-US"/>
        </w:rPr>
        <w:fldChar w:fldCharType="begin"/>
      </w:r>
      <w:r w:rsidR="00D379A5">
        <w:rPr>
          <w:lang w:val="en-US" w:bidi="en-US"/>
        </w:rPr>
        <w:instrText xml:space="preserve"> REF _Ref31182931 \r \h </w:instrText>
      </w:r>
      <w:r w:rsidR="00D379A5">
        <w:rPr>
          <w:lang w:val="en-US" w:bidi="en-US"/>
        </w:rPr>
      </w:r>
      <w:r w:rsidR="00D379A5">
        <w:rPr>
          <w:lang w:val="en-US" w:bidi="en-US"/>
        </w:rPr>
        <w:fldChar w:fldCharType="separate"/>
      </w:r>
      <w:r w:rsidR="005A6FB2">
        <w:rPr>
          <w:lang w:val="en-US" w:bidi="en-US"/>
        </w:rPr>
        <w:t>Appendix B</w:t>
      </w:r>
      <w:r w:rsidR="00D379A5">
        <w:rPr>
          <w:lang w:val="en-US" w:bidi="en-US"/>
        </w:rPr>
        <w:fldChar w:fldCharType="end"/>
      </w:r>
      <w:r>
        <w:rPr>
          <w:lang w:val="en-US" w:bidi="en-US"/>
        </w:rPr>
        <w:t xml:space="preserve">. The Karma mapping files are available online in the GitHub project repository at: </w:t>
      </w:r>
      <w:hyperlink r:id="rId38" w:history="1">
        <w:r w:rsidRPr="00D47DDD">
          <w:rPr>
            <w:rStyle w:val="Hyperlink"/>
            <w:lang w:val="en-US" w:bidi="en-US"/>
          </w:rPr>
          <w:t>https://github.com/EnterpriseIntegrationLab/icity/upload/master/mappings/TTC</w:t>
        </w:r>
      </w:hyperlink>
      <w:r>
        <w:rPr>
          <w:lang w:val="en-US" w:bidi="en-US"/>
        </w:rPr>
        <w:t xml:space="preserve">. The mappings were formalized in the W3C standard R2RML and designed and implemented using the Karma data transformation tool. The data was transformed into RDF (i.e., through OBDA </w:t>
      </w:r>
      <w:r>
        <w:rPr>
          <w:i/>
          <w:lang w:val="en-US" w:bidi="en-US"/>
        </w:rPr>
        <w:t>materialization</w:t>
      </w:r>
      <w:r>
        <w:rPr>
          <w:lang w:val="en-US" w:bidi="en-US"/>
        </w:rPr>
        <w:t xml:space="preserve">) and then uploaded to </w:t>
      </w:r>
      <w:r w:rsidR="00D379A5">
        <w:rPr>
          <w:lang w:val="en-US" w:bidi="en-US"/>
        </w:rPr>
        <w:t>the</w:t>
      </w:r>
      <w:r>
        <w:rPr>
          <w:lang w:val="en-US" w:bidi="en-US"/>
        </w:rPr>
        <w:t xml:space="preserve"> Virtuoso</w:t>
      </w:r>
      <w:r w:rsidR="00D379A5">
        <w:rPr>
          <w:rStyle w:val="FootnoteReference"/>
          <w:lang w:val="en-US" w:bidi="en-US"/>
        </w:rPr>
        <w:footnoteReference w:id="23"/>
      </w:r>
      <w:r>
        <w:rPr>
          <w:lang w:val="en-US" w:bidi="en-US"/>
        </w:rPr>
        <w:t xml:space="preserve"> triple store. </w:t>
      </w:r>
    </w:p>
    <w:p w14:paraId="4D0B1BF1" w14:textId="5EB8A843" w:rsidR="008E4D96" w:rsidRDefault="00240635" w:rsidP="00240635">
      <w:pPr>
        <w:pStyle w:val="Heading3"/>
      </w:pPr>
      <w:bookmarkStart w:id="176" w:name="_Toc41911411"/>
      <w:r>
        <w:t>Queries</w:t>
      </w:r>
      <w:bookmarkEnd w:id="176"/>
    </w:p>
    <w:p w14:paraId="6D1BEF2C" w14:textId="591340BD" w:rsidR="00F27CF4" w:rsidRPr="00F27CF4" w:rsidRDefault="00F27CF4" w:rsidP="00F27CF4">
      <w:pPr>
        <w:rPr>
          <w:lang w:val="en-US" w:bidi="en-US"/>
        </w:rPr>
      </w:pPr>
      <w:r>
        <w:rPr>
          <w:lang w:val="en-US" w:bidi="en-US"/>
        </w:rPr>
        <w:t xml:space="preserve">The result of the data mapping process was an RDF triple store, containing all of the data of interest, formalized in the language of the iCity Ontology. This triple store provides a point of access (SPARQL endpoint) for the queries – including, but not limited to, those identified by the motivating scenario – to be </w:t>
      </w:r>
      <w:r w:rsidR="00E4104A">
        <w:rPr>
          <w:lang w:val="en-US" w:bidi="en-US"/>
        </w:rPr>
        <w:t>put forward and answered.</w:t>
      </w:r>
    </w:p>
    <w:p w14:paraId="6F8545A2" w14:textId="4BC96104" w:rsidR="00240635" w:rsidRPr="00240635" w:rsidRDefault="00240635" w:rsidP="00240635">
      <w:r w:rsidRPr="00E4104A">
        <w:rPr>
          <w:i/>
        </w:rPr>
        <w:t>A note on the use of GeoSPARQL functions:</w:t>
      </w:r>
      <w:r>
        <w:rPr>
          <w:b/>
        </w:rPr>
        <w:t xml:space="preserve"> </w:t>
      </w:r>
      <w:r>
        <w:t xml:space="preserve">The CQs identified for this application involve spatial relationships, defined by GeoSPARQL, between various spatial regions. Two approaches are possible to obtain the desired result: (1) the spatial relationships might be pre-computed by some external service given the specified geometries, and transformed into RDF and uploaded along with the other data to the triple store; or (2) the spatial relationships might be determined as part of the SPARQL query, by employing the GeoSPARQL functions supported by the triple store. The latter approach was adopted in the design of the CQs </w:t>
      </w:r>
      <w:r w:rsidR="00E4104A">
        <w:t>used for this application,</w:t>
      </w:r>
      <w:r>
        <w:t xml:space="preserve"> however it is important to note that this approach will be highly dependent on the triple store used. Currently, triple stores provide varying degrees of support for GeoSPARQL functions. Those that do provide support employ their own specialized vocabulary to call the GeoSPARQL </w:t>
      </w:r>
      <w:r>
        <w:lastRenderedPageBreak/>
        <w:t>functions in a SPARQL query. The application and CQs described in this report are specific to the Virtuoso triple store, and would require revision for implementation with other triple stores.</w:t>
      </w:r>
    </w:p>
    <w:p w14:paraId="0E0DFA33" w14:textId="319CD32B" w:rsidR="00240635" w:rsidRDefault="00240635" w:rsidP="00240635">
      <w:pPr>
        <w:pStyle w:val="Heading3"/>
      </w:pPr>
      <w:bookmarkStart w:id="177" w:name="_Toc41911412"/>
      <w:r>
        <w:t>Future Work</w:t>
      </w:r>
      <w:bookmarkEnd w:id="177"/>
    </w:p>
    <w:p w14:paraId="4E011BF6" w14:textId="248B5E35" w:rsidR="008E4D96" w:rsidRPr="00E80D3C" w:rsidRDefault="00E740E4" w:rsidP="005E14FD">
      <w:r>
        <w:rPr>
          <w:lang w:val="en-US" w:bidi="en-US"/>
        </w:rPr>
        <w:t xml:space="preserve">This use case </w:t>
      </w:r>
      <w:r w:rsidR="0042767C">
        <w:rPr>
          <w:lang w:val="en-US" w:bidi="en-US"/>
        </w:rPr>
        <w:t>demonstrated</w:t>
      </w:r>
      <w:r>
        <w:rPr>
          <w:lang w:val="en-US" w:bidi="en-US"/>
        </w:rPr>
        <w:t xml:space="preserve"> a very basic application of the ontology. There are many opportunities for future work to improve its functionality to support the motivating scenario. In particular, the architecture could be developed to streamline the data mapping process, for example to automate the addition of data to the triple store when new/updated data becomes available. Further, </w:t>
      </w:r>
      <w:r w:rsidR="000E65F7">
        <w:rPr>
          <w:lang w:val="en-US" w:bidi="en-US"/>
        </w:rPr>
        <w:t>usability should be considered. A</w:t>
      </w:r>
      <w:r>
        <w:rPr>
          <w:lang w:val="en-US" w:bidi="en-US"/>
        </w:rPr>
        <w:t xml:space="preserve">s was explored in the previous application, </w:t>
      </w:r>
      <w:r w:rsidR="000E65F7">
        <w:rPr>
          <w:lang w:val="en-US" w:bidi="en-US"/>
        </w:rPr>
        <w:t xml:space="preserve">an interface to support both access to and presentation of the data should be considered in the future. A simple next step might be the </w:t>
      </w:r>
      <w:r w:rsidR="00240635">
        <w:rPr>
          <w:lang w:val="en-US" w:bidi="en-US"/>
        </w:rPr>
        <w:t>creat</w:t>
      </w:r>
      <w:r w:rsidR="000E65F7">
        <w:rPr>
          <w:lang w:val="en-US" w:bidi="en-US"/>
        </w:rPr>
        <w:t>ion</w:t>
      </w:r>
      <w:r w:rsidR="00240635">
        <w:rPr>
          <w:lang w:val="en-US" w:bidi="en-US"/>
        </w:rPr>
        <w:t xml:space="preserve"> </w:t>
      </w:r>
      <w:r w:rsidR="000E65F7">
        <w:rPr>
          <w:lang w:val="en-US" w:bidi="en-US"/>
        </w:rPr>
        <w:t xml:space="preserve">of query </w:t>
      </w:r>
      <w:r w:rsidR="00240635">
        <w:rPr>
          <w:lang w:val="en-US" w:bidi="en-US"/>
        </w:rPr>
        <w:t>template</w:t>
      </w:r>
      <w:r w:rsidR="000E65F7">
        <w:rPr>
          <w:lang w:val="en-US" w:bidi="en-US"/>
        </w:rPr>
        <w:t>s to avoid the need for transportation researchers to interact directly with the SPARQL endpoint.</w:t>
      </w:r>
    </w:p>
    <w:p w14:paraId="724D1017" w14:textId="3C21F237" w:rsidR="00B65D5F" w:rsidRPr="007D25F0" w:rsidRDefault="00B65D5F" w:rsidP="007D25F0">
      <w:pPr>
        <w:pStyle w:val="Heading2"/>
      </w:pPr>
      <w:bookmarkStart w:id="178" w:name="_Toc41911413"/>
      <w:r w:rsidRPr="007D25F0">
        <w:t>Ontology for</w:t>
      </w:r>
      <w:r w:rsidR="00763A5C" w:rsidRPr="007D25F0">
        <w:t xml:space="preserve"> ATIS in</w:t>
      </w:r>
      <w:r w:rsidRPr="007D25F0">
        <w:t xml:space="preserve"> the </w:t>
      </w:r>
      <w:r w:rsidR="000D2B4D">
        <w:t>ITSoS</w:t>
      </w:r>
      <w:r w:rsidRPr="007D25F0">
        <w:t xml:space="preserve"> </w:t>
      </w:r>
      <w:r w:rsidR="00220D83">
        <w:t>Architecture</w:t>
      </w:r>
      <w:bookmarkEnd w:id="178"/>
    </w:p>
    <w:p w14:paraId="1F9F4CF0" w14:textId="50FD4098" w:rsidR="000D40DB" w:rsidRDefault="00506070" w:rsidP="009961A8">
      <w:pPr>
        <w:rPr>
          <w:rFonts w:asciiTheme="majorBidi" w:hAnsiTheme="majorBidi" w:cstheme="majorBidi"/>
        </w:rPr>
      </w:pPr>
      <w:r>
        <w:rPr>
          <w:rFonts w:asciiTheme="majorBidi" w:hAnsiTheme="majorBidi" w:cstheme="majorBidi"/>
        </w:rPr>
        <w:t>The purpose of the</w:t>
      </w:r>
      <w:r w:rsidR="00FB09ED">
        <w:rPr>
          <w:rFonts w:asciiTheme="majorBidi" w:hAnsiTheme="majorBidi" w:cstheme="majorBidi"/>
        </w:rPr>
        <w:t xml:space="preserve"> </w:t>
      </w:r>
      <w:r w:rsidR="000D2B4D">
        <w:rPr>
          <w:rFonts w:asciiTheme="majorBidi" w:hAnsiTheme="majorBidi" w:cstheme="majorBidi"/>
        </w:rPr>
        <w:t>ITSoS</w:t>
      </w:r>
      <w:r>
        <w:rPr>
          <w:rFonts w:asciiTheme="majorBidi" w:hAnsiTheme="majorBidi" w:cstheme="majorBidi"/>
        </w:rPr>
        <w:t xml:space="preserve"> architecture is to support the creation of</w:t>
      </w:r>
      <w:r w:rsidRPr="009A7486">
        <w:rPr>
          <w:rFonts w:asciiTheme="majorBidi" w:hAnsiTheme="majorBidi" w:cstheme="majorBidi"/>
        </w:rPr>
        <w:t xml:space="preserve"> tool</w:t>
      </w:r>
      <w:r>
        <w:rPr>
          <w:rFonts w:asciiTheme="majorBidi" w:hAnsiTheme="majorBidi" w:cstheme="majorBidi"/>
        </w:rPr>
        <w:t>s</w:t>
      </w:r>
      <w:r w:rsidRPr="009A7486">
        <w:rPr>
          <w:rFonts w:asciiTheme="majorBidi" w:hAnsiTheme="majorBidi" w:cstheme="majorBidi"/>
        </w:rPr>
        <w:t xml:space="preserve"> </w:t>
      </w:r>
      <w:r>
        <w:rPr>
          <w:rFonts w:asciiTheme="majorBidi" w:hAnsiTheme="majorBidi" w:cstheme="majorBidi"/>
        </w:rPr>
        <w:t>capable of</w:t>
      </w:r>
      <w:r w:rsidRPr="009A7486">
        <w:rPr>
          <w:rFonts w:asciiTheme="majorBidi" w:hAnsiTheme="majorBidi" w:cstheme="majorBidi"/>
        </w:rPr>
        <w:t xml:space="preserve"> dynamic data discovery, information management, and interoperability between </w:t>
      </w:r>
      <w:r>
        <w:rPr>
          <w:rFonts w:asciiTheme="majorBidi" w:hAnsiTheme="majorBidi" w:cstheme="majorBidi"/>
        </w:rPr>
        <w:t xml:space="preserve">data sources </w:t>
      </w:r>
      <w:r w:rsidRPr="009A7486">
        <w:rPr>
          <w:rFonts w:asciiTheme="majorBidi" w:hAnsiTheme="majorBidi" w:cstheme="majorBidi"/>
        </w:rPr>
        <w:t>and services</w:t>
      </w:r>
      <w:r>
        <w:rPr>
          <w:rFonts w:asciiTheme="majorBidi" w:hAnsiTheme="majorBidi" w:cstheme="majorBidi"/>
        </w:rPr>
        <w:t>.</w:t>
      </w:r>
      <w:r w:rsidRPr="009A7486">
        <w:rPr>
          <w:rFonts w:asciiTheme="majorBidi" w:hAnsiTheme="majorBidi" w:cstheme="majorBidi"/>
        </w:rPr>
        <w:t xml:space="preserve"> </w:t>
      </w:r>
      <w:r>
        <w:rPr>
          <w:rFonts w:asciiTheme="majorBidi" w:hAnsiTheme="majorBidi" w:cstheme="majorBidi"/>
        </w:rPr>
        <w:t xml:space="preserve">The architecture </w:t>
      </w:r>
      <w:r w:rsidRPr="009A7486">
        <w:rPr>
          <w:rFonts w:asciiTheme="majorBidi" w:hAnsiTheme="majorBidi" w:cstheme="majorBidi"/>
        </w:rPr>
        <w:t>focuse</w:t>
      </w:r>
      <w:r>
        <w:rPr>
          <w:rFonts w:asciiTheme="majorBidi" w:hAnsiTheme="majorBidi" w:cstheme="majorBidi"/>
        </w:rPr>
        <w:t>s</w:t>
      </w:r>
      <w:r w:rsidRPr="009A7486">
        <w:rPr>
          <w:rFonts w:asciiTheme="majorBidi" w:hAnsiTheme="majorBidi" w:cstheme="majorBidi"/>
        </w:rPr>
        <w:t xml:space="preserve"> on three areas: the storage of the data in a data lake, the semantic representation of the data, and the services layer. </w:t>
      </w:r>
      <w:r w:rsidR="008617A6">
        <w:rPr>
          <w:rFonts w:asciiTheme="majorBidi" w:hAnsiTheme="majorBidi" w:cstheme="majorBidi"/>
        </w:rPr>
        <w:t xml:space="preserve">As described in Section </w:t>
      </w:r>
      <w:r w:rsidR="008617A6">
        <w:rPr>
          <w:rFonts w:asciiTheme="majorBidi" w:hAnsiTheme="majorBidi" w:cstheme="majorBidi"/>
        </w:rPr>
        <w:fldChar w:fldCharType="begin"/>
      </w:r>
      <w:r w:rsidR="008617A6">
        <w:rPr>
          <w:rFonts w:asciiTheme="majorBidi" w:hAnsiTheme="majorBidi" w:cstheme="majorBidi"/>
        </w:rPr>
        <w:instrText xml:space="preserve"> REF _Ref31185680 \r \h </w:instrText>
      </w:r>
      <w:r w:rsidR="008617A6">
        <w:rPr>
          <w:rFonts w:asciiTheme="majorBidi" w:hAnsiTheme="majorBidi" w:cstheme="majorBidi"/>
        </w:rPr>
      </w:r>
      <w:r w:rsidR="008617A6">
        <w:rPr>
          <w:rFonts w:asciiTheme="majorBidi" w:hAnsiTheme="majorBidi" w:cstheme="majorBidi"/>
        </w:rPr>
        <w:fldChar w:fldCharType="separate"/>
      </w:r>
      <w:r w:rsidR="005A6FB2">
        <w:rPr>
          <w:rFonts w:asciiTheme="majorBidi" w:hAnsiTheme="majorBidi" w:cstheme="majorBidi"/>
        </w:rPr>
        <w:t>5.5</w:t>
      </w:r>
      <w:r w:rsidR="008617A6">
        <w:rPr>
          <w:rFonts w:asciiTheme="majorBidi" w:hAnsiTheme="majorBidi" w:cstheme="majorBidi"/>
        </w:rPr>
        <w:fldChar w:fldCharType="end"/>
      </w:r>
      <w:r w:rsidR="005D20D1">
        <w:rPr>
          <w:rFonts w:asciiTheme="majorBidi" w:hAnsiTheme="majorBidi" w:cstheme="majorBidi"/>
        </w:rPr>
        <w:t>, t</w:t>
      </w:r>
      <w:r w:rsidR="005C054E">
        <w:rPr>
          <w:rFonts w:asciiTheme="majorBidi" w:hAnsiTheme="majorBidi" w:cstheme="majorBidi"/>
        </w:rPr>
        <w:t xml:space="preserve">he iCity Ontology plays a key role in the </w:t>
      </w:r>
      <w:r w:rsidR="000D2B4D">
        <w:rPr>
          <w:rFonts w:asciiTheme="majorBidi" w:hAnsiTheme="majorBidi" w:cstheme="majorBidi"/>
        </w:rPr>
        <w:t>ITSoS</w:t>
      </w:r>
      <w:r w:rsidR="005C054E">
        <w:rPr>
          <w:rFonts w:asciiTheme="majorBidi" w:hAnsiTheme="majorBidi" w:cstheme="majorBidi"/>
        </w:rPr>
        <w:t xml:space="preserve"> architecture, enabling an integrated representation of </w:t>
      </w:r>
      <w:r w:rsidR="005C054E" w:rsidRPr="009A7486">
        <w:rPr>
          <w:rFonts w:asciiTheme="majorBidi" w:hAnsiTheme="majorBidi" w:cstheme="majorBidi"/>
        </w:rPr>
        <w:t xml:space="preserve">domain knowledge </w:t>
      </w:r>
      <w:r w:rsidR="005C054E">
        <w:rPr>
          <w:rFonts w:asciiTheme="majorBidi" w:hAnsiTheme="majorBidi" w:cstheme="majorBidi"/>
        </w:rPr>
        <w:t>and supporting semantic interoperability</w:t>
      </w:r>
      <w:r w:rsidR="005C054E" w:rsidRPr="009A7486">
        <w:rPr>
          <w:rFonts w:asciiTheme="majorBidi" w:hAnsiTheme="majorBidi" w:cstheme="majorBidi"/>
        </w:rPr>
        <w:t xml:space="preserve"> through different tools and across systems.</w:t>
      </w:r>
      <w:r w:rsidR="005C054E">
        <w:rPr>
          <w:rFonts w:asciiTheme="majorBidi" w:hAnsiTheme="majorBidi" w:cstheme="majorBidi"/>
        </w:rPr>
        <w:t xml:space="preserve"> In the iCity project, this architecture was demonstrated </w:t>
      </w:r>
      <w:r w:rsidR="000D40DB">
        <w:rPr>
          <w:rFonts w:asciiTheme="majorBidi" w:hAnsiTheme="majorBidi" w:cstheme="majorBidi"/>
        </w:rPr>
        <w:t>through</w:t>
      </w:r>
      <w:r w:rsidR="005C054E">
        <w:rPr>
          <w:rFonts w:asciiTheme="majorBidi" w:hAnsiTheme="majorBidi" w:cstheme="majorBidi"/>
        </w:rPr>
        <w:t xml:space="preserve"> </w:t>
      </w:r>
      <w:r w:rsidR="005C054E" w:rsidRPr="00892E93">
        <w:rPr>
          <w:rFonts w:asciiTheme="majorBidi" w:hAnsiTheme="majorBidi" w:cstheme="majorBidi"/>
        </w:rPr>
        <w:t>an example implementation of an Advanced Traveler Information System (ATIS) application that incorporates data from loop detectors.</w:t>
      </w:r>
      <w:r w:rsidR="005C054E">
        <w:rPr>
          <w:rFonts w:asciiTheme="majorBidi" w:hAnsiTheme="majorBidi" w:cstheme="majorBidi"/>
        </w:rPr>
        <w:t xml:space="preserve"> </w:t>
      </w:r>
    </w:p>
    <w:p w14:paraId="6C5654F7" w14:textId="2C36A432" w:rsidR="001A6211" w:rsidRDefault="001A6211" w:rsidP="006009F8">
      <w:pPr>
        <w:pStyle w:val="Heading3"/>
        <w:spacing w:line="276" w:lineRule="auto"/>
      </w:pPr>
      <w:bookmarkStart w:id="179" w:name="_Toc41911414"/>
      <w:r>
        <w:t xml:space="preserve">Project 1.2: </w:t>
      </w:r>
      <w:r w:rsidR="000D2B4D">
        <w:t>ITSoS</w:t>
      </w:r>
      <w:r>
        <w:t xml:space="preserve"> Architecture</w:t>
      </w:r>
      <w:bookmarkEnd w:id="179"/>
    </w:p>
    <w:p w14:paraId="0F39DEC6" w14:textId="02F9873C" w:rsidR="001A6211" w:rsidRPr="00094B9E" w:rsidRDefault="001A6211" w:rsidP="009961A8">
      <w:r w:rsidRPr="00094B9E">
        <w:t xml:space="preserve">The </w:t>
      </w:r>
      <w:r w:rsidR="000D2B4D">
        <w:t>ITSoS</w:t>
      </w:r>
      <w:r w:rsidRPr="00094B9E">
        <w:t xml:space="preserve"> </w:t>
      </w:r>
      <w:r>
        <w:t xml:space="preserve">architecture proposed in iCity Project 1.2 is </w:t>
      </w:r>
      <w:r w:rsidRPr="00094B9E">
        <w:t>combined of</w:t>
      </w:r>
      <w:r>
        <w:t xml:space="preserve"> the following major components, as illustrated in </w:t>
      </w:r>
      <w:r>
        <w:fldChar w:fldCharType="begin"/>
      </w:r>
      <w:r>
        <w:instrText xml:space="preserve"> REF _Ref20547299 \h </w:instrText>
      </w:r>
      <w:r w:rsidR="006009F8">
        <w:instrText xml:space="preserve"> \* MERGEFORMAT </w:instrText>
      </w:r>
      <w:r>
        <w:fldChar w:fldCharType="separate"/>
      </w:r>
      <w:r w:rsidR="005A6FB2">
        <w:t xml:space="preserve">Figure </w:t>
      </w:r>
      <w:r w:rsidR="005A6FB2">
        <w:rPr>
          <w:noProof/>
        </w:rPr>
        <w:t>19</w:t>
      </w:r>
      <w:r>
        <w:fldChar w:fldCharType="end"/>
      </w:r>
      <w:r w:rsidR="00354D64">
        <w:t>:</w:t>
      </w:r>
    </w:p>
    <w:p w14:paraId="3A23FD3D" w14:textId="45293A2F" w:rsidR="001A6211" w:rsidRPr="00094B9E" w:rsidRDefault="001A6211" w:rsidP="009961A8">
      <w:pPr>
        <w:pStyle w:val="ListParagraph"/>
        <w:numPr>
          <w:ilvl w:val="0"/>
          <w:numId w:val="28"/>
        </w:numPr>
      </w:pPr>
      <w:r w:rsidRPr="000637C9">
        <w:rPr>
          <w:b/>
          <w:bCs/>
        </w:rPr>
        <w:t>Infrastructure</w:t>
      </w:r>
      <w:r>
        <w:t xml:space="preserve">: </w:t>
      </w:r>
      <w:r w:rsidR="00DE7031">
        <w:t xml:space="preserve">a </w:t>
      </w:r>
      <w:r>
        <w:t xml:space="preserve">multi-cloud strategy has been adopted to host the above layers (data, Servicers and Applications). The right selection of the appropriate cloud resources and hosting is based on the data and services requirements. The cloud infrastructure provides dynamic recourse allocation and better cost management. </w:t>
      </w:r>
    </w:p>
    <w:p w14:paraId="11B6E68E" w14:textId="67FC65FB" w:rsidR="001A6211" w:rsidRPr="00094B9E" w:rsidRDefault="001A6211" w:rsidP="009961A8">
      <w:pPr>
        <w:pStyle w:val="ListParagraph"/>
        <w:numPr>
          <w:ilvl w:val="0"/>
          <w:numId w:val="28"/>
        </w:numPr>
      </w:pPr>
      <w:r w:rsidRPr="000637C9">
        <w:rPr>
          <w:b/>
          <w:bCs/>
        </w:rPr>
        <w:lastRenderedPageBreak/>
        <w:t>Data Lake</w:t>
      </w:r>
      <w:r>
        <w:t>: provide</w:t>
      </w:r>
      <w:r w:rsidR="00DE7031">
        <w:t>s</w:t>
      </w:r>
      <w:r>
        <w:t xml:space="preserve"> </w:t>
      </w:r>
      <w:r w:rsidRPr="000637C9">
        <w:t xml:space="preserve">a storage repository that </w:t>
      </w:r>
      <w:r>
        <w:t xml:space="preserve">host </w:t>
      </w:r>
      <w:r w:rsidRPr="000637C9">
        <w:t xml:space="preserve">a vast amount of data </w:t>
      </w:r>
      <w:r>
        <w:t>(structured and unstructured).</w:t>
      </w:r>
      <w:r w:rsidRPr="000637C9">
        <w:t xml:space="preserve"> </w:t>
      </w:r>
    </w:p>
    <w:p w14:paraId="30B77D73" w14:textId="1518567D" w:rsidR="001A6211" w:rsidRPr="000637C9" w:rsidRDefault="001A6211" w:rsidP="009961A8">
      <w:pPr>
        <w:pStyle w:val="ListParagraph"/>
        <w:numPr>
          <w:ilvl w:val="0"/>
          <w:numId w:val="28"/>
        </w:numPr>
      </w:pPr>
      <w:r w:rsidRPr="000637C9">
        <w:rPr>
          <w:b/>
          <w:bCs/>
        </w:rPr>
        <w:t>Ontology Engine</w:t>
      </w:r>
      <w:r>
        <w:rPr>
          <w:b/>
          <w:bCs/>
        </w:rPr>
        <w:t xml:space="preserve">: </w:t>
      </w:r>
      <w:r w:rsidR="00DE7031" w:rsidRPr="00DE7031">
        <w:rPr>
          <w:bCs/>
        </w:rPr>
        <w:t>provides access to a</w:t>
      </w:r>
      <w:r w:rsidR="00DE7031">
        <w:rPr>
          <w:b/>
          <w:bCs/>
        </w:rPr>
        <w:t xml:space="preserve"> </w:t>
      </w:r>
      <w:r w:rsidRPr="000637C9">
        <w:t>semantic representation for the data</w:t>
      </w:r>
      <w:r>
        <w:t xml:space="preserve">. </w:t>
      </w:r>
    </w:p>
    <w:p w14:paraId="0A547089" w14:textId="1349D954" w:rsidR="001A6211" w:rsidRPr="000637C9" w:rsidRDefault="001A6211" w:rsidP="009961A8">
      <w:pPr>
        <w:pStyle w:val="ListParagraph"/>
        <w:numPr>
          <w:ilvl w:val="0"/>
          <w:numId w:val="28"/>
        </w:numPr>
      </w:pPr>
      <w:r w:rsidRPr="000637C9">
        <w:rPr>
          <w:b/>
          <w:bCs/>
        </w:rPr>
        <w:t>Services Layer</w:t>
      </w:r>
      <w:r>
        <w:rPr>
          <w:b/>
          <w:bCs/>
        </w:rPr>
        <w:t xml:space="preserve">: </w:t>
      </w:r>
      <w:r w:rsidRPr="000637C9">
        <w:t>provide</w:t>
      </w:r>
      <w:r w:rsidR="00DE7031">
        <w:t>s</w:t>
      </w:r>
      <w:r w:rsidRPr="000637C9">
        <w:t xml:space="preserve"> a platform to develop the services. </w:t>
      </w:r>
      <w:r>
        <w:t>The services consume the data which is provided by</w:t>
      </w:r>
      <w:r w:rsidR="00DE7031">
        <w:t xml:space="preserve"> the</w:t>
      </w:r>
      <w:r>
        <w:t xml:space="preserve"> Data Lake layer or through integration with </w:t>
      </w:r>
      <w:r w:rsidR="00DE7031">
        <w:t xml:space="preserve">the </w:t>
      </w:r>
      <w:r>
        <w:t xml:space="preserve">Ontology Engine. </w:t>
      </w:r>
    </w:p>
    <w:p w14:paraId="646DDD62" w14:textId="540EAAAB" w:rsidR="001A6211" w:rsidRPr="00C72162" w:rsidRDefault="001A6211" w:rsidP="009961A8">
      <w:pPr>
        <w:pStyle w:val="ListParagraph"/>
        <w:numPr>
          <w:ilvl w:val="0"/>
          <w:numId w:val="28"/>
        </w:numPr>
      </w:pPr>
      <w:r w:rsidRPr="000637C9">
        <w:rPr>
          <w:b/>
          <w:bCs/>
        </w:rPr>
        <w:t>Application Layer</w:t>
      </w:r>
      <w:r>
        <w:rPr>
          <w:b/>
          <w:bCs/>
        </w:rPr>
        <w:t xml:space="preserve">: </w:t>
      </w:r>
      <w:r>
        <w:t>use</w:t>
      </w:r>
      <w:r w:rsidR="00DE7031">
        <w:t>s</w:t>
      </w:r>
      <w:r>
        <w:t xml:space="preserve"> </w:t>
      </w:r>
      <w:r w:rsidRPr="000637C9">
        <w:t>one or more service</w:t>
      </w:r>
      <w:r w:rsidR="00DE7031">
        <w:t>s</w:t>
      </w:r>
      <w:r>
        <w:rPr>
          <w:b/>
          <w:bCs/>
        </w:rPr>
        <w:t xml:space="preserve"> </w:t>
      </w:r>
      <w:r w:rsidR="00DE7031">
        <w:t xml:space="preserve">to create a </w:t>
      </w:r>
      <w:r w:rsidRPr="00C72162">
        <w:t xml:space="preserve">specific application, </w:t>
      </w:r>
      <w:r>
        <w:t>e.</w:t>
      </w:r>
      <w:r w:rsidR="00DE7031">
        <w:t>g., the</w:t>
      </w:r>
      <w:r w:rsidRPr="00C72162">
        <w:t xml:space="preserve"> Advanced Traveler information system (ATIS)</w:t>
      </w:r>
      <w:r w:rsidR="00DE7031">
        <w:t>.</w:t>
      </w:r>
    </w:p>
    <w:p w14:paraId="766F1C29" w14:textId="77777777" w:rsidR="001A6211" w:rsidRDefault="001A6211" w:rsidP="006009F8">
      <w:pPr>
        <w:keepNext/>
        <w:spacing w:line="276" w:lineRule="auto"/>
        <w:ind w:firstLine="720"/>
      </w:pPr>
      <w:r>
        <w:rPr>
          <w:rFonts w:asciiTheme="majorBidi" w:hAnsiTheme="majorBidi" w:cstheme="majorBidi"/>
          <w:noProof/>
        </w:rPr>
        <w:drawing>
          <wp:inline distT="0" distB="0" distL="0" distR="0" wp14:anchorId="16C982EE" wp14:editId="4BB0935E">
            <wp:extent cx="5133975" cy="3592835"/>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7594" cy="3602366"/>
                    </a:xfrm>
                    <a:prstGeom prst="rect">
                      <a:avLst/>
                    </a:prstGeom>
                    <a:noFill/>
                  </pic:spPr>
                </pic:pic>
              </a:graphicData>
            </a:graphic>
          </wp:inline>
        </w:drawing>
      </w:r>
    </w:p>
    <w:p w14:paraId="22E31652" w14:textId="720C975E" w:rsidR="001A6211" w:rsidRPr="005C054E" w:rsidRDefault="001A6211" w:rsidP="005C054E">
      <w:pPr>
        <w:pStyle w:val="Caption"/>
        <w:spacing w:line="276" w:lineRule="auto"/>
        <w:rPr>
          <w:rFonts w:asciiTheme="majorBidi" w:hAnsiTheme="majorBidi" w:cstheme="majorBidi"/>
          <w:sz w:val="24"/>
          <w:szCs w:val="24"/>
        </w:rPr>
      </w:pPr>
      <w:bookmarkStart w:id="180" w:name="_Ref20547299"/>
      <w:r>
        <w:t xml:space="preserve">Figure </w:t>
      </w:r>
      <w:fldSimple w:instr=" SEQ Figure \* ARABIC ">
        <w:r w:rsidR="000F4793">
          <w:rPr>
            <w:noProof/>
          </w:rPr>
          <w:t>21</w:t>
        </w:r>
      </w:fldSimple>
      <w:bookmarkEnd w:id="180"/>
      <w:r>
        <w:t xml:space="preserve">: </w:t>
      </w:r>
      <w:r w:rsidR="000D2B4D">
        <w:t>ITSoS</w:t>
      </w:r>
      <w:r>
        <w:t xml:space="preserve"> Architecture</w:t>
      </w:r>
    </w:p>
    <w:p w14:paraId="12B43857" w14:textId="35013454" w:rsidR="001A6211" w:rsidRPr="001E707F" w:rsidRDefault="001A6211" w:rsidP="009961A8">
      <w:pPr>
        <w:rPr>
          <w:rFonts w:asciiTheme="majorBidi" w:hAnsiTheme="majorBidi" w:cstheme="majorBidi"/>
        </w:rPr>
      </w:pPr>
      <w:r>
        <w:rPr>
          <w:rFonts w:asciiTheme="majorBidi" w:hAnsiTheme="majorBidi" w:cstheme="majorBidi"/>
        </w:rPr>
        <w:t>The iCity Ontology Engine</w:t>
      </w:r>
      <w:r w:rsidRPr="001E707F">
        <w:rPr>
          <w:rFonts w:asciiTheme="majorBidi" w:hAnsiTheme="majorBidi" w:cstheme="majorBidi"/>
        </w:rPr>
        <w:t xml:space="preserve"> supports the </w:t>
      </w:r>
      <w:r w:rsidR="000D2B4D">
        <w:rPr>
          <w:rFonts w:asciiTheme="majorBidi" w:hAnsiTheme="majorBidi" w:cstheme="majorBidi"/>
        </w:rPr>
        <w:t>ITSoS</w:t>
      </w:r>
      <w:r w:rsidRPr="001E707F">
        <w:rPr>
          <w:rFonts w:asciiTheme="majorBidi" w:hAnsiTheme="majorBidi" w:cstheme="majorBidi"/>
        </w:rPr>
        <w:t xml:space="preserve"> by </w:t>
      </w:r>
      <w:r w:rsidR="006373E0">
        <w:rPr>
          <w:rFonts w:asciiTheme="majorBidi" w:hAnsiTheme="majorBidi" w:cstheme="majorBidi"/>
        </w:rPr>
        <w:t>providing</w:t>
      </w:r>
      <w:r w:rsidRPr="001E707F">
        <w:rPr>
          <w:rFonts w:asciiTheme="majorBidi" w:hAnsiTheme="majorBidi" w:cstheme="majorBidi"/>
        </w:rPr>
        <w:t xml:space="preserve"> access to semantically</w:t>
      </w:r>
      <w:r w:rsidR="00ED22C9">
        <w:rPr>
          <w:rFonts w:asciiTheme="majorBidi" w:hAnsiTheme="majorBidi" w:cstheme="majorBidi"/>
        </w:rPr>
        <w:t>-annotated,</w:t>
      </w:r>
      <w:r w:rsidRPr="001E707F">
        <w:rPr>
          <w:rFonts w:asciiTheme="majorBidi" w:hAnsiTheme="majorBidi" w:cstheme="majorBidi"/>
        </w:rPr>
        <w:t xml:space="preserve"> integrated data. </w:t>
      </w:r>
      <w:r w:rsidR="00ED22C9">
        <w:rPr>
          <w:rFonts w:asciiTheme="majorBidi" w:hAnsiTheme="majorBidi" w:cstheme="majorBidi"/>
        </w:rPr>
        <w:t>This requires that</w:t>
      </w:r>
      <w:r w:rsidRPr="001E707F">
        <w:rPr>
          <w:rFonts w:asciiTheme="majorBidi" w:hAnsiTheme="majorBidi" w:cstheme="majorBidi"/>
        </w:rPr>
        <w:t xml:space="preserve"> the data sources </w:t>
      </w:r>
      <w:r w:rsidR="00F71AF9">
        <w:rPr>
          <w:rFonts w:asciiTheme="majorBidi" w:hAnsiTheme="majorBidi" w:cstheme="majorBidi"/>
        </w:rPr>
        <w:t xml:space="preserve">to be integrated </w:t>
      </w:r>
      <w:r w:rsidRPr="001E707F">
        <w:rPr>
          <w:rFonts w:asciiTheme="majorBidi" w:hAnsiTheme="majorBidi" w:cstheme="majorBidi"/>
        </w:rPr>
        <w:t>be interpretable in the language of the ontology(s)</w:t>
      </w:r>
      <w:r w:rsidR="00F71AF9">
        <w:rPr>
          <w:rFonts w:asciiTheme="majorBidi" w:hAnsiTheme="majorBidi" w:cstheme="majorBidi"/>
        </w:rPr>
        <w:t xml:space="preserve">, such that the </w:t>
      </w:r>
      <w:r w:rsidRPr="001E707F">
        <w:rPr>
          <w:rFonts w:asciiTheme="majorBidi" w:hAnsiTheme="majorBidi" w:cstheme="majorBidi"/>
        </w:rPr>
        <w:t xml:space="preserve">ontology </w:t>
      </w:r>
      <w:r w:rsidR="00F71AF9">
        <w:rPr>
          <w:rFonts w:asciiTheme="majorBidi" w:hAnsiTheme="majorBidi" w:cstheme="majorBidi"/>
        </w:rPr>
        <w:t xml:space="preserve">may be </w:t>
      </w:r>
      <w:r w:rsidRPr="001E707F">
        <w:rPr>
          <w:rFonts w:asciiTheme="majorBidi" w:hAnsiTheme="majorBidi" w:cstheme="majorBidi"/>
        </w:rPr>
        <w:t xml:space="preserve">used to explicitly describe the semantics of each entry in the data sources. </w:t>
      </w:r>
    </w:p>
    <w:p w14:paraId="4CF5F9C8" w14:textId="1A4401A8" w:rsidR="001A6211" w:rsidRPr="001E707F" w:rsidRDefault="001A6211" w:rsidP="009961A8">
      <w:pPr>
        <w:rPr>
          <w:rFonts w:asciiTheme="majorBidi" w:hAnsiTheme="majorBidi" w:cstheme="majorBidi"/>
        </w:rPr>
      </w:pPr>
      <w:r w:rsidRPr="001E707F">
        <w:rPr>
          <w:rFonts w:asciiTheme="majorBidi" w:hAnsiTheme="majorBidi" w:cstheme="majorBidi"/>
        </w:rPr>
        <w:t>Using the appropriate ontologies, these mappings will be defined for each data source. The inclusion of new data source</w:t>
      </w:r>
      <w:r w:rsidR="0008153F">
        <w:rPr>
          <w:rFonts w:asciiTheme="majorBidi" w:hAnsiTheme="majorBidi" w:cstheme="majorBidi"/>
        </w:rPr>
        <w:t xml:space="preserve"> types</w:t>
      </w:r>
      <w:r w:rsidRPr="001E707F">
        <w:rPr>
          <w:rFonts w:asciiTheme="majorBidi" w:hAnsiTheme="majorBidi" w:cstheme="majorBidi"/>
        </w:rPr>
        <w:t xml:space="preserve"> will require the definition of new mapping definitions, but will not impact any of the existing data sources or mappings.</w:t>
      </w:r>
      <w:r w:rsidR="00EC4F81">
        <w:rPr>
          <w:rFonts w:asciiTheme="majorBidi" w:hAnsiTheme="majorBidi" w:cstheme="majorBidi"/>
        </w:rPr>
        <w:t xml:space="preserve"> </w:t>
      </w:r>
      <w:r w:rsidRPr="001E707F">
        <w:rPr>
          <w:rFonts w:asciiTheme="majorBidi" w:hAnsiTheme="majorBidi" w:cstheme="majorBidi"/>
        </w:rPr>
        <w:t xml:space="preserve">The mappings and the data serve as </w:t>
      </w:r>
      <w:r w:rsidRPr="001E707F">
        <w:rPr>
          <w:rFonts w:asciiTheme="majorBidi" w:hAnsiTheme="majorBidi" w:cstheme="majorBidi"/>
        </w:rPr>
        <w:lastRenderedPageBreak/>
        <w:t xml:space="preserve">input to a tool which converts the data into information represented using the terminology of the ontology. This data is formatted according to Semantic Web Standards (i.e. it is serialized in RDF) such that it may then be loaded into a </w:t>
      </w:r>
      <w:r w:rsidR="00220D83">
        <w:rPr>
          <w:rFonts w:asciiTheme="majorBidi" w:hAnsiTheme="majorBidi" w:cstheme="majorBidi"/>
        </w:rPr>
        <w:t>knowledge graph, (i.e., a triple</w:t>
      </w:r>
      <w:r w:rsidRPr="001E707F">
        <w:rPr>
          <w:rFonts w:asciiTheme="majorBidi" w:hAnsiTheme="majorBidi" w:cstheme="majorBidi"/>
        </w:rPr>
        <w:t xml:space="preserve"> store</w:t>
      </w:r>
      <w:r w:rsidR="00220D83">
        <w:rPr>
          <w:rFonts w:asciiTheme="majorBidi" w:hAnsiTheme="majorBidi" w:cstheme="majorBidi"/>
        </w:rPr>
        <w:t>)</w:t>
      </w:r>
      <w:r w:rsidRPr="001E707F">
        <w:rPr>
          <w:rFonts w:asciiTheme="majorBidi" w:hAnsiTheme="majorBidi" w:cstheme="majorBidi"/>
        </w:rPr>
        <w:t xml:space="preserve">. </w:t>
      </w:r>
      <w:r w:rsidR="00EC4F81">
        <w:rPr>
          <w:rFonts w:asciiTheme="majorBidi" w:hAnsiTheme="majorBidi" w:cstheme="majorBidi"/>
        </w:rPr>
        <w:t>The</w:t>
      </w:r>
      <w:r w:rsidR="00EC4F81" w:rsidRPr="001E707F">
        <w:rPr>
          <w:rFonts w:asciiTheme="majorBidi" w:hAnsiTheme="majorBidi" w:cstheme="majorBidi"/>
        </w:rPr>
        <w:t xml:space="preserve"> R2RML (RDB to RDF Mapping Language)</w:t>
      </w:r>
      <w:r w:rsidR="00EC4F81">
        <w:rPr>
          <w:rStyle w:val="FootnoteReference"/>
          <w:rFonts w:asciiTheme="majorBidi" w:hAnsiTheme="majorBidi" w:cstheme="majorBidi"/>
        </w:rPr>
        <w:footnoteReference w:id="24"/>
      </w:r>
      <w:r w:rsidR="00EC4F81" w:rsidRPr="001E707F">
        <w:rPr>
          <w:rFonts w:asciiTheme="majorBidi" w:hAnsiTheme="majorBidi" w:cstheme="majorBidi"/>
        </w:rPr>
        <w:t xml:space="preserve"> </w:t>
      </w:r>
      <w:r w:rsidR="00EC4F81">
        <w:rPr>
          <w:rFonts w:asciiTheme="majorBidi" w:hAnsiTheme="majorBidi" w:cstheme="majorBidi"/>
        </w:rPr>
        <w:t>is the language recommended for the specification of</w:t>
      </w:r>
      <w:r w:rsidR="00EC4F81" w:rsidRPr="001E707F">
        <w:rPr>
          <w:rFonts w:asciiTheme="majorBidi" w:hAnsiTheme="majorBidi" w:cstheme="majorBidi"/>
        </w:rPr>
        <w:t xml:space="preserve"> these mappings. R2RML is a W3C Recommendation that has been developed specifically for this purpose.</w:t>
      </w:r>
    </w:p>
    <w:p w14:paraId="137C3990" w14:textId="6CCB4BD6" w:rsidR="001A6211" w:rsidRDefault="001A6211" w:rsidP="009961A8">
      <w:pPr>
        <w:rPr>
          <w:rFonts w:asciiTheme="majorBidi" w:hAnsiTheme="majorBidi" w:cstheme="majorBidi"/>
        </w:rPr>
      </w:pPr>
      <w:r w:rsidRPr="001E707F">
        <w:rPr>
          <w:rFonts w:asciiTheme="majorBidi" w:hAnsiTheme="majorBidi" w:cstheme="majorBidi"/>
        </w:rPr>
        <w:t xml:space="preserve">The resulting </w:t>
      </w:r>
      <w:r w:rsidR="00EC4F81">
        <w:rPr>
          <w:rFonts w:asciiTheme="majorBidi" w:hAnsiTheme="majorBidi" w:cstheme="majorBidi"/>
        </w:rPr>
        <w:t>triple store</w:t>
      </w:r>
      <w:r w:rsidRPr="001E707F">
        <w:rPr>
          <w:rFonts w:asciiTheme="majorBidi" w:hAnsiTheme="majorBidi" w:cstheme="majorBidi"/>
        </w:rPr>
        <w:t xml:space="preserve"> houses all of the data. As a result of the mapping process, this data is now semantically annotated and integrated. In other words, the relationships between the various data stores are now explicit according to the concept definitions in the ontology. This data may be accessed via SPARQL queries: these are queries that are specified using the terminology defined by the ontology. In particular, the </w:t>
      </w:r>
      <w:r w:rsidR="00EC4F81">
        <w:rPr>
          <w:rFonts w:asciiTheme="majorBidi" w:hAnsiTheme="majorBidi" w:cstheme="majorBidi"/>
        </w:rPr>
        <w:t>triple</w:t>
      </w:r>
      <w:r w:rsidRPr="001E707F">
        <w:rPr>
          <w:rFonts w:asciiTheme="majorBidi" w:hAnsiTheme="majorBidi" w:cstheme="majorBidi"/>
        </w:rPr>
        <w:t xml:space="preserve"> store provides APIs that may be called by a variety of applications to access the data of interest via these queries. </w:t>
      </w:r>
      <w:r w:rsidR="00992672">
        <w:rPr>
          <w:rFonts w:asciiTheme="majorBidi" w:hAnsiTheme="majorBidi" w:cstheme="majorBidi"/>
        </w:rPr>
        <w:t xml:space="preserve">This perspective of the architecture is illustrated in </w:t>
      </w:r>
      <w:r w:rsidR="00992672">
        <w:rPr>
          <w:rFonts w:asciiTheme="majorBidi" w:hAnsiTheme="majorBidi" w:cstheme="majorBidi"/>
        </w:rPr>
        <w:fldChar w:fldCharType="begin"/>
      </w:r>
      <w:r w:rsidR="00992672">
        <w:rPr>
          <w:rFonts w:asciiTheme="majorBidi" w:hAnsiTheme="majorBidi" w:cstheme="majorBidi"/>
        </w:rPr>
        <w:instrText xml:space="preserve"> REF _Ref31010994 \h </w:instrText>
      </w:r>
      <w:r w:rsidR="00992672">
        <w:rPr>
          <w:rFonts w:asciiTheme="majorBidi" w:hAnsiTheme="majorBidi" w:cstheme="majorBidi"/>
        </w:rPr>
      </w:r>
      <w:r w:rsidR="00992672">
        <w:rPr>
          <w:rFonts w:asciiTheme="majorBidi" w:hAnsiTheme="majorBidi" w:cstheme="majorBidi"/>
        </w:rPr>
        <w:fldChar w:fldCharType="separate"/>
      </w:r>
      <w:r w:rsidR="005A6FB2">
        <w:t xml:space="preserve">Figure </w:t>
      </w:r>
      <w:r w:rsidR="005A6FB2">
        <w:rPr>
          <w:noProof/>
        </w:rPr>
        <w:t>20</w:t>
      </w:r>
      <w:r w:rsidR="00992672">
        <w:rPr>
          <w:rFonts w:asciiTheme="majorBidi" w:hAnsiTheme="majorBidi" w:cstheme="majorBidi"/>
        </w:rPr>
        <w:fldChar w:fldCharType="end"/>
      </w:r>
      <w:r w:rsidR="00992672">
        <w:rPr>
          <w:rFonts w:asciiTheme="majorBidi" w:hAnsiTheme="majorBidi" w:cstheme="majorBidi"/>
        </w:rPr>
        <w:t>.</w:t>
      </w:r>
    </w:p>
    <w:p w14:paraId="1DF5C910" w14:textId="77777777" w:rsidR="00992672" w:rsidRDefault="009961A8" w:rsidP="00992672">
      <w:pPr>
        <w:keepNext/>
        <w:spacing w:line="276" w:lineRule="auto"/>
      </w:pPr>
      <w:r w:rsidRPr="00967099">
        <w:rPr>
          <w:noProof/>
        </w:rPr>
        <w:drawing>
          <wp:inline distT="0" distB="0" distL="0" distR="0" wp14:anchorId="5CB30227" wp14:editId="1089646F">
            <wp:extent cx="5943600" cy="27171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17165"/>
                    </a:xfrm>
                    <a:prstGeom prst="rect">
                      <a:avLst/>
                    </a:prstGeom>
                  </pic:spPr>
                </pic:pic>
              </a:graphicData>
            </a:graphic>
          </wp:inline>
        </w:drawing>
      </w:r>
    </w:p>
    <w:p w14:paraId="3EE929E6" w14:textId="7074CB50" w:rsidR="009961A8" w:rsidRPr="001E707F" w:rsidRDefault="00992672" w:rsidP="00992672">
      <w:pPr>
        <w:pStyle w:val="Caption"/>
        <w:rPr>
          <w:rFonts w:asciiTheme="majorBidi" w:hAnsiTheme="majorBidi" w:cstheme="majorBidi"/>
        </w:rPr>
      </w:pPr>
      <w:bookmarkStart w:id="181" w:name="_Ref31010994"/>
      <w:r>
        <w:t xml:space="preserve">Figure </w:t>
      </w:r>
      <w:fldSimple w:instr=" SEQ Figure \* ARABIC ">
        <w:r w:rsidR="000F4793">
          <w:rPr>
            <w:noProof/>
          </w:rPr>
          <w:t>22</w:t>
        </w:r>
      </w:fldSimple>
      <w:bookmarkEnd w:id="181"/>
      <w:r>
        <w:t>: Ontology Engine - interface between Project 1.1 and Project 1.2</w:t>
      </w:r>
    </w:p>
    <w:p w14:paraId="1FB8FCDE" w14:textId="69EB072B" w:rsidR="001A6211" w:rsidRDefault="001A6211" w:rsidP="009961A8">
      <w:r w:rsidRPr="001E707F">
        <w:t xml:space="preserve">An alternative architecture is possible in which the data is maintained solely in its original databases and is retrieved on-demand via Ontology-Based Data Access (OBDA) tools. This </w:t>
      </w:r>
      <w:r w:rsidRPr="001E707F">
        <w:lastRenderedPageBreak/>
        <w:t>approach employs the same R2RML mappings, the main difference being that the data is not stored centrally, but assumed to be distributed in pre-existing relational databases. Th</w:t>
      </w:r>
      <w:r w:rsidR="00EC4F81">
        <w:t>e inclusion of this approach is a consideration for future work.</w:t>
      </w:r>
    </w:p>
    <w:p w14:paraId="3AB9AE98" w14:textId="2A0ED342" w:rsidR="001A6211" w:rsidRDefault="001A6211" w:rsidP="006009F8">
      <w:pPr>
        <w:pStyle w:val="Heading3"/>
        <w:spacing w:line="276" w:lineRule="auto"/>
      </w:pPr>
      <w:bookmarkStart w:id="182" w:name="_Toc41911415"/>
      <w:r>
        <w:t xml:space="preserve">ATIS </w:t>
      </w:r>
      <w:r w:rsidR="00220D83">
        <w:t>Application</w:t>
      </w:r>
      <w:bookmarkEnd w:id="182"/>
    </w:p>
    <w:p w14:paraId="31D1522F" w14:textId="63E36044" w:rsidR="00EC4F81" w:rsidRDefault="00EC4F81" w:rsidP="00EC4F81">
      <w:pPr>
        <w:rPr>
          <w:rFonts w:asciiTheme="majorBidi" w:hAnsiTheme="majorBidi" w:cstheme="majorBidi"/>
        </w:rPr>
      </w:pPr>
      <w:r w:rsidRPr="009A7486">
        <w:rPr>
          <w:rFonts w:asciiTheme="majorBidi" w:hAnsiTheme="majorBidi" w:cstheme="majorBidi"/>
        </w:rPr>
        <w:t xml:space="preserve">The objective </w:t>
      </w:r>
      <w:r>
        <w:rPr>
          <w:rFonts w:asciiTheme="majorBidi" w:hAnsiTheme="majorBidi" w:cstheme="majorBidi"/>
        </w:rPr>
        <w:t xml:space="preserve">of the ATIS application </w:t>
      </w:r>
      <w:r w:rsidRPr="009A7486">
        <w:rPr>
          <w:rFonts w:asciiTheme="majorBidi" w:hAnsiTheme="majorBidi" w:cstheme="majorBidi"/>
        </w:rPr>
        <w:t xml:space="preserve">is to </w:t>
      </w:r>
      <w:r>
        <w:rPr>
          <w:rFonts w:asciiTheme="majorBidi" w:hAnsiTheme="majorBidi" w:cstheme="majorBidi"/>
        </w:rPr>
        <w:t xml:space="preserve">integrate real-time data with the Online Trip Planner (OTP) tool. Researchers completed two case study implementations of the ATIS application. The first utilized a database to capture processed loop detector data sets, while the second designed the application according to the </w:t>
      </w:r>
      <w:r w:rsidR="000D2B4D">
        <w:rPr>
          <w:rFonts w:asciiTheme="majorBidi" w:hAnsiTheme="majorBidi" w:cstheme="majorBidi"/>
        </w:rPr>
        <w:t>ITSoS</w:t>
      </w:r>
      <w:r>
        <w:rPr>
          <w:rFonts w:asciiTheme="majorBidi" w:hAnsiTheme="majorBidi" w:cstheme="majorBidi"/>
        </w:rPr>
        <w:t xml:space="preserve"> architecture and thus leveraged the ontology to process the data. The purpose of this work was to showcase the differences between a “status quo” application and one developed according to the </w:t>
      </w:r>
      <w:r w:rsidR="000D2B4D">
        <w:rPr>
          <w:rFonts w:asciiTheme="majorBidi" w:hAnsiTheme="majorBidi" w:cstheme="majorBidi"/>
        </w:rPr>
        <w:t>ITSoS</w:t>
      </w:r>
      <w:r>
        <w:rPr>
          <w:rFonts w:asciiTheme="majorBidi" w:hAnsiTheme="majorBidi" w:cstheme="majorBidi"/>
        </w:rPr>
        <w:t xml:space="preserve"> architecture. This work is presented in </w:t>
      </w:r>
      <w:r>
        <w:rPr>
          <w:rFonts w:asciiTheme="majorBidi" w:hAnsiTheme="majorBidi" w:cstheme="majorBidi"/>
        </w:rPr>
        <w:fldChar w:fldCharType="begin"/>
      </w:r>
      <w:r w:rsidR="00DE6FBD">
        <w:rPr>
          <w:rFonts w:asciiTheme="majorBidi" w:hAnsiTheme="majorBidi" w:cstheme="majorBidi"/>
        </w:rPr>
        <w:instrText xml:space="preserve"> ADDIN EN.CITE &lt;EndNote&gt;&lt;Cite&gt;&lt;Author&gt;Bayanouni&lt;/Author&gt;&lt;Year&gt;2020&lt;/Year&gt;&lt;IDText&gt;Semantically-enabled data integration for Transportation Systems&lt;/IDText&gt;&lt;DisplayText&gt;[36]&lt;/DisplayText&gt;&lt;record&gt;&lt;titles&gt;&lt;title&gt;Semantically-enabled data integration for Transportation Systems&lt;/title&gt;&lt;secondary-title&gt;To appear in: 55th Canadian Transportation Research Forum (CTRF) Annual Conference&lt;/secondary-title&gt;&lt;/titles&gt;&lt;contributors&gt;&lt;authors&gt;&lt;author&gt;Bayanouni,   Hasan  Katsumi,   Megan  El-Darieby,   Mohamed  Abdulhai,   Baher  Fox, Mark S.&lt;/author&gt;&lt;/authors&gt;&lt;/contributors&gt;&lt;added-date format="utc"&gt;1583776775&lt;/added-date&gt;&lt;pub-location&gt;Montreal, Canada&lt;/pub-location&gt;&lt;ref-type name="Conference Proceeding"&gt;10&lt;/ref-type&gt;&lt;dates&gt;&lt;year&gt;2020&lt;/year&gt;&lt;/dates&gt;&lt;rec-number&gt;62&lt;/rec-number&gt;&lt;last-updated-date format="utc"&gt;1583777052&lt;/last-updated-date&gt;&lt;/record&gt;&lt;/Cite&gt;&lt;/EndNote&gt;</w:instrText>
      </w:r>
      <w:r>
        <w:rPr>
          <w:rFonts w:asciiTheme="majorBidi" w:hAnsiTheme="majorBidi" w:cstheme="majorBidi"/>
        </w:rPr>
        <w:fldChar w:fldCharType="separate"/>
      </w:r>
      <w:r w:rsidR="00DE6FBD">
        <w:rPr>
          <w:rFonts w:asciiTheme="majorBidi" w:hAnsiTheme="majorBidi" w:cstheme="majorBidi"/>
          <w:noProof/>
        </w:rPr>
        <w:t>[36]</w:t>
      </w:r>
      <w:r>
        <w:rPr>
          <w:rFonts w:asciiTheme="majorBidi" w:hAnsiTheme="majorBidi" w:cstheme="majorBidi"/>
        </w:rPr>
        <w:fldChar w:fldCharType="end"/>
      </w:r>
      <w:r w:rsidRPr="00973EE7">
        <w:rPr>
          <w:rFonts w:asciiTheme="majorBidi" w:hAnsiTheme="majorBidi" w:cstheme="majorBidi"/>
        </w:rPr>
        <w:t xml:space="preserve"> </w:t>
      </w:r>
      <w:r>
        <w:rPr>
          <w:rFonts w:asciiTheme="majorBidi" w:hAnsiTheme="majorBidi" w:cstheme="majorBidi"/>
        </w:rPr>
        <w:t xml:space="preserve">and relevant code is available on a Github repository here: </w:t>
      </w:r>
      <w:hyperlink r:id="rId41" w:history="1">
        <w:r w:rsidRPr="00A56C04">
          <w:rPr>
            <w:rStyle w:val="Hyperlink"/>
            <w:rFonts w:asciiTheme="majorBidi" w:hAnsiTheme="majorBidi" w:cstheme="majorBidi"/>
            <w:lang w:val="en-US"/>
          </w:rPr>
          <w:t>https://github.com/OneITS/OTP</w:t>
        </w:r>
      </w:hyperlink>
      <w:r>
        <w:rPr>
          <w:rFonts w:asciiTheme="majorBidi" w:hAnsiTheme="majorBidi" w:cstheme="majorBidi"/>
        </w:rPr>
        <w:t>.</w:t>
      </w:r>
      <w:r w:rsidRPr="00A56C04">
        <w:rPr>
          <w:rFonts w:asciiTheme="majorBidi" w:hAnsiTheme="majorBidi" w:cstheme="majorBidi"/>
          <w:lang w:val="en-US"/>
        </w:rPr>
        <w:t xml:space="preserve"> </w:t>
      </w:r>
      <w:r>
        <w:rPr>
          <w:rFonts w:asciiTheme="majorBidi" w:hAnsiTheme="majorBidi" w:cstheme="majorBidi"/>
        </w:rPr>
        <w:t xml:space="preserve">Here, we focus on the use of the iCity ontology in the context of the ATIS application developed according to the </w:t>
      </w:r>
      <w:r w:rsidR="000D2B4D">
        <w:rPr>
          <w:rFonts w:asciiTheme="majorBidi" w:hAnsiTheme="majorBidi" w:cstheme="majorBidi"/>
        </w:rPr>
        <w:t>ITSoS</w:t>
      </w:r>
      <w:r>
        <w:rPr>
          <w:rFonts w:asciiTheme="majorBidi" w:hAnsiTheme="majorBidi" w:cstheme="majorBidi"/>
        </w:rPr>
        <w:t xml:space="preserve"> Architecture. </w:t>
      </w:r>
    </w:p>
    <w:p w14:paraId="384B2F72" w14:textId="25312EE3" w:rsidR="00F70C1A" w:rsidRPr="00A92D48" w:rsidRDefault="00F70C1A" w:rsidP="00992672">
      <w:pPr>
        <w:rPr>
          <w:rFonts w:asciiTheme="majorBidi" w:hAnsiTheme="majorBidi" w:cstheme="majorBidi"/>
        </w:rPr>
      </w:pPr>
      <w:r w:rsidRPr="009961A8">
        <w:rPr>
          <w:rFonts w:asciiTheme="majorBidi" w:hAnsiTheme="majorBidi" w:cstheme="majorBidi"/>
        </w:rPr>
        <w:t>The</w:t>
      </w:r>
      <w:r w:rsidR="00EC4F81">
        <w:rPr>
          <w:rFonts w:asciiTheme="majorBidi" w:hAnsiTheme="majorBidi" w:cstheme="majorBidi"/>
        </w:rPr>
        <w:t xml:space="preserve"> loop detector data is</w:t>
      </w:r>
      <w:r w:rsidRPr="009961A8">
        <w:rPr>
          <w:rFonts w:asciiTheme="majorBidi" w:hAnsiTheme="majorBidi" w:cstheme="majorBidi"/>
        </w:rPr>
        <w:t xml:space="preserve"> transformed </w:t>
      </w:r>
      <w:r w:rsidR="00EC4F81">
        <w:rPr>
          <w:rFonts w:asciiTheme="majorBidi" w:hAnsiTheme="majorBidi" w:cstheme="majorBidi"/>
        </w:rPr>
        <w:t xml:space="preserve">using the Ontology Engine and </w:t>
      </w:r>
      <w:r w:rsidRPr="009961A8">
        <w:rPr>
          <w:rFonts w:asciiTheme="majorBidi" w:hAnsiTheme="majorBidi" w:cstheme="majorBidi"/>
        </w:rPr>
        <w:t xml:space="preserve">is stored an implementation of the AllegroGraph semantic graph database </w:t>
      </w:r>
      <w:r w:rsidR="00A92D48">
        <w:rPr>
          <w:rFonts w:asciiTheme="majorBidi" w:hAnsiTheme="majorBidi" w:cstheme="majorBidi"/>
        </w:rPr>
        <w:t>running</w:t>
      </w:r>
      <w:r w:rsidRPr="009961A8">
        <w:rPr>
          <w:rFonts w:asciiTheme="majorBidi" w:hAnsiTheme="majorBidi" w:cstheme="majorBidi"/>
        </w:rPr>
        <w:t xml:space="preserve"> on </w:t>
      </w:r>
      <w:r w:rsidR="00A92D48">
        <w:rPr>
          <w:rFonts w:asciiTheme="majorBidi" w:hAnsiTheme="majorBidi" w:cstheme="majorBidi"/>
        </w:rPr>
        <w:t xml:space="preserve">a </w:t>
      </w:r>
      <w:r w:rsidRPr="009961A8">
        <w:rPr>
          <w:rFonts w:asciiTheme="majorBidi" w:hAnsiTheme="majorBidi" w:cstheme="majorBidi"/>
        </w:rPr>
        <w:t>remove server. There exist a number of other data stores that might have been used and would provide similar API functionality. AllegroGraph was chosen due to its popularity and its unique implementation of a quintuple representation that includes an identifier for each statement in the data store, as opposed to typical approaches which only provide identifiers at the dataset level. This functionality is required for future extensions to this work that address issues such as provenance and confidence in the facts in the data store.</w:t>
      </w:r>
    </w:p>
    <w:p w14:paraId="35BE3F2A" w14:textId="5EEDF6DF" w:rsidR="00EB3CDC" w:rsidRPr="00A92D48" w:rsidRDefault="00992672" w:rsidP="00992672">
      <w:pPr>
        <w:rPr>
          <w:lang w:val="en-US" w:bidi="en-US"/>
        </w:rPr>
      </w:pPr>
      <w:r>
        <w:rPr>
          <w:lang w:val="en-US" w:bidi="en-US"/>
        </w:rPr>
        <w:t>In the context of the ATIS application, t</w:t>
      </w:r>
      <w:r w:rsidR="009961A8">
        <w:rPr>
          <w:lang w:val="en-US" w:bidi="en-US"/>
        </w:rPr>
        <w:t>he mapped data, stored in Allegro</w:t>
      </w:r>
      <w:r w:rsidR="00A92D48">
        <w:rPr>
          <w:lang w:val="en-US" w:bidi="en-US"/>
        </w:rPr>
        <w:t>G</w:t>
      </w:r>
      <w:r w:rsidR="009961A8">
        <w:rPr>
          <w:lang w:val="en-US" w:bidi="en-US"/>
        </w:rPr>
        <w:t>raph</w:t>
      </w:r>
      <w:r>
        <w:rPr>
          <w:lang w:val="en-US" w:bidi="en-US"/>
        </w:rPr>
        <w:t>,</w:t>
      </w:r>
      <w:r w:rsidR="009961A8">
        <w:rPr>
          <w:lang w:val="en-US" w:bidi="en-US"/>
        </w:rPr>
        <w:t xml:space="preserve"> shall serve as input for the trip planning tool</w:t>
      </w:r>
      <w:r>
        <w:rPr>
          <w:lang w:val="en-US" w:bidi="en-US"/>
        </w:rPr>
        <w:t xml:space="preserve">. </w:t>
      </w:r>
      <w:r w:rsidR="00EB3CDC">
        <w:rPr>
          <w:lang w:val="en-US" w:bidi="en-US"/>
        </w:rPr>
        <w:t xml:space="preserve">Based on the road segments used in a trip from one location to another, the ATIS will </w:t>
      </w:r>
      <w:r w:rsidR="00C83FAE">
        <w:rPr>
          <w:lang w:val="en-US" w:bidi="en-US"/>
        </w:rPr>
        <w:t xml:space="preserve">use the AllegroGraph API to </w:t>
      </w:r>
      <w:r w:rsidR="00EB3CDC">
        <w:rPr>
          <w:lang w:val="en-US" w:bidi="en-US"/>
        </w:rPr>
        <w:t>query the ontology to retrieve TTI data for the route</w:t>
      </w:r>
      <w:r w:rsidR="00C83FAE">
        <w:rPr>
          <w:lang w:val="en-US" w:bidi="en-US"/>
        </w:rPr>
        <w:t xml:space="preserve">. This data can then be used as input to the OTP in order to </w:t>
      </w:r>
      <w:r w:rsidR="00EB3CDC">
        <w:rPr>
          <w:lang w:val="en-US" w:bidi="en-US"/>
        </w:rPr>
        <w:t xml:space="preserve">advise the user of potential delays. </w:t>
      </w:r>
    </w:p>
    <w:p w14:paraId="5CA7F275" w14:textId="3AB05CFF" w:rsidR="009961A8" w:rsidRPr="009961A8" w:rsidRDefault="009961A8" w:rsidP="00EB3CDC">
      <w:pPr>
        <w:pStyle w:val="Heading3"/>
        <w:rPr>
          <w:rFonts w:ascii="Times New Roman" w:hAnsi="Times New Roman"/>
        </w:rPr>
      </w:pPr>
      <w:bookmarkStart w:id="183" w:name="_Ref31188977"/>
      <w:bookmarkStart w:id="184" w:name="_Toc41911416"/>
      <w:r>
        <w:t>Data Mapping</w:t>
      </w:r>
      <w:bookmarkEnd w:id="183"/>
      <w:bookmarkEnd w:id="184"/>
    </w:p>
    <w:p w14:paraId="059348A5" w14:textId="77777777" w:rsidR="00C8158E" w:rsidRPr="00C8158E" w:rsidRDefault="00C8158E" w:rsidP="00C8158E">
      <w:pPr>
        <w:rPr>
          <w:rFonts w:asciiTheme="majorBidi" w:hAnsiTheme="majorBidi" w:cstheme="majorBidi"/>
        </w:rPr>
      </w:pPr>
      <w:r w:rsidRPr="00C8158E">
        <w:rPr>
          <w:rFonts w:asciiTheme="majorBidi" w:hAnsiTheme="majorBidi" w:cstheme="majorBidi"/>
        </w:rPr>
        <w:t xml:space="preserve">The loop detector data was received in a simple, tabular format with the following column headings: WayID, Mean_Value_Max, Time, and Date. This data set was an excellent example of </w:t>
      </w:r>
      <w:r w:rsidRPr="00C8158E">
        <w:rPr>
          <w:rFonts w:asciiTheme="majorBidi" w:hAnsiTheme="majorBidi" w:cstheme="majorBidi"/>
        </w:rPr>
        <w:lastRenderedPageBreak/>
        <w:t>the challenges for semantic interoperability: communication with the persons responsible for generating the data set was required in order to understand the meaning of each of the attributes. This revealed the following, informal semantics for each attribute:</w:t>
      </w:r>
    </w:p>
    <w:p w14:paraId="7E56853B"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WayID: this value is the identifier of the road segment over which the loop detector reading is aggregated.</w:t>
      </w:r>
    </w:p>
    <w:p w14:paraId="5842177A"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Mean_Value_Max: this value is the average Max TTI (Maximum Travel Time Index), aggregated over the wayID readings, at one-hour intervals.</w:t>
      </w:r>
    </w:p>
    <w:p w14:paraId="7A8B84A6"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Time: this value indicates the time of day of the start of the one-hour interval, represented using an integer value that indicates hours past midnight. For example, “0” indicates 12:00 AM, “1” indicates “1:00 AM”, and so on.</w:t>
      </w:r>
    </w:p>
    <w:p w14:paraId="556CD2A2"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Date: this value represents the date during which the readings were taken, formatted as: year_month_day. For example, the value “017_07_01” indicates the date July 1, 2017.</w:t>
      </w:r>
    </w:p>
    <w:p w14:paraId="063FBDB9" w14:textId="4AD97448" w:rsidR="00C8158E" w:rsidRDefault="00C8158E" w:rsidP="00C8158E">
      <w:pPr>
        <w:rPr>
          <w:rFonts w:asciiTheme="majorBidi" w:hAnsiTheme="majorBidi" w:cstheme="majorBidi"/>
        </w:rPr>
      </w:pPr>
      <w:r w:rsidRPr="00C8158E">
        <w:rPr>
          <w:rFonts w:asciiTheme="majorBidi" w:hAnsiTheme="majorBidi" w:cstheme="majorBidi"/>
        </w:rPr>
        <w:t>Much of the information that is embedded in these values is not clear from the attribute labels alone. In order to enable interoperability, the semantics of these values must be made explicit.</w:t>
      </w:r>
    </w:p>
    <w:p w14:paraId="16784437" w14:textId="7BF1CC83" w:rsidR="0024077A" w:rsidRPr="009961A8" w:rsidRDefault="0024077A" w:rsidP="009961A8">
      <w:pPr>
        <w:rPr>
          <w:rFonts w:asciiTheme="majorBidi" w:hAnsiTheme="majorBidi" w:cstheme="majorBidi"/>
        </w:rPr>
      </w:pPr>
      <w:r w:rsidRPr="009961A8">
        <w:rPr>
          <w:rFonts w:asciiTheme="majorBidi" w:hAnsiTheme="majorBidi" w:cstheme="majorBidi"/>
        </w:rPr>
        <w:t xml:space="preserve">The application of the ontology engine architecture for the semantic </w:t>
      </w:r>
      <w:r w:rsidR="009961A8">
        <w:rPr>
          <w:rFonts w:asciiTheme="majorBidi" w:hAnsiTheme="majorBidi" w:cstheme="majorBidi"/>
        </w:rPr>
        <w:t>augmentation</w:t>
      </w:r>
      <w:r w:rsidRPr="009961A8">
        <w:rPr>
          <w:rFonts w:asciiTheme="majorBidi" w:hAnsiTheme="majorBidi" w:cstheme="majorBidi"/>
        </w:rPr>
        <w:t xml:space="preserve"> of sensor data was straightforward. Some minor cleaning of the datasets was required: primarily this involved some reformatting of data values in order to comply with standard datatypes (e.g. for date-time encodings). This cleaning was done using additional functionality provided by the mapping tool, but could </w:t>
      </w:r>
      <w:r w:rsidR="009138D4">
        <w:rPr>
          <w:rFonts w:asciiTheme="majorBidi" w:hAnsiTheme="majorBidi" w:cstheme="majorBidi"/>
        </w:rPr>
        <w:t>also</w:t>
      </w:r>
      <w:r w:rsidR="009138D4" w:rsidRPr="009961A8">
        <w:rPr>
          <w:rFonts w:asciiTheme="majorBidi" w:hAnsiTheme="majorBidi" w:cstheme="majorBidi"/>
        </w:rPr>
        <w:t xml:space="preserve"> </w:t>
      </w:r>
      <w:r w:rsidRPr="009961A8">
        <w:rPr>
          <w:rFonts w:asciiTheme="majorBidi" w:hAnsiTheme="majorBidi" w:cstheme="majorBidi"/>
        </w:rPr>
        <w:t xml:space="preserve">have been accomplished with some </w:t>
      </w:r>
      <w:r w:rsidR="009138D4">
        <w:rPr>
          <w:rFonts w:asciiTheme="majorBidi" w:hAnsiTheme="majorBidi" w:cstheme="majorBidi"/>
        </w:rPr>
        <w:t xml:space="preserve">other </w:t>
      </w:r>
      <w:r w:rsidRPr="009961A8">
        <w:rPr>
          <w:rFonts w:asciiTheme="majorBidi" w:hAnsiTheme="majorBidi" w:cstheme="majorBidi"/>
        </w:rPr>
        <w:t>preprocessing</w:t>
      </w:r>
      <w:r w:rsidR="009138D4">
        <w:rPr>
          <w:rFonts w:asciiTheme="majorBidi" w:hAnsiTheme="majorBidi" w:cstheme="majorBidi"/>
        </w:rPr>
        <w:t xml:space="preserve"> mechanism</w:t>
      </w:r>
      <w:r w:rsidRPr="009961A8">
        <w:rPr>
          <w:rFonts w:asciiTheme="majorBidi" w:hAnsiTheme="majorBidi" w:cstheme="majorBidi"/>
        </w:rPr>
        <w:t>.</w:t>
      </w:r>
    </w:p>
    <w:p w14:paraId="649E3584" w14:textId="1EBA8C34" w:rsidR="00A92D48" w:rsidRPr="009961A8" w:rsidRDefault="00A92D48" w:rsidP="009961A8">
      <w:pPr>
        <w:rPr>
          <w:rFonts w:asciiTheme="majorBidi" w:hAnsiTheme="majorBidi" w:cstheme="majorBidi"/>
        </w:rPr>
      </w:pPr>
      <w:r>
        <w:rPr>
          <w:lang w:val="en-US" w:bidi="en-US"/>
        </w:rPr>
        <w:t xml:space="preserve">The mappings that were designed to define this data, in terms of the iCity Ontology are described in detail in </w:t>
      </w:r>
      <w:r>
        <w:rPr>
          <w:lang w:val="en-US" w:bidi="en-US"/>
        </w:rPr>
        <w:fldChar w:fldCharType="begin"/>
      </w:r>
      <w:r>
        <w:rPr>
          <w:lang w:val="en-US" w:bidi="en-US"/>
        </w:rPr>
        <w:instrText xml:space="preserve"> REF _Ref31189297 \r \h </w:instrText>
      </w:r>
      <w:r>
        <w:rPr>
          <w:lang w:val="en-US" w:bidi="en-US"/>
        </w:rPr>
      </w:r>
      <w:r>
        <w:rPr>
          <w:lang w:val="en-US" w:bidi="en-US"/>
        </w:rPr>
        <w:fldChar w:fldCharType="separate"/>
      </w:r>
      <w:r w:rsidR="005A6FB2">
        <w:rPr>
          <w:lang w:val="en-US" w:bidi="en-US"/>
        </w:rPr>
        <w:t>Appendix C</w:t>
      </w:r>
      <w:r>
        <w:rPr>
          <w:lang w:val="en-US" w:bidi="en-US"/>
        </w:rPr>
        <w:fldChar w:fldCharType="end"/>
      </w:r>
      <w:r>
        <w:rPr>
          <w:lang w:val="en-US" w:bidi="en-US"/>
        </w:rPr>
        <w:t xml:space="preserve">. The Karma mapping files are available online in the GitHub project repository at: </w:t>
      </w:r>
      <w:hyperlink r:id="rId42" w:history="1">
        <w:r>
          <w:rPr>
            <w:rStyle w:val="Hyperlink"/>
            <w:lang w:val="en-US" w:bidi="en-US"/>
          </w:rPr>
          <w:t>https://github.com/EnterpriseIntegrationLab/icity/upload/master/mappings/ITSoS</w:t>
        </w:r>
      </w:hyperlink>
      <w:r>
        <w:rPr>
          <w:lang w:val="en-US" w:bidi="en-US"/>
        </w:rPr>
        <w:t>.</w:t>
      </w:r>
    </w:p>
    <w:p w14:paraId="33C3DB0C" w14:textId="77777777" w:rsidR="00A92D48" w:rsidRDefault="00A92D48" w:rsidP="00A92D48">
      <w:pPr>
        <w:pStyle w:val="Heading3"/>
      </w:pPr>
      <w:bookmarkStart w:id="185" w:name="_Toc41911417"/>
      <w:r>
        <w:t>Future Work</w:t>
      </w:r>
      <w:bookmarkEnd w:id="185"/>
    </w:p>
    <w:p w14:paraId="7BB7186C" w14:textId="77777777" w:rsidR="00A92D48" w:rsidRPr="009961A8" w:rsidRDefault="00A92D48" w:rsidP="00A92D48">
      <w:pPr>
        <w:rPr>
          <w:color w:val="000000" w:themeColor="text1"/>
          <w:szCs w:val="22"/>
        </w:rPr>
      </w:pPr>
      <w:r w:rsidRPr="009961A8">
        <w:rPr>
          <w:color w:val="000000" w:themeColor="text1"/>
          <w:szCs w:val="22"/>
        </w:rPr>
        <w:t xml:space="preserve">To-date, the ontology engine has been used to facilitate the semantic </w:t>
      </w:r>
      <w:r>
        <w:rPr>
          <w:color w:val="000000" w:themeColor="text1"/>
          <w:szCs w:val="22"/>
        </w:rPr>
        <w:t>formalization</w:t>
      </w:r>
      <w:r w:rsidRPr="009961A8">
        <w:rPr>
          <w:color w:val="000000" w:themeColor="text1"/>
          <w:szCs w:val="22"/>
        </w:rPr>
        <w:t xml:space="preserve"> of loop detector data for the ATIS application. Future work will be pursued in two different directions: </w:t>
      </w:r>
    </w:p>
    <w:p w14:paraId="3A30E8DC" w14:textId="77777777" w:rsidR="00A92D48" w:rsidRPr="009961A8" w:rsidRDefault="00A92D48" w:rsidP="008C7F3C">
      <w:pPr>
        <w:pStyle w:val="ListParagraph"/>
        <w:numPr>
          <w:ilvl w:val="0"/>
          <w:numId w:val="67"/>
        </w:numPr>
        <w:rPr>
          <w:color w:val="000000" w:themeColor="text1"/>
          <w:szCs w:val="22"/>
        </w:rPr>
      </w:pPr>
      <w:r w:rsidRPr="009961A8">
        <w:rPr>
          <w:color w:val="000000" w:themeColor="text1"/>
          <w:szCs w:val="22"/>
        </w:rPr>
        <w:lastRenderedPageBreak/>
        <w:t>Additional data sources may be added to extend the scope of the ATIS application to cover other locations. This will be straightforward as the existing semantic mappings may be reused for other datasets of the same type.</w:t>
      </w:r>
    </w:p>
    <w:p w14:paraId="0162230E" w14:textId="77777777" w:rsidR="00A92D48" w:rsidRPr="009961A8" w:rsidRDefault="00A92D48" w:rsidP="008C7F3C">
      <w:pPr>
        <w:pStyle w:val="ListParagraph"/>
        <w:numPr>
          <w:ilvl w:val="0"/>
          <w:numId w:val="67"/>
        </w:numPr>
        <w:rPr>
          <w:color w:val="000000" w:themeColor="text1"/>
          <w:szCs w:val="22"/>
        </w:rPr>
      </w:pPr>
      <w:r w:rsidRPr="009961A8">
        <w:rPr>
          <w:color w:val="000000" w:themeColor="text1"/>
          <w:szCs w:val="22"/>
        </w:rPr>
        <w:t>The ATIS application may be extended, or a new application may be explored altogether, to incorporate a broader range of dataset types. This might include data on the weather, road closures, concerts and sporting events, safety indices, and so on.</w:t>
      </w:r>
    </w:p>
    <w:p w14:paraId="5B5ACC07" w14:textId="686683C2" w:rsidR="00220D83" w:rsidRPr="00A92D48" w:rsidRDefault="00A92D48" w:rsidP="00A92D48">
      <w:pPr>
        <w:rPr>
          <w:color w:val="000000" w:themeColor="text1"/>
          <w:szCs w:val="22"/>
        </w:rPr>
      </w:pPr>
      <w:r w:rsidRPr="009961A8">
        <w:rPr>
          <w:color w:val="000000" w:themeColor="text1"/>
          <w:szCs w:val="22"/>
        </w:rPr>
        <w:t xml:space="preserve">These extensions will provide new opportunities to improve the traveler’s experience, and serve to demonstrate the utility of the </w:t>
      </w:r>
      <w:r w:rsidR="000D2B4D">
        <w:rPr>
          <w:color w:val="000000" w:themeColor="text1"/>
          <w:szCs w:val="22"/>
        </w:rPr>
        <w:t>ITSoS</w:t>
      </w:r>
      <w:r w:rsidRPr="009961A8">
        <w:rPr>
          <w:color w:val="000000" w:themeColor="text1"/>
          <w:szCs w:val="22"/>
        </w:rPr>
        <w:t xml:space="preserve"> framework and the value of the ontology engine as an easily extensible tool to support semantic integration.</w:t>
      </w:r>
    </w:p>
    <w:p w14:paraId="3FFD7359" w14:textId="09CFCB8D" w:rsidR="00382AA3" w:rsidRDefault="00382AA3" w:rsidP="00B36292">
      <w:pPr>
        <w:pStyle w:val="Heading2"/>
      </w:pPr>
      <w:bookmarkStart w:id="186" w:name="_Toc41911418"/>
      <w:r>
        <w:t>Integration with ArcGIS</w:t>
      </w:r>
      <w:bookmarkEnd w:id="186"/>
    </w:p>
    <w:p w14:paraId="1E3CCE6D" w14:textId="4B1FEDCB" w:rsidR="000B4A16" w:rsidRDefault="002439B1" w:rsidP="00382AA3">
      <w:pPr>
        <w:rPr>
          <w:lang w:val="en-US" w:bidi="en-US"/>
        </w:rPr>
      </w:pPr>
      <w:r>
        <w:rPr>
          <w:lang w:val="en-US" w:bidi="en-US"/>
        </w:rPr>
        <w:t>Based on the motivating scenario describe</w:t>
      </w:r>
      <w:r w:rsidR="004B1F12">
        <w:rPr>
          <w:lang w:val="en-US" w:bidi="en-US"/>
        </w:rPr>
        <w:t>d</w:t>
      </w:r>
      <w:r>
        <w:rPr>
          <w:lang w:val="en-US" w:bidi="en-US"/>
        </w:rPr>
        <w:t xml:space="preserve"> in Section </w:t>
      </w:r>
      <w:r>
        <w:rPr>
          <w:lang w:val="en-US" w:bidi="en-US"/>
        </w:rPr>
        <w:fldChar w:fldCharType="begin"/>
      </w:r>
      <w:r>
        <w:rPr>
          <w:lang w:val="en-US" w:bidi="en-US"/>
        </w:rPr>
        <w:instrText xml:space="preserve"> REF _Ref31271825 \r \h </w:instrText>
      </w:r>
      <w:r>
        <w:rPr>
          <w:lang w:val="en-US" w:bidi="en-US"/>
        </w:rPr>
      </w:r>
      <w:r>
        <w:rPr>
          <w:lang w:val="en-US" w:bidi="en-US"/>
        </w:rPr>
        <w:fldChar w:fldCharType="separate"/>
      </w:r>
      <w:r w:rsidR="005A6FB2">
        <w:rPr>
          <w:lang w:val="en-US" w:bidi="en-US"/>
        </w:rPr>
        <w:t>5.6</w:t>
      </w:r>
      <w:r>
        <w:rPr>
          <w:lang w:val="en-US" w:bidi="en-US"/>
        </w:rPr>
        <w:fldChar w:fldCharType="end"/>
      </w:r>
      <w:r>
        <w:rPr>
          <w:lang w:val="en-US" w:bidi="en-US"/>
        </w:rPr>
        <w:t>, a</w:t>
      </w:r>
      <w:r w:rsidR="00201527">
        <w:rPr>
          <w:lang w:val="en-US" w:bidi="en-US"/>
        </w:rPr>
        <w:t xml:space="preserve"> prototype application was developed t</w:t>
      </w:r>
      <w:r w:rsidR="00FD5AE0">
        <w:rPr>
          <w:lang w:val="en-US" w:bidi="en-US"/>
        </w:rPr>
        <w:t>o investigate the potential use of ontologies to support semantic integration of</w:t>
      </w:r>
      <w:r w:rsidR="00201527">
        <w:rPr>
          <w:lang w:val="en-US" w:bidi="en-US"/>
        </w:rPr>
        <w:t xml:space="preserve"> data in ArcGIS. The application functions as a simple shortest path finder that is augmented with contextual information about the resulting route. A subset of GFX data is mapped into RDF using </w:t>
      </w:r>
      <w:r>
        <w:rPr>
          <w:lang w:val="en-US" w:bidi="en-US"/>
        </w:rPr>
        <w:t xml:space="preserve">the </w:t>
      </w:r>
      <w:r w:rsidR="00201527">
        <w:rPr>
          <w:lang w:val="en-US" w:bidi="en-US"/>
        </w:rPr>
        <w:t xml:space="preserve">vocabulary defined by the </w:t>
      </w:r>
      <w:r w:rsidR="005D138F">
        <w:rPr>
          <w:lang w:val="en-US" w:bidi="en-US"/>
        </w:rPr>
        <w:t>TPSO</w:t>
      </w:r>
      <w:r w:rsidR="001F1E55">
        <w:rPr>
          <w:lang w:val="en-US" w:bidi="en-US"/>
        </w:rPr>
        <w:t xml:space="preserve"> to create an integrated, semantically annotated dataset</w:t>
      </w:r>
      <w:r w:rsidR="005D138F">
        <w:rPr>
          <w:lang w:val="en-US" w:bidi="en-US"/>
        </w:rPr>
        <w:t xml:space="preserve">. This supports a </w:t>
      </w:r>
      <w:r w:rsidR="001F1E55">
        <w:rPr>
          <w:lang w:val="en-US" w:bidi="en-US"/>
        </w:rPr>
        <w:t>streamlined</w:t>
      </w:r>
      <w:r w:rsidR="005D138F">
        <w:rPr>
          <w:lang w:val="en-US" w:bidi="en-US"/>
        </w:rPr>
        <w:t xml:space="preserve"> query process</w:t>
      </w:r>
      <w:r w:rsidR="001F1E55">
        <w:rPr>
          <w:lang w:val="en-US" w:bidi="en-US"/>
        </w:rPr>
        <w:t xml:space="preserve">: the data is stored in a triple store that is accessed by SPARQL queries </w:t>
      </w:r>
      <w:r w:rsidR="005D138F">
        <w:rPr>
          <w:lang w:val="en-US" w:bidi="en-US"/>
        </w:rPr>
        <w:t>to obtain information about a route from multiple data sources</w:t>
      </w:r>
      <w:r w:rsidR="001F1E55">
        <w:rPr>
          <w:lang w:val="en-US" w:bidi="en-US"/>
        </w:rPr>
        <w:t>, a process that</w:t>
      </w:r>
      <w:r w:rsidR="005D138F">
        <w:rPr>
          <w:lang w:val="en-US" w:bidi="en-US"/>
        </w:rPr>
        <w:t xml:space="preserve"> would otherwise have required a number of complex </w:t>
      </w:r>
      <w:r w:rsidR="000B4A16">
        <w:rPr>
          <w:lang w:val="en-US" w:bidi="en-US"/>
        </w:rPr>
        <w:t>queries in ArcGIS.</w:t>
      </w:r>
      <w:r>
        <w:rPr>
          <w:lang w:val="en-US" w:bidi="en-US"/>
        </w:rPr>
        <w:t xml:space="preserve"> </w:t>
      </w:r>
    </w:p>
    <w:p w14:paraId="2C3E9AEC" w14:textId="77777777" w:rsidR="007255D2" w:rsidRDefault="007255D2" w:rsidP="007255D2">
      <w:pPr>
        <w:pStyle w:val="Heading3"/>
      </w:pPr>
      <w:bookmarkStart w:id="187" w:name="_Toc41911419"/>
      <w:r>
        <w:t>Initial Implementation</w:t>
      </w:r>
      <w:bookmarkEnd w:id="187"/>
    </w:p>
    <w:p w14:paraId="5B237BFD" w14:textId="0D9193EC" w:rsidR="00E47020" w:rsidRDefault="007255D2" w:rsidP="00E47020">
      <w:pPr>
        <w:rPr>
          <w:lang w:val="en-US" w:bidi="en-US"/>
        </w:rPr>
      </w:pPr>
      <w:r>
        <w:rPr>
          <w:lang w:val="en-US" w:bidi="en-US"/>
        </w:rPr>
        <w:t xml:space="preserve">At the time of this report, </w:t>
      </w:r>
      <w:r w:rsidR="004B1F12">
        <w:rPr>
          <w:lang w:val="en-US" w:bidi="en-US"/>
        </w:rPr>
        <w:t>an initial</w:t>
      </w:r>
      <w:r>
        <w:rPr>
          <w:lang w:val="en-US" w:bidi="en-US"/>
        </w:rPr>
        <w:t xml:space="preserve"> prototype </w:t>
      </w:r>
      <w:r w:rsidR="004B1F12">
        <w:rPr>
          <w:lang w:val="en-US" w:bidi="en-US"/>
        </w:rPr>
        <w:t xml:space="preserve">has been </w:t>
      </w:r>
      <w:r>
        <w:rPr>
          <w:lang w:val="en-US" w:bidi="en-US"/>
        </w:rPr>
        <w:t>implement</w:t>
      </w:r>
      <w:r w:rsidR="004B1F12">
        <w:rPr>
          <w:lang w:val="en-US" w:bidi="en-US"/>
        </w:rPr>
        <w:t xml:space="preserve">ed </w:t>
      </w:r>
      <w:r>
        <w:rPr>
          <w:lang w:val="en-US" w:bidi="en-US"/>
        </w:rPr>
        <w:t xml:space="preserve">and </w:t>
      </w:r>
      <w:r w:rsidR="004B1F12">
        <w:rPr>
          <w:lang w:val="en-US" w:bidi="en-US"/>
        </w:rPr>
        <w:t xml:space="preserve">the </w:t>
      </w:r>
      <w:r>
        <w:rPr>
          <w:lang w:val="en-US" w:bidi="en-US"/>
        </w:rPr>
        <w:t xml:space="preserve">development </w:t>
      </w:r>
      <w:r w:rsidR="004B1F12">
        <w:rPr>
          <w:lang w:val="en-US" w:bidi="en-US"/>
        </w:rPr>
        <w:t xml:space="preserve">of a second version </w:t>
      </w:r>
      <w:r>
        <w:rPr>
          <w:lang w:val="en-US" w:bidi="en-US"/>
        </w:rPr>
        <w:t>is ongoing.</w:t>
      </w:r>
      <w:r w:rsidR="004B1F12">
        <w:rPr>
          <w:lang w:val="en-US" w:bidi="en-US"/>
        </w:rPr>
        <w:t xml:space="preserve"> </w:t>
      </w:r>
      <w:r w:rsidR="00E47020">
        <w:rPr>
          <w:lang w:val="en-US" w:bidi="en-US"/>
        </w:rPr>
        <w:t xml:space="preserve">The design adopted for the initial prototype is illustrated in </w:t>
      </w:r>
      <w:r w:rsidR="00E47020">
        <w:rPr>
          <w:lang w:val="en-US" w:bidi="en-US"/>
        </w:rPr>
        <w:fldChar w:fldCharType="begin"/>
      </w:r>
      <w:r w:rsidR="00E47020">
        <w:rPr>
          <w:lang w:val="en-US" w:bidi="en-US"/>
        </w:rPr>
        <w:instrText xml:space="preserve"> REF _Ref31279945 \h </w:instrText>
      </w:r>
      <w:r w:rsidR="00E47020">
        <w:rPr>
          <w:lang w:val="en-US" w:bidi="en-US"/>
        </w:rPr>
      </w:r>
      <w:r w:rsidR="00E47020">
        <w:rPr>
          <w:lang w:val="en-US" w:bidi="en-US"/>
        </w:rPr>
        <w:fldChar w:fldCharType="separate"/>
      </w:r>
      <w:r w:rsidR="005A6FB2">
        <w:t xml:space="preserve">Figure </w:t>
      </w:r>
      <w:r w:rsidR="005A6FB2">
        <w:rPr>
          <w:noProof/>
        </w:rPr>
        <w:t>21</w:t>
      </w:r>
      <w:r w:rsidR="00E47020">
        <w:rPr>
          <w:lang w:val="en-US" w:bidi="en-US"/>
        </w:rPr>
        <w:fldChar w:fldCharType="end"/>
      </w:r>
      <w:r w:rsidR="00E47020">
        <w:rPr>
          <w:lang w:val="en-US" w:bidi="en-US"/>
        </w:rPr>
        <w:t xml:space="preserve">. </w:t>
      </w:r>
      <w:r w:rsidR="001F1E55">
        <w:rPr>
          <w:lang w:val="en-US" w:bidi="en-US"/>
        </w:rPr>
        <w:t>The relevant datasets are extracted from the GFX into a PostgreSQL database in ArcGIS Enterprise. This database is accessed by the ontop ontology mapping tool. Using a predefined set of mappings, RDF data is generated from the database by ontop</w:t>
      </w:r>
      <w:r w:rsidR="00A46F47">
        <w:rPr>
          <w:lang w:val="en-US" w:bidi="en-US"/>
        </w:rPr>
        <w:t xml:space="preserve"> and stored in an SQLite database </w:t>
      </w:r>
      <w:r w:rsidR="00A46F47">
        <w:rPr>
          <w:lang w:val="en-US" w:bidi="en-US"/>
        </w:rPr>
        <w:lastRenderedPageBreak/>
        <w:t>– the knowledge graph.</w:t>
      </w:r>
      <w:r w:rsidR="001F1E55">
        <w:rPr>
          <w:lang w:val="en-US" w:bidi="en-US"/>
        </w:rPr>
        <w:t xml:space="preserve"> </w:t>
      </w:r>
      <w:r w:rsidR="00E47020">
        <w:rPr>
          <w:lang w:val="en-US" w:bidi="en-US"/>
        </w:rPr>
        <w:t xml:space="preserve">This data </w:t>
      </w:r>
      <w:r w:rsidR="00A46F47">
        <w:rPr>
          <w:lang w:val="en-US" w:bidi="en-US"/>
        </w:rPr>
        <w:t>may</w:t>
      </w:r>
      <w:r w:rsidR="00E47020">
        <w:rPr>
          <w:lang w:val="en-US" w:bidi="en-US"/>
        </w:rPr>
        <w:t xml:space="preserve"> then </w:t>
      </w:r>
      <w:r w:rsidR="00A46F47">
        <w:rPr>
          <w:lang w:val="en-US" w:bidi="en-US"/>
        </w:rPr>
        <w:t xml:space="preserve">be </w:t>
      </w:r>
      <w:r w:rsidR="00E47020">
        <w:rPr>
          <w:lang w:val="en-US" w:bidi="en-US"/>
        </w:rPr>
        <w:t>accessed as required using Python, in particular the Owlready2</w:t>
      </w:r>
      <w:r w:rsidR="00E47020">
        <w:rPr>
          <w:rStyle w:val="FootnoteReference"/>
          <w:lang w:val="en-US" w:bidi="en-US"/>
        </w:rPr>
        <w:footnoteReference w:id="25"/>
      </w:r>
      <w:r w:rsidR="00E47020">
        <w:rPr>
          <w:lang w:val="en-US" w:bidi="en-US"/>
        </w:rPr>
        <w:t xml:space="preserve"> and rdflib</w:t>
      </w:r>
      <w:r w:rsidR="00E47020">
        <w:rPr>
          <w:rStyle w:val="FootnoteReference"/>
          <w:lang w:val="en-US" w:bidi="en-US"/>
        </w:rPr>
        <w:footnoteReference w:id="26"/>
      </w:r>
      <w:r w:rsidR="00E47020">
        <w:rPr>
          <w:lang w:val="en-US" w:bidi="en-US"/>
        </w:rPr>
        <w:t xml:space="preserve"> libraries.</w:t>
      </w:r>
    </w:p>
    <w:p w14:paraId="5D8BB187" w14:textId="17667B17" w:rsidR="00A46F47" w:rsidRDefault="00A46F47" w:rsidP="00E47020">
      <w:pPr>
        <w:rPr>
          <w:lang w:val="en-US" w:bidi="en-US"/>
        </w:rPr>
      </w:pPr>
      <w:r>
        <w:rPr>
          <w:lang w:val="en-US" w:bidi="en-US"/>
        </w:rPr>
        <w:t>When a user accesses the system, they specify an origin and destination. The system then leverages ArcGIS functionality to calculate the shortest path from the origin to the destination, according to the road segments defined in the network. The then system queries the knowledge graph for contextual information about the road segments in the shortest route. These results are collected and aggregated for presentation to the user.</w:t>
      </w:r>
    </w:p>
    <w:p w14:paraId="7B58743F" w14:textId="77777777" w:rsidR="00E47020" w:rsidRDefault="00E47020" w:rsidP="00E47020">
      <w:pPr>
        <w:keepNext/>
      </w:pPr>
      <w:r w:rsidRPr="002439B1">
        <w:rPr>
          <w:noProof/>
          <w:lang w:val="en-US" w:bidi="en-US"/>
        </w:rPr>
        <w:drawing>
          <wp:inline distT="0" distB="0" distL="0" distR="0" wp14:anchorId="75BEAB96" wp14:editId="2EC97D26">
            <wp:extent cx="6580522" cy="276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83207" cy="2769730"/>
                    </a:xfrm>
                    <a:prstGeom prst="rect">
                      <a:avLst/>
                    </a:prstGeom>
                  </pic:spPr>
                </pic:pic>
              </a:graphicData>
            </a:graphic>
          </wp:inline>
        </w:drawing>
      </w:r>
    </w:p>
    <w:p w14:paraId="0B707ED7" w14:textId="6CCFA662" w:rsidR="00E47020" w:rsidRPr="002439B1" w:rsidRDefault="00E47020" w:rsidP="00E47020">
      <w:pPr>
        <w:pStyle w:val="Caption"/>
      </w:pPr>
      <w:bookmarkStart w:id="188" w:name="_Ref31279945"/>
      <w:r>
        <w:t xml:space="preserve">Figure </w:t>
      </w:r>
      <w:fldSimple w:instr=" SEQ Figure \* ARABIC ">
        <w:r w:rsidR="000F4793">
          <w:rPr>
            <w:noProof/>
          </w:rPr>
          <w:t>23</w:t>
        </w:r>
      </w:fldSimple>
      <w:bookmarkEnd w:id="188"/>
      <w:r>
        <w:t>: Esri prototype design</w:t>
      </w:r>
    </w:p>
    <w:p w14:paraId="09BA856D" w14:textId="7169ABCC" w:rsidR="007255D2" w:rsidRDefault="00E47020" w:rsidP="007255D2">
      <w:pPr>
        <w:rPr>
          <w:lang w:val="en-US" w:bidi="en-US"/>
        </w:rPr>
      </w:pPr>
      <w:r>
        <w:rPr>
          <w:lang w:val="en-US" w:bidi="en-US"/>
        </w:rPr>
        <w:t xml:space="preserve">Currently, the queries and the results display are hard-coded. However, with the query flexibility </w:t>
      </w:r>
      <w:r w:rsidR="00A46F47">
        <w:rPr>
          <w:lang w:val="en-US" w:bidi="en-US"/>
        </w:rPr>
        <w:t>supported</w:t>
      </w:r>
      <w:r>
        <w:rPr>
          <w:lang w:val="en-US" w:bidi="en-US"/>
        </w:rPr>
        <w:t xml:space="preserve"> by the ontology it will be a straightforward extension to enable a more interactive interface in </w:t>
      </w:r>
      <w:r w:rsidR="004425FB">
        <w:rPr>
          <w:lang w:val="en-US" w:bidi="en-US"/>
        </w:rPr>
        <w:t xml:space="preserve">future </w:t>
      </w:r>
      <w:r>
        <w:rPr>
          <w:lang w:val="en-US" w:bidi="en-US"/>
        </w:rPr>
        <w:t>iteration</w:t>
      </w:r>
      <w:r w:rsidR="004425FB">
        <w:rPr>
          <w:lang w:val="en-US" w:bidi="en-US"/>
        </w:rPr>
        <w:t>s</w:t>
      </w:r>
      <w:r>
        <w:rPr>
          <w:lang w:val="en-US" w:bidi="en-US"/>
        </w:rPr>
        <w:t>.</w:t>
      </w:r>
    </w:p>
    <w:p w14:paraId="0FFDAF52" w14:textId="77777777" w:rsidR="007255D2" w:rsidRDefault="007255D2" w:rsidP="007255D2">
      <w:pPr>
        <w:pStyle w:val="Heading3"/>
      </w:pPr>
      <w:bookmarkStart w:id="189" w:name="_Toc41911420"/>
      <w:r>
        <w:lastRenderedPageBreak/>
        <w:t>Data Mapping</w:t>
      </w:r>
      <w:bookmarkEnd w:id="189"/>
    </w:p>
    <w:p w14:paraId="123B918B" w14:textId="77777777" w:rsidR="007255D2" w:rsidRDefault="007255D2" w:rsidP="007255D2">
      <w:r>
        <w:t>The scope of the initial prototype was restricted to five key GFX datasets, and focused only on a subset of the fields in each:</w:t>
      </w:r>
    </w:p>
    <w:p w14:paraId="124B302E" w14:textId="77777777" w:rsidR="007255D2" w:rsidRDefault="007255D2" w:rsidP="008C7F3C">
      <w:pPr>
        <w:pStyle w:val="ListParagraph"/>
        <w:numPr>
          <w:ilvl w:val="0"/>
          <w:numId w:val="64"/>
        </w:numPr>
        <w:rPr>
          <w:lang w:val="en-CA"/>
        </w:rPr>
      </w:pPr>
      <w:r>
        <w:rPr>
          <w:lang w:val="en-CA"/>
        </w:rPr>
        <w:t>Neighbourhood</w:t>
      </w:r>
    </w:p>
    <w:p w14:paraId="69840E67" w14:textId="77777777" w:rsidR="007255D2" w:rsidRDefault="007255D2" w:rsidP="008C7F3C">
      <w:pPr>
        <w:pStyle w:val="ListParagraph"/>
        <w:numPr>
          <w:ilvl w:val="0"/>
          <w:numId w:val="64"/>
        </w:numPr>
        <w:rPr>
          <w:lang w:val="en-CA"/>
        </w:rPr>
      </w:pPr>
      <w:r>
        <w:rPr>
          <w:lang w:val="en-CA"/>
        </w:rPr>
        <w:t>Land Use</w:t>
      </w:r>
    </w:p>
    <w:p w14:paraId="0A298061" w14:textId="77777777" w:rsidR="007255D2" w:rsidRDefault="007255D2" w:rsidP="008C7F3C">
      <w:pPr>
        <w:pStyle w:val="ListParagraph"/>
        <w:numPr>
          <w:ilvl w:val="0"/>
          <w:numId w:val="64"/>
        </w:numPr>
        <w:rPr>
          <w:lang w:val="en-CA"/>
        </w:rPr>
      </w:pPr>
      <w:r>
        <w:rPr>
          <w:lang w:val="en-CA"/>
        </w:rPr>
        <w:t>Land Cover</w:t>
      </w:r>
    </w:p>
    <w:p w14:paraId="752EBF7C" w14:textId="77777777" w:rsidR="007255D2" w:rsidRDefault="007255D2" w:rsidP="008C7F3C">
      <w:pPr>
        <w:pStyle w:val="ListParagraph"/>
        <w:numPr>
          <w:ilvl w:val="0"/>
          <w:numId w:val="64"/>
        </w:numPr>
        <w:rPr>
          <w:lang w:val="en-CA"/>
        </w:rPr>
      </w:pPr>
      <w:r>
        <w:rPr>
          <w:lang w:val="en-CA"/>
        </w:rPr>
        <w:t>Point of Interest</w:t>
      </w:r>
    </w:p>
    <w:p w14:paraId="1D74E55F" w14:textId="77777777" w:rsidR="007255D2" w:rsidRDefault="007255D2" w:rsidP="008C7F3C">
      <w:pPr>
        <w:pStyle w:val="ListParagraph"/>
        <w:numPr>
          <w:ilvl w:val="0"/>
          <w:numId w:val="64"/>
        </w:numPr>
        <w:rPr>
          <w:lang w:val="en-CA"/>
        </w:rPr>
      </w:pPr>
      <w:r>
        <w:rPr>
          <w:lang w:val="en-CA"/>
        </w:rPr>
        <w:t>Road Segment</w:t>
      </w:r>
    </w:p>
    <w:p w14:paraId="28902197" w14:textId="77777777" w:rsidR="007255D2" w:rsidRDefault="007255D2" w:rsidP="007255D2">
      <w:r>
        <w:t>In addition, new tables were generated by ArcGIS processes to capture the spatial relationships between the features defined in the Neighbourhood, Land Use, Land Cover, and Point of Interest datasets, and those in the Road Segment dataset. This was done in advance for efficiency as the ArcGIS processes are highly performant and specialized for such tasks.</w:t>
      </w:r>
    </w:p>
    <w:p w14:paraId="49488D61" w14:textId="6BF000C5" w:rsidR="007255D2" w:rsidRDefault="007255D2" w:rsidP="00053538">
      <w:r>
        <w:t>The resulting datasets were mapped into RDF using the Ontop OBDA tool. The mappings are described in</w:t>
      </w:r>
      <w:r w:rsidR="00B65792">
        <w:t xml:space="preserve"> </w:t>
      </w:r>
      <w:r w:rsidR="00B2311C">
        <w:fldChar w:fldCharType="begin"/>
      </w:r>
      <w:r w:rsidR="00B2311C">
        <w:instrText xml:space="preserve"> REF _Ref31283921 \r \h </w:instrText>
      </w:r>
      <w:r w:rsidR="00B2311C">
        <w:fldChar w:fldCharType="separate"/>
      </w:r>
      <w:r w:rsidR="005A6FB2">
        <w:t>Appendix D</w:t>
      </w:r>
      <w:r w:rsidR="00B2311C">
        <w:fldChar w:fldCharType="end"/>
      </w:r>
      <w:r>
        <w:t xml:space="preserve">; the Ontop files are available online at </w:t>
      </w:r>
      <w:hyperlink r:id="rId44" w:history="1">
        <w:r w:rsidR="00B2311C" w:rsidRPr="006F527E">
          <w:rPr>
            <w:rStyle w:val="Hyperlink"/>
          </w:rPr>
          <w:t>https://github.com/EnterpriseIntegrationLab/icity/tree/master/mappings/Esri_GSX</w:t>
        </w:r>
      </w:hyperlink>
      <w:r w:rsidR="00B2311C">
        <w:t>.</w:t>
      </w:r>
    </w:p>
    <w:p w14:paraId="054D14FD" w14:textId="3641058B" w:rsidR="00063B5D" w:rsidRPr="00B2311C" w:rsidRDefault="00E47020" w:rsidP="00053538">
      <w:r>
        <w:t xml:space="preserve">This application serves as a good example of a scenario where application-specific extensions to the ontology are required. The GFX defines its own set of concepts for its datasets. Instead of defining data mappings according to the generic iCity concepts, it is more precise to use the definitions adopted by the GFX. Therefore, we extend the generic iCity terms such as Road Segment and Land Use with specializations according to the GFX standard. </w:t>
      </w:r>
      <w:r w:rsidRPr="00637F93">
        <w:t>This</w:t>
      </w:r>
      <w:r w:rsidR="00D05CED" w:rsidRPr="00637F93">
        <w:t xml:space="preserve"> enables a clear specification of the relationship between GFX-specific terms, general concepts, as well as</w:t>
      </w:r>
      <w:r w:rsidR="00063B5D" w:rsidRPr="00637F93">
        <w:t xml:space="preserve"> overlapping concepts from other data sources.  For example, a Road Segment defined in the GFX will have some associated Road Class code that indicates the type of road, e.g. a Freeway segment. This still inherits properties of a generic road segment, and a subset of the generic icity road segments will in fact be freeway segments, however a road segment – in general – need not have a </w:t>
      </w:r>
      <w:r w:rsidR="00637F93" w:rsidRPr="00637F93">
        <w:t>GFX</w:t>
      </w:r>
      <w:r w:rsidR="00063B5D" w:rsidRPr="00637F93">
        <w:t xml:space="preserve"> road class code</w:t>
      </w:r>
      <w:r w:rsidR="00637F93" w:rsidRPr="00637F93">
        <w:t xml:space="preserve">. These GFX specific extensions are described along with the mappings in </w:t>
      </w:r>
      <w:r w:rsidR="00637F93" w:rsidRPr="00637F93">
        <w:fldChar w:fldCharType="begin"/>
      </w:r>
      <w:r w:rsidR="00637F93" w:rsidRPr="00637F93">
        <w:instrText xml:space="preserve"> REF _Ref31283921 \r \h </w:instrText>
      </w:r>
      <w:r w:rsidR="00637F93">
        <w:instrText xml:space="preserve"> \* MERGEFORMAT </w:instrText>
      </w:r>
      <w:r w:rsidR="00637F93" w:rsidRPr="00637F93">
        <w:fldChar w:fldCharType="separate"/>
      </w:r>
      <w:r w:rsidR="005A6FB2">
        <w:t>Appendix D</w:t>
      </w:r>
      <w:r w:rsidR="00637F93" w:rsidRPr="00637F93">
        <w:fldChar w:fldCharType="end"/>
      </w:r>
      <w:r w:rsidR="00637F93" w:rsidRPr="00637F93">
        <w:t>.</w:t>
      </w:r>
    </w:p>
    <w:p w14:paraId="07229BD0" w14:textId="7058AE91" w:rsidR="00CD6741" w:rsidRDefault="002439B1" w:rsidP="002439B1">
      <w:pPr>
        <w:pStyle w:val="Heading3"/>
      </w:pPr>
      <w:bookmarkStart w:id="190" w:name="_Toc41911421"/>
      <w:r>
        <w:lastRenderedPageBreak/>
        <w:t>Future Work</w:t>
      </w:r>
      <w:bookmarkEnd w:id="190"/>
    </w:p>
    <w:p w14:paraId="7ECE1A5B" w14:textId="74B75D1B" w:rsidR="000F48DC" w:rsidRDefault="002439B1" w:rsidP="002439B1">
      <w:pPr>
        <w:rPr>
          <w:lang w:val="en-US" w:bidi="en-US"/>
        </w:rPr>
      </w:pPr>
      <w:r>
        <w:t xml:space="preserve">Future work on this project </w:t>
      </w:r>
      <w:r w:rsidR="00096310">
        <w:t xml:space="preserve">will </w:t>
      </w:r>
      <w:r w:rsidR="00096310">
        <w:rPr>
          <w:lang w:val="en-US" w:bidi="en-US"/>
        </w:rPr>
        <w:t xml:space="preserve">incorporate the ability to automatically update the knowledge base to incorporate updates to the GFX. </w:t>
      </w:r>
      <w:r w:rsidR="00096310">
        <w:t xml:space="preserve">It will also </w:t>
      </w:r>
      <w:r>
        <w:t xml:space="preserve">explore the inclusion of additional fields as well as datasets that are external to the GFX. </w:t>
      </w:r>
      <w:r>
        <w:rPr>
          <w:lang w:val="en-US" w:bidi="en-US"/>
        </w:rPr>
        <w:t xml:space="preserve">Beyond this, there will also be a focus on improving the user interface, both </w:t>
      </w:r>
      <w:r w:rsidR="00A63CA1">
        <w:rPr>
          <w:lang w:val="en-US" w:bidi="en-US"/>
        </w:rPr>
        <w:t>in terms of the</w:t>
      </w:r>
      <w:r>
        <w:rPr>
          <w:lang w:val="en-US" w:bidi="en-US"/>
        </w:rPr>
        <w:t xml:space="preserve"> visualization of information as well support</w:t>
      </w:r>
      <w:r w:rsidR="00A63CA1">
        <w:rPr>
          <w:lang w:val="en-US" w:bidi="en-US"/>
        </w:rPr>
        <w:t>ing</w:t>
      </w:r>
      <w:r>
        <w:rPr>
          <w:lang w:val="en-US" w:bidi="en-US"/>
        </w:rPr>
        <w:t xml:space="preserve"> user interaction for decision-making.</w:t>
      </w:r>
      <w:r w:rsidR="00A63CA1">
        <w:rPr>
          <w:lang w:val="en-US" w:bidi="en-US"/>
        </w:rPr>
        <w:t xml:space="preserve"> These extensions will be driven by investigations into more detailed requirements for the NextGen-911 use case.</w:t>
      </w:r>
      <w:r w:rsidR="00A13010">
        <w:rPr>
          <w:lang w:val="en-US" w:bidi="en-US"/>
        </w:rPr>
        <w:t xml:space="preserve"> </w:t>
      </w:r>
      <w:r w:rsidR="000F48DC">
        <w:rPr>
          <w:lang w:val="en-US" w:bidi="en-US"/>
        </w:rPr>
        <w:t xml:space="preserve">Another application of this prototype that should be explored in future work is the use of the ontology to verify data according to the GFX standard. </w:t>
      </w:r>
      <w:r w:rsidR="00F13BFD">
        <w:rPr>
          <w:lang w:val="en-US" w:bidi="en-US"/>
        </w:rPr>
        <w:t>The ontology could be extended with the elicitation of more precise, intended semantics from the owners of the GFX standard. Based on these extensions, incoming datasets could then be assessed automatically against the definitions in the ontology. Such an application could contribute to improved efficiencies and data quality.</w:t>
      </w:r>
    </w:p>
    <w:p w14:paraId="6BB70767" w14:textId="6107D1D4" w:rsidR="00C73696" w:rsidRPr="00F13BFD" w:rsidRDefault="00F13BFD" w:rsidP="00F13BFD">
      <w:r>
        <w:rPr>
          <w:lang w:val="en-US" w:bidi="en-US"/>
        </w:rPr>
        <w:t>There are other opportunities for future development of the GFX Ontology extension as well. More meaningful taxonomies could be imposed on the existing land use, land cover, and road classes that are currently defined. In addition, an implicit relationship exists between land use and POI classes that should be explored.</w:t>
      </w:r>
    </w:p>
    <w:p w14:paraId="1A75D19B" w14:textId="0C7D0F1A" w:rsidR="005F1351" w:rsidRDefault="00A33FE2" w:rsidP="00DE6D67">
      <w:pPr>
        <w:pStyle w:val="Heading1"/>
      </w:pPr>
      <w:bookmarkStart w:id="191" w:name="_Toc41911422"/>
      <w:r>
        <w:t>Workflows</w:t>
      </w:r>
      <w:bookmarkEnd w:id="191"/>
    </w:p>
    <w:p w14:paraId="2A1FCCAE" w14:textId="08856A45" w:rsidR="000050A4" w:rsidRDefault="00BA0C40" w:rsidP="000050A4">
      <w:pPr>
        <w:rPr>
          <w:lang w:val="en-US" w:bidi="en-US"/>
        </w:rPr>
      </w:pPr>
      <w:r>
        <w:t xml:space="preserve">The activities required in the design and application of an ontology may vary greatly from case to case, however there are also likely to be commonalities. Recognizing and designing workflows around these common tasks improves efficiency and enables repeatability of past work as well as consistency of future work. </w:t>
      </w:r>
      <w:r w:rsidR="00414E85">
        <w:rPr>
          <w:lang w:val="en-US" w:bidi="en-US"/>
        </w:rPr>
        <w:t xml:space="preserve">In this section we provide an overview of </w:t>
      </w:r>
      <w:r>
        <w:rPr>
          <w:lang w:val="en-US" w:bidi="en-US"/>
        </w:rPr>
        <w:t xml:space="preserve">the </w:t>
      </w:r>
      <w:r w:rsidR="0015597C">
        <w:rPr>
          <w:lang w:val="en-US" w:bidi="en-US"/>
        </w:rPr>
        <w:t xml:space="preserve">workflows </w:t>
      </w:r>
      <w:r w:rsidR="002E361B">
        <w:rPr>
          <w:lang w:val="en-US" w:bidi="en-US"/>
        </w:rPr>
        <w:t>that have been employed</w:t>
      </w:r>
      <w:r w:rsidR="0015597C">
        <w:rPr>
          <w:lang w:val="en-US" w:bidi="en-US"/>
        </w:rPr>
        <w:t xml:space="preserve"> for the </w:t>
      </w:r>
      <w:r>
        <w:rPr>
          <w:lang w:val="en-US" w:bidi="en-US"/>
        </w:rPr>
        <w:t>following key tasks</w:t>
      </w:r>
      <w:r w:rsidR="002D2251">
        <w:rPr>
          <w:lang w:val="en-US" w:bidi="en-US"/>
        </w:rPr>
        <w:t xml:space="preserve"> that were</w:t>
      </w:r>
      <w:r>
        <w:rPr>
          <w:lang w:val="en-US" w:bidi="en-US"/>
        </w:rPr>
        <w:t xml:space="preserve"> involved in the design, maintenance, and application of the </w:t>
      </w:r>
      <w:r w:rsidR="0015597C">
        <w:rPr>
          <w:lang w:val="en-US" w:bidi="en-US"/>
        </w:rPr>
        <w:t xml:space="preserve">iCity </w:t>
      </w:r>
      <w:r>
        <w:rPr>
          <w:lang w:val="en-US" w:bidi="en-US"/>
        </w:rPr>
        <w:t>TPSO</w:t>
      </w:r>
      <w:r w:rsidR="00414E85">
        <w:rPr>
          <w:lang w:val="en-US" w:bidi="en-US"/>
        </w:rPr>
        <w:t>:</w:t>
      </w:r>
    </w:p>
    <w:p w14:paraId="40C95BBD" w14:textId="06ED9BF8" w:rsidR="00414E85" w:rsidRDefault="00414E85" w:rsidP="00331CB6">
      <w:pPr>
        <w:pStyle w:val="ListParagraph"/>
        <w:numPr>
          <w:ilvl w:val="0"/>
          <w:numId w:val="18"/>
        </w:numPr>
      </w:pPr>
      <w:r>
        <w:t>Data Mapping</w:t>
      </w:r>
      <w:r w:rsidR="00161133">
        <w:t xml:space="preserve"> and Materialization</w:t>
      </w:r>
    </w:p>
    <w:p w14:paraId="06DCB2E6" w14:textId="43EA8731" w:rsidR="00BC5E3C" w:rsidRDefault="00161133" w:rsidP="00331CB6">
      <w:pPr>
        <w:pStyle w:val="ListParagraph"/>
        <w:numPr>
          <w:ilvl w:val="0"/>
          <w:numId w:val="18"/>
        </w:numPr>
      </w:pPr>
      <w:r>
        <w:t>Data Storage and Access</w:t>
      </w:r>
    </w:p>
    <w:p w14:paraId="28563496" w14:textId="70C57EF1" w:rsidR="00414E85" w:rsidRDefault="00414E85" w:rsidP="00331CB6">
      <w:pPr>
        <w:pStyle w:val="ListParagraph"/>
        <w:numPr>
          <w:ilvl w:val="0"/>
          <w:numId w:val="18"/>
        </w:numPr>
      </w:pPr>
      <w:r>
        <w:t>Versioning</w:t>
      </w:r>
    </w:p>
    <w:p w14:paraId="05B2CA9A" w14:textId="02B5B688" w:rsidR="00414E85" w:rsidRDefault="00414E85" w:rsidP="00331CB6">
      <w:pPr>
        <w:pStyle w:val="ListParagraph"/>
        <w:numPr>
          <w:ilvl w:val="0"/>
          <w:numId w:val="18"/>
        </w:numPr>
      </w:pPr>
      <w:r>
        <w:t>Documentation generation</w:t>
      </w:r>
    </w:p>
    <w:p w14:paraId="1028405F" w14:textId="50441AFC" w:rsidR="00476DD3" w:rsidRDefault="00476DD3" w:rsidP="00476DD3">
      <w:pPr>
        <w:pStyle w:val="Heading2"/>
      </w:pPr>
      <w:bookmarkStart w:id="192" w:name="_Toc41911423"/>
      <w:r>
        <w:lastRenderedPageBreak/>
        <w:t>Data Mapping</w:t>
      </w:r>
      <w:bookmarkEnd w:id="192"/>
    </w:p>
    <w:p w14:paraId="5FCC2710" w14:textId="24C6F7EB" w:rsidR="00476DD3" w:rsidRDefault="005D138F" w:rsidP="005D138F">
      <w:r>
        <w:t xml:space="preserve">Data mapping refers to the process by which existing data sets are defined according the vocabulary of the ontology. </w:t>
      </w:r>
      <w:r w:rsidR="00D62A38">
        <w:t xml:space="preserve">These definitions serve to disambiguate data sets and make their semantics explicit. They are specified </w:t>
      </w:r>
      <w:r>
        <w:t xml:space="preserve">in such a way that the data sets may be automatically transformed </w:t>
      </w:r>
      <w:r w:rsidR="00053538">
        <w:t xml:space="preserve">into, or accessed with Semantic Web technologies through an approach referred to as Ontology Based Data Access (OBDA) </w:t>
      </w:r>
      <w:r w:rsidR="009E5CF6">
        <w:fldChar w:fldCharType="begin"/>
      </w:r>
      <w:r w:rsidR="00DE6FBD">
        <w:instrText xml:space="preserve"> ADDIN EN.CITE &lt;EndNote&gt;&lt;Cite&gt;&lt;Author&gt;Xiao&lt;/Author&gt;&lt;Year&gt;2018&lt;/Year&gt;&lt;IDText&gt;Ontology-based data access: A survey&lt;/IDText&gt;&lt;DisplayText&gt;[37]&lt;/DisplayText&gt;&lt;record&gt;&lt;isbn&gt;0999241125&lt;/isbn&gt;&lt;titles&gt;&lt;title&gt;Ontology-based data access: A survey&lt;/title&gt;&lt;/titles&gt;&lt;contributors&gt;&lt;authors&gt;&lt;author&gt;Xiao, Guohui&lt;/author&gt;&lt;author&gt;Calvanese, Diego&lt;/author&gt;&lt;author&gt;Kontchakov, Roman&lt;/author&gt;&lt;author&gt;Lembo, Domenico&lt;/author&gt;&lt;author&gt;Poggi, Antonella&lt;/author&gt;&lt;author&gt;Rosati, Riccardo&lt;/author&gt;&lt;author&gt;Zakharyaschev, Michael&lt;/author&gt;&lt;/authors&gt;&lt;/contributors&gt;&lt;added-date format="utc"&gt;1581531780&lt;/added-date&gt;&lt;ref-type name="Book Section"&gt;5&lt;/ref-type&gt;&lt;dates&gt;&lt;year&gt;2018&lt;/year&gt;&lt;/dates&gt;&lt;rec-number&gt;52&lt;/rec-number&gt;&lt;publisher&gt;IJCAI Organization&lt;/publisher&gt;&lt;last-updated-date format="utc"&gt;1581531780&lt;/last-updated-date&gt;&lt;/record&gt;&lt;/Cite&gt;&lt;/EndNote&gt;</w:instrText>
      </w:r>
      <w:r w:rsidR="009E5CF6">
        <w:fldChar w:fldCharType="separate"/>
      </w:r>
      <w:r w:rsidR="00DE6FBD">
        <w:rPr>
          <w:noProof/>
        </w:rPr>
        <w:t>[37]</w:t>
      </w:r>
      <w:r w:rsidR="009E5CF6">
        <w:fldChar w:fldCharType="end"/>
      </w:r>
      <w:r w:rsidR="00053538">
        <w:t>. While other approaches are possible, the de facto standard for defining such mappings on the Semantic Web is</w:t>
      </w:r>
      <w:r w:rsidR="006F203A">
        <w:t xml:space="preserve"> the RDF to RDF Mapping Language</w:t>
      </w:r>
      <w:r w:rsidR="00053538">
        <w:t xml:space="preserve"> </w:t>
      </w:r>
      <w:r w:rsidR="006F203A">
        <w:t>(</w:t>
      </w:r>
      <w:r w:rsidR="00053538">
        <w:t>R2RML</w:t>
      </w:r>
      <w:r w:rsidR="006F203A">
        <w:t>)</w:t>
      </w:r>
      <w:r w:rsidR="00053538">
        <w:rPr>
          <w:rStyle w:val="FootnoteReference"/>
        </w:rPr>
        <w:footnoteReference w:id="27"/>
      </w:r>
      <w:r w:rsidR="00053538">
        <w:t xml:space="preserve">. </w:t>
      </w:r>
      <w:r w:rsidR="00D62A38">
        <w:t xml:space="preserve"> </w:t>
      </w:r>
    </w:p>
    <w:p w14:paraId="2AEF121D" w14:textId="77777777" w:rsidR="0015597C" w:rsidRDefault="0015597C" w:rsidP="0015597C">
      <w:pPr>
        <w:pStyle w:val="Heading3"/>
      </w:pPr>
      <w:bookmarkStart w:id="193" w:name="_Toc41911424"/>
      <w:r>
        <w:t>Alternative approaches</w:t>
      </w:r>
      <w:bookmarkEnd w:id="193"/>
    </w:p>
    <w:p w14:paraId="200514B9" w14:textId="57ED4DD6" w:rsidR="0015597C" w:rsidRPr="00846739" w:rsidRDefault="00177339" w:rsidP="0015597C">
      <w:r>
        <w:t>Here,</w:t>
      </w:r>
      <w:r w:rsidR="0015597C">
        <w:t xml:space="preserve"> we focus on the triple</w:t>
      </w:r>
      <w:r w:rsidR="005D138F">
        <w:t xml:space="preserve"> </w:t>
      </w:r>
      <w:r w:rsidR="0015597C">
        <w:t xml:space="preserve">store architecture, wherein the data sources are transformed </w:t>
      </w:r>
      <w:r w:rsidR="00053538">
        <w:t xml:space="preserve">(materialized) </w:t>
      </w:r>
      <w:r w:rsidR="0015597C">
        <w:t>into triples and uploaded to a triple</w:t>
      </w:r>
      <w:r w:rsidR="005D138F">
        <w:t xml:space="preserve"> </w:t>
      </w:r>
      <w:r w:rsidR="0015597C">
        <w:t>store(s). This triple</w:t>
      </w:r>
      <w:r w:rsidR="005D138F">
        <w:t xml:space="preserve"> </w:t>
      </w:r>
      <w:r w:rsidR="0015597C">
        <w:t xml:space="preserve">store may then be accessed via SPARQL queries (including applications using the Apache Jena framework). It should be noted that another possible architecture involves applying the semantic augmentation to access the data in a database, this is referred to as </w:t>
      </w:r>
      <w:r w:rsidR="00053538">
        <w:t>virtual access.</w:t>
      </w:r>
    </w:p>
    <w:p w14:paraId="2CE1E147" w14:textId="34C3B1AD" w:rsidR="0015597C" w:rsidRDefault="0015597C" w:rsidP="005A2D07">
      <w:r>
        <w:t>This guide focuses on the use of the Karma Data Integration Tool</w:t>
      </w:r>
      <w:r>
        <w:rPr>
          <w:rStyle w:val="FootnoteReference"/>
        </w:rPr>
        <w:footnoteReference w:id="28"/>
      </w:r>
      <w:r>
        <w:t xml:space="preserve"> for semantic augmentation and data transformation, however it should be noted that several similar tools exist, with varying capabilities and limitations. These tools are often referred to as R2RML processors or OBDA tools</w:t>
      </w:r>
      <w:r w:rsidR="00177339">
        <w:t>;</w:t>
      </w:r>
      <w:r>
        <w:t xml:space="preserve"> examples are Mastro</w:t>
      </w:r>
      <w:r w:rsidR="002F5FC7">
        <w:rPr>
          <w:rStyle w:val="FootnoteReference"/>
        </w:rPr>
        <w:footnoteReference w:id="29"/>
      </w:r>
      <w:r>
        <w:t xml:space="preserve"> and Ontop</w:t>
      </w:r>
      <w:r w:rsidR="002F5FC7">
        <w:rPr>
          <w:rStyle w:val="FootnoteReference"/>
        </w:rPr>
        <w:footnoteReference w:id="30"/>
      </w:r>
      <w:r>
        <w:t>, among others.</w:t>
      </w:r>
    </w:p>
    <w:p w14:paraId="52840F44" w14:textId="56BC0876" w:rsidR="005565E1" w:rsidRPr="005A2D07" w:rsidRDefault="005565E1" w:rsidP="005A2D07">
      <w:r w:rsidRPr="009961A8">
        <w:rPr>
          <w:rFonts w:asciiTheme="majorBidi" w:hAnsiTheme="majorBidi" w:cstheme="majorBidi"/>
        </w:rPr>
        <w:t>The KARMA</w:t>
      </w:r>
      <w:r w:rsidRPr="009961A8">
        <w:rPr>
          <w:rStyle w:val="FootnoteReference"/>
          <w:rFonts w:asciiTheme="majorBidi" w:hAnsiTheme="majorBidi" w:cstheme="majorBidi"/>
        </w:rPr>
        <w:footnoteReference w:id="31"/>
      </w:r>
      <w:r w:rsidRPr="009961A8">
        <w:rPr>
          <w:rFonts w:asciiTheme="majorBidi" w:hAnsiTheme="majorBidi" w:cstheme="majorBidi"/>
        </w:rPr>
        <w:t xml:space="preserve"> </w:t>
      </w:r>
      <w:r w:rsidRPr="009961A8">
        <w:rPr>
          <w:rFonts w:asciiTheme="majorBidi" w:hAnsiTheme="majorBidi" w:cstheme="majorBidi"/>
        </w:rPr>
        <w:fldChar w:fldCharType="begin"/>
      </w:r>
      <w:r w:rsidR="00DE6FBD">
        <w:rPr>
          <w:rFonts w:asciiTheme="majorBidi" w:hAnsiTheme="majorBidi" w:cstheme="majorBidi"/>
        </w:rPr>
        <w:instrText xml:space="preserve"> ADDIN EN.CITE &lt;EndNote&gt;&lt;Cite&gt;&lt;Author&gt;Knoblock&lt;/Author&gt;&lt;Year&gt;2015&lt;/Year&gt;&lt;IDText&gt;Exploiting Semantics for Big Data Integration&lt;/IDText&gt;&lt;DisplayText&gt;[35]&lt;/DisplayText&gt;&lt;record&gt;&lt;isbn&gt;0738-4602&lt;/isbn&gt;&lt;titles&gt;&lt;title&gt;Exploiting Semantics for Big Data Integration&lt;/title&gt;&lt;secondary-title&gt;AI Magazine&lt;/secondary-title&gt;&lt;/titles&gt;&lt;number&gt;1&lt;/number&gt;&lt;contributors&gt;&lt;authors&gt;&lt;author&gt;Knoblock, Craig A&lt;/author&gt;&lt;author&gt;Szekely, Pedro&lt;/author&gt;&lt;/authors&gt;&lt;/contributors&gt;&lt;added-date format="utc"&gt;1564431182&lt;/added-date&gt;&lt;ref-type name="Journal Article"&gt;17&lt;/ref-type&gt;&lt;dates&gt;&lt;year&gt;2015&lt;/year&gt;&lt;/dates&gt;&lt;rec-number&gt;31&lt;/rec-number&gt;&lt;last-updated-date format="utc"&gt;1564431182&lt;/last-updated-date&gt;&lt;volume&gt;36&lt;/volume&gt;&lt;/record&gt;&lt;/Cite&gt;&lt;/EndNote&gt;</w:instrText>
      </w:r>
      <w:r w:rsidRPr="009961A8">
        <w:rPr>
          <w:rFonts w:asciiTheme="majorBidi" w:hAnsiTheme="majorBidi" w:cstheme="majorBidi"/>
        </w:rPr>
        <w:fldChar w:fldCharType="separate"/>
      </w:r>
      <w:r w:rsidR="00DE6FBD">
        <w:rPr>
          <w:rFonts w:asciiTheme="majorBidi" w:hAnsiTheme="majorBidi" w:cstheme="majorBidi"/>
          <w:noProof/>
        </w:rPr>
        <w:t>[35]</w:t>
      </w:r>
      <w:r w:rsidRPr="009961A8">
        <w:rPr>
          <w:rFonts w:asciiTheme="majorBidi" w:hAnsiTheme="majorBidi" w:cstheme="majorBidi"/>
        </w:rPr>
        <w:fldChar w:fldCharType="end"/>
      </w:r>
      <w:r w:rsidRPr="009961A8">
        <w:rPr>
          <w:rFonts w:asciiTheme="majorBidi" w:hAnsiTheme="majorBidi" w:cstheme="majorBidi"/>
        </w:rPr>
        <w:t xml:space="preserve"> tool was </w:t>
      </w:r>
      <w:r>
        <w:rPr>
          <w:rFonts w:asciiTheme="majorBidi" w:hAnsiTheme="majorBidi" w:cstheme="majorBidi"/>
        </w:rPr>
        <w:t>used</w:t>
      </w:r>
      <w:r w:rsidRPr="009961A8">
        <w:rPr>
          <w:rFonts w:asciiTheme="majorBidi" w:hAnsiTheme="majorBidi" w:cstheme="majorBidi"/>
        </w:rPr>
        <w:t xml:space="preserve"> </w:t>
      </w:r>
      <w:r>
        <w:rPr>
          <w:rFonts w:asciiTheme="majorBidi" w:hAnsiTheme="majorBidi" w:cstheme="majorBidi"/>
        </w:rPr>
        <w:t>to transform the datasets for most of the applications</w:t>
      </w:r>
      <w:r w:rsidRPr="009961A8">
        <w:rPr>
          <w:rFonts w:asciiTheme="majorBidi" w:hAnsiTheme="majorBidi" w:cstheme="majorBidi"/>
        </w:rPr>
        <w:t xml:space="preserve">. This choice was motivated by several factors including: ease of use – the tool is straightforward to use and includes a GUI to support the R2RML specification process; range of acceptable data </w:t>
      </w:r>
      <w:r w:rsidRPr="009961A8">
        <w:rPr>
          <w:rFonts w:asciiTheme="majorBidi" w:hAnsiTheme="majorBidi" w:cstheme="majorBidi"/>
        </w:rPr>
        <w:lastRenderedPageBreak/>
        <w:t xml:space="preserve">formats – the tool supports the transformation of not only data in relational databases, but also data in .csv and .json formats, among others; batch transformation – the tool easily enables the transformation of batches of files given the R2RML mappings and thus should easily scale to larger use cases. </w:t>
      </w:r>
    </w:p>
    <w:p w14:paraId="4DC0B563" w14:textId="25B61DDC" w:rsidR="0015597C" w:rsidRDefault="0015597C" w:rsidP="0015597C">
      <w:pPr>
        <w:pStyle w:val="Heading3"/>
      </w:pPr>
      <w:bookmarkStart w:id="194" w:name="_Toc41911425"/>
      <w:r>
        <w:t>Basic data mapping/import workflow with Karma and Virtuoso</w:t>
      </w:r>
      <w:bookmarkEnd w:id="194"/>
    </w:p>
    <w:p w14:paraId="74FB7166" w14:textId="77777777" w:rsidR="0015597C" w:rsidRDefault="0015597C" w:rsidP="00331CB6">
      <w:pPr>
        <w:pStyle w:val="ListParagraph"/>
        <w:numPr>
          <w:ilvl w:val="0"/>
          <w:numId w:val="19"/>
        </w:numPr>
        <w:rPr>
          <w:lang w:val="en-CA"/>
        </w:rPr>
      </w:pPr>
      <w:r>
        <w:rPr>
          <w:lang w:val="en-CA"/>
        </w:rPr>
        <w:t>Design mappings to capture the data using ontology. This step is performed offline and shall be done only once for a particular data source (i.e. all data of like format may be accessed/transformed with the same mapping). Karma provides a GUI to support this process. Note that some cleaning may be required in order to transform the data into an appropriate form.</w:t>
      </w:r>
    </w:p>
    <w:p w14:paraId="6D3A5F79" w14:textId="77777777" w:rsidR="0015597C" w:rsidRDefault="0015597C" w:rsidP="00331CB6">
      <w:pPr>
        <w:pStyle w:val="ListParagraph"/>
        <w:numPr>
          <w:ilvl w:val="1"/>
          <w:numId w:val="19"/>
        </w:numPr>
        <w:rPr>
          <w:lang w:val="en-CA"/>
        </w:rPr>
      </w:pPr>
      <w:r>
        <w:rPr>
          <w:lang w:val="en-CA"/>
        </w:rPr>
        <w:t>Open Karma, load dataset and relevant ontology files (in current Karma implementation, imports are not directly applied so uploading only the main ontology file may not capture all of the necessary terms).</w:t>
      </w:r>
    </w:p>
    <w:p w14:paraId="736D83E3" w14:textId="77777777" w:rsidR="0015597C" w:rsidRDefault="0015597C" w:rsidP="00331CB6">
      <w:pPr>
        <w:pStyle w:val="ListParagraph"/>
        <w:numPr>
          <w:ilvl w:val="1"/>
          <w:numId w:val="19"/>
        </w:numPr>
        <w:rPr>
          <w:lang w:val="en-CA"/>
        </w:rPr>
      </w:pPr>
      <w:r>
        <w:rPr>
          <w:lang w:val="en-CA"/>
        </w:rPr>
        <w:t>Data cleaning: transform the data as required (reformatting, separation of cell contents, etc).</w:t>
      </w:r>
      <w:r>
        <w:rPr>
          <w:lang w:val="en-CA"/>
        </w:rPr>
        <w:br/>
        <w:t>This may require some use of Python. For example, in the TTS data we want to transform 3d coordinates to 2d coordinates, and format them according to the WKT format.</w:t>
      </w:r>
      <w:r>
        <w:rPr>
          <w:lang w:val="en-CA"/>
        </w:rPr>
        <w:br/>
        <w:t>Simple reformat as WKT:</w:t>
      </w:r>
    </w:p>
    <w:p w14:paraId="4B69A110" w14:textId="77777777" w:rsidR="0015597C" w:rsidRDefault="0015597C" w:rsidP="0015597C">
      <w:pPr>
        <w:ind w:left="1440"/>
      </w:pPr>
      <w:r w:rsidRPr="008B3A1C">
        <w:t xml:space="preserve">return "POLYGON(" + getValue("coordinates") + ")" </w:t>
      </w:r>
    </w:p>
    <w:p w14:paraId="2E54B78F" w14:textId="77777777" w:rsidR="0015597C" w:rsidRDefault="0015597C" w:rsidP="0015597C">
      <w:pPr>
        <w:ind w:left="720" w:firstLine="720"/>
      </w:pPr>
      <w:r>
        <w:t>Reformat to remove 0-valued 3</w:t>
      </w:r>
      <w:r w:rsidRPr="008B3A1C">
        <w:rPr>
          <w:vertAlign w:val="superscript"/>
        </w:rPr>
        <w:t>rd</w:t>
      </w:r>
      <w:r>
        <w:t xml:space="preserve"> dimension from coordinates:</w:t>
      </w:r>
    </w:p>
    <w:p w14:paraId="0312AD23" w14:textId="77777777" w:rsidR="0015597C" w:rsidRPr="008B3A1C" w:rsidRDefault="0015597C" w:rsidP="0015597C">
      <w:pPr>
        <w:ind w:left="720" w:firstLine="720"/>
      </w:pPr>
      <w:r w:rsidRPr="008B3A1C">
        <w:t>import re</w:t>
      </w:r>
    </w:p>
    <w:p w14:paraId="7E88D66D" w14:textId="77777777" w:rsidR="0015597C" w:rsidRPr="008B3A1C" w:rsidRDefault="0015597C" w:rsidP="0015597C">
      <w:pPr>
        <w:ind w:left="1440"/>
      </w:pPr>
      <w:r w:rsidRPr="008B3A1C">
        <w:t>line = getValue("coordinates")</w:t>
      </w:r>
    </w:p>
    <w:p w14:paraId="62971513" w14:textId="77777777" w:rsidR="0015597C" w:rsidRPr="008B3A1C" w:rsidRDefault="0015597C" w:rsidP="0015597C">
      <w:pPr>
        <w:ind w:left="1440"/>
      </w:pPr>
      <w:r w:rsidRPr="008B3A1C">
        <w:t>line = re.sub(',',' ',line)</w:t>
      </w:r>
    </w:p>
    <w:p w14:paraId="59106606" w14:textId="77777777" w:rsidR="0015597C" w:rsidRPr="008B3A1C" w:rsidRDefault="0015597C" w:rsidP="0015597C">
      <w:pPr>
        <w:ind w:left="1440"/>
      </w:pPr>
      <w:r w:rsidRPr="008B3A1C">
        <w:t>line = re.sub(' 0 ',',',line)</w:t>
      </w:r>
    </w:p>
    <w:p w14:paraId="6526D223" w14:textId="77777777" w:rsidR="0015597C" w:rsidRDefault="0015597C" w:rsidP="0015597C">
      <w:pPr>
        <w:ind w:left="1440"/>
      </w:pPr>
      <w:r w:rsidRPr="008B3A1C">
        <w:t>return line</w:t>
      </w:r>
    </w:p>
    <w:p w14:paraId="1D588061" w14:textId="77777777" w:rsidR="0015597C" w:rsidRPr="008B3A1C" w:rsidRDefault="0015597C" w:rsidP="0015597C">
      <w:pPr>
        <w:ind w:left="720"/>
      </w:pPr>
      <w:r>
        <w:lastRenderedPageBreak/>
        <w:t>The specification of IRIs is also a good step to take here. In some cases, this may require reformatting of some of the data. It will also likely require the introduction of some base namespace, e.g. “</w:t>
      </w:r>
      <w:r w:rsidRPr="00787F22">
        <w:t>https://w3id.org/icity/TTC_srt_delays</w:t>
      </w:r>
      <w:r>
        <w:t>/...”</w:t>
      </w:r>
    </w:p>
    <w:p w14:paraId="6741BFC9" w14:textId="77777777" w:rsidR="0015597C" w:rsidRDefault="0015597C" w:rsidP="00331CB6">
      <w:pPr>
        <w:pStyle w:val="ListParagraph"/>
        <w:numPr>
          <w:ilvl w:val="1"/>
          <w:numId w:val="19"/>
        </w:numPr>
        <w:rPr>
          <w:lang w:val="en-CA"/>
        </w:rPr>
      </w:pPr>
      <w:r>
        <w:rPr>
          <w:lang w:val="en-CA"/>
        </w:rPr>
        <w:t>Specify ontology mappings in Karma.</w:t>
      </w:r>
    </w:p>
    <w:p w14:paraId="606764D9" w14:textId="77777777" w:rsidR="0015597C" w:rsidRDefault="0015597C" w:rsidP="00331CB6">
      <w:pPr>
        <w:pStyle w:val="ListParagraph"/>
        <w:numPr>
          <w:ilvl w:val="1"/>
          <w:numId w:val="19"/>
        </w:numPr>
        <w:rPr>
          <w:lang w:val="en-CA"/>
        </w:rPr>
      </w:pPr>
      <w:r>
        <w:rPr>
          <w:lang w:val="en-CA"/>
        </w:rPr>
        <w:t>Export R2RML model (ttl or rdf) file. This model is a representation of the mapping of the data into the ontology.</w:t>
      </w:r>
    </w:p>
    <w:p w14:paraId="7994C912" w14:textId="32F2D614" w:rsidR="0015597C" w:rsidRDefault="0015597C" w:rsidP="00331CB6">
      <w:pPr>
        <w:pStyle w:val="ListParagraph"/>
        <w:numPr>
          <w:ilvl w:val="1"/>
          <w:numId w:val="19"/>
        </w:numPr>
        <w:rPr>
          <w:lang w:val="en-CA"/>
        </w:rPr>
      </w:pPr>
      <w:r>
        <w:rPr>
          <w:lang w:val="en-CA"/>
        </w:rPr>
        <w:t xml:space="preserve">At this point, for a one-off transformation the transformed data may also be exported and saved for upload into the desired </w:t>
      </w:r>
      <w:r w:rsidR="004C15FC">
        <w:rPr>
          <w:lang w:val="en-CA"/>
        </w:rPr>
        <w:t>triple store</w:t>
      </w:r>
      <w:r>
        <w:rPr>
          <w:lang w:val="en-CA"/>
        </w:rPr>
        <w:t>. However, if the mappings are to be generated and uploaded at a later date, only the R2RML model is required.</w:t>
      </w:r>
    </w:p>
    <w:p w14:paraId="5BF2BB7D" w14:textId="65E7278F" w:rsidR="0015597C" w:rsidRDefault="0015597C" w:rsidP="0015597C">
      <w:pPr>
        <w:pStyle w:val="Heading3"/>
      </w:pPr>
      <w:bookmarkStart w:id="195" w:name="_Toc41911426"/>
      <w:r>
        <w:t>Repeat</w:t>
      </w:r>
      <w:r w:rsidR="00177339">
        <w:t>ed</w:t>
      </w:r>
      <w:r>
        <w:t xml:space="preserve"> Data Mappings</w:t>
      </w:r>
      <w:bookmarkEnd w:id="195"/>
    </w:p>
    <w:p w14:paraId="0A0F7F4F" w14:textId="77777777" w:rsidR="0015597C" w:rsidRDefault="0015597C" w:rsidP="0015597C">
      <w:r>
        <w:t>For multiple datasets with the same mapping, we can automate the above process once an initial mapping has been defined. This is possible using the batch mode in Karma</w:t>
      </w:r>
      <w:r>
        <w:rPr>
          <w:rStyle w:val="FootnoteReference"/>
        </w:rPr>
        <w:footnoteReference w:id="32"/>
      </w:r>
      <w:r>
        <w:t>.</w:t>
      </w:r>
    </w:p>
    <w:p w14:paraId="0F93A576" w14:textId="77777777" w:rsidR="0015597C" w:rsidRDefault="0015597C" w:rsidP="0015597C"/>
    <w:p w14:paraId="2E3F5657" w14:textId="77777777" w:rsidR="0015597C" w:rsidRDefault="0015597C" w:rsidP="0015597C">
      <w:r>
        <w:t>Example: let’s download a bunch of TTC incident files and try to map them with a single command, using the R2RML mapping that we defined for the first dataset.</w:t>
      </w:r>
    </w:p>
    <w:p w14:paraId="4EE02378" w14:textId="77777777" w:rsidR="0015597C" w:rsidRDefault="0015597C" w:rsidP="0015597C">
      <w:r>
        <w:t>Beginning with data files:</w:t>
      </w:r>
    </w:p>
    <w:p w14:paraId="07BD8099" w14:textId="77777777" w:rsidR="0015597C" w:rsidRDefault="0015597C" w:rsidP="00331CB6">
      <w:pPr>
        <w:pStyle w:val="ListParagraph"/>
        <w:numPr>
          <w:ilvl w:val="0"/>
          <w:numId w:val="20"/>
        </w:numPr>
        <w:rPr>
          <w:lang w:val="en-CA"/>
        </w:rPr>
      </w:pPr>
      <w:r w:rsidRPr="00091669">
        <w:rPr>
          <w:lang w:val="en-CA"/>
        </w:rPr>
        <w:t>SubwayDelay201706</w:t>
      </w:r>
      <w:r>
        <w:rPr>
          <w:lang w:val="en-CA"/>
        </w:rPr>
        <w:t>.csv</w:t>
      </w:r>
    </w:p>
    <w:p w14:paraId="0BFB246F" w14:textId="77777777" w:rsidR="0015597C" w:rsidRDefault="0015597C" w:rsidP="00331CB6">
      <w:pPr>
        <w:pStyle w:val="ListParagraph"/>
        <w:numPr>
          <w:ilvl w:val="0"/>
          <w:numId w:val="20"/>
        </w:numPr>
        <w:rPr>
          <w:lang w:val="en-CA"/>
        </w:rPr>
      </w:pPr>
      <w:r w:rsidRPr="00091669">
        <w:rPr>
          <w:lang w:val="en-CA"/>
        </w:rPr>
        <w:t>SubwaySRTLogs201707</w:t>
      </w:r>
      <w:r>
        <w:rPr>
          <w:lang w:val="en-CA"/>
        </w:rPr>
        <w:t>.csv</w:t>
      </w:r>
    </w:p>
    <w:p w14:paraId="3CB1684D" w14:textId="77777777" w:rsidR="0015597C" w:rsidRDefault="0015597C" w:rsidP="00331CB6">
      <w:pPr>
        <w:pStyle w:val="ListParagraph"/>
        <w:numPr>
          <w:ilvl w:val="0"/>
          <w:numId w:val="20"/>
        </w:numPr>
        <w:rPr>
          <w:lang w:val="en-CA"/>
        </w:rPr>
      </w:pPr>
      <w:r w:rsidRPr="00091669">
        <w:rPr>
          <w:lang w:val="en-CA"/>
        </w:rPr>
        <w:t>SubwaySRTLogs201708</w:t>
      </w:r>
      <w:r>
        <w:rPr>
          <w:lang w:val="en-CA"/>
        </w:rPr>
        <w:t>.csv</w:t>
      </w:r>
    </w:p>
    <w:p w14:paraId="7CFB31BA" w14:textId="77777777" w:rsidR="0015597C" w:rsidRPr="00E9694B" w:rsidRDefault="0015597C" w:rsidP="0015597C">
      <w:r>
        <w:t>And a pre-defined mapping file</w:t>
      </w:r>
    </w:p>
    <w:p w14:paraId="4BAFB204" w14:textId="77777777" w:rsidR="0015597C" w:rsidRDefault="0015597C" w:rsidP="00331CB6">
      <w:pPr>
        <w:pStyle w:val="ListParagraph"/>
        <w:numPr>
          <w:ilvl w:val="0"/>
          <w:numId w:val="20"/>
        </w:numPr>
        <w:rPr>
          <w:lang w:val="en-CA"/>
        </w:rPr>
      </w:pPr>
      <w:r w:rsidRPr="00091669">
        <w:rPr>
          <w:lang w:val="en-CA"/>
        </w:rPr>
        <w:t>SubwaySRT_Mapping</w:t>
      </w:r>
    </w:p>
    <w:p w14:paraId="2E4D30A0" w14:textId="77777777" w:rsidR="0015597C" w:rsidRDefault="0015597C" w:rsidP="0015597C"/>
    <w:p w14:paraId="624F368D" w14:textId="48C4B024" w:rsidR="0015597C" w:rsidRDefault="0015597C" w:rsidP="0015597C">
      <w:r>
        <w:lastRenderedPageBreak/>
        <w:t>There are 2 ways to do this: offline or online through the API. The API may eventually be useful should the mappings be incorporated into part of some larger process (e.g. a reaction to something: a file being uploaded or stream data being received). Note that a different process would need to be implemented for each file type in order to account for the different mapping files. For now, we</w:t>
      </w:r>
      <w:r w:rsidR="00177339">
        <w:t xml:space="preserve"> have employed</w:t>
      </w:r>
      <w:r>
        <w:t xml:space="preserve"> the offline implementation.</w:t>
      </w:r>
    </w:p>
    <w:p w14:paraId="13ECA38E" w14:textId="77777777" w:rsidR="0015597C" w:rsidRPr="008036B8" w:rsidRDefault="0015597C" w:rsidP="0015597C">
      <w:pPr>
        <w:pStyle w:val="Heading3"/>
        <w:rPr>
          <w:rFonts w:eastAsia="Times New Roman"/>
          <w:bdr w:val="none" w:sz="0" w:space="0" w:color="auto" w:frame="1"/>
          <w:lang w:eastAsia="en-CA"/>
        </w:rPr>
      </w:pPr>
      <w:bookmarkStart w:id="196" w:name="_Toc41911427"/>
      <w:r>
        <w:rPr>
          <w:rFonts w:eastAsia="Times New Roman"/>
          <w:bdr w:val="none" w:sz="0" w:space="0" w:color="auto" w:frame="1"/>
          <w:lang w:eastAsia="en-CA"/>
        </w:rPr>
        <w:t>Offline Batch Mapping</w:t>
      </w:r>
      <w:bookmarkEnd w:id="196"/>
    </w:p>
    <w:p w14:paraId="784B3A60" w14:textId="77777777" w:rsidR="0015597C" w:rsidRDefault="0015597C" w:rsidP="0015597C">
      <w:pPr>
        <w:rPr>
          <w:lang w:eastAsia="en-CA"/>
        </w:rPr>
      </w:pPr>
      <w:r>
        <w:rPr>
          <w:lang w:eastAsia="en-CA"/>
        </w:rPr>
        <w:t>Batch mapping is useful for large quantities of files, or large file sizes. Note that for large mappings, the JVM memory may need to be increased when the commands are run.</w:t>
      </w:r>
    </w:p>
    <w:p w14:paraId="790B7320" w14:textId="77777777" w:rsidR="0015597C" w:rsidRPr="005E44FC" w:rsidRDefault="0015597C" w:rsidP="0015597C">
      <w:pPr>
        <w:rPr>
          <w:lang w:eastAsia="en-CA"/>
        </w:rPr>
      </w:pPr>
    </w:p>
    <w:p w14:paraId="474C9560" w14:textId="77777777" w:rsidR="0015597C" w:rsidRPr="005E6717" w:rsidRDefault="0015597C" w:rsidP="0015597C">
      <w:pPr>
        <w:spacing w:after="240"/>
        <w:rPr>
          <w:rFonts w:ascii="Helvetica" w:hAnsi="Helvetica"/>
          <w:color w:val="24292E"/>
          <w:lang w:eastAsia="en-CA"/>
        </w:rPr>
      </w:pPr>
      <w:r w:rsidRPr="00F876B1">
        <w:rPr>
          <w:b/>
        </w:rPr>
        <w:t xml:space="preserve">First-time setup: </w:t>
      </w:r>
      <w:r w:rsidRPr="00F876B1">
        <w:t>To build the offline jar, go to the karma-offline subdirectory and execute the following:</w:t>
      </w:r>
    </w:p>
    <w:p w14:paraId="600B5C5D" w14:textId="77777777" w:rsidR="0015597C" w:rsidRPr="005E6717" w:rsidRDefault="0015597C" w:rsidP="0015597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lang w:eastAsia="en-CA"/>
        </w:rPr>
      </w:pPr>
      <w:r w:rsidRPr="005E6717">
        <w:rPr>
          <w:rFonts w:ascii="Consolas" w:hAnsi="Consolas" w:cs="Consolas"/>
          <w:color w:val="24292E"/>
          <w:sz w:val="20"/>
          <w:szCs w:val="20"/>
          <w:bdr w:val="none" w:sz="0" w:space="0" w:color="auto" w:frame="1"/>
          <w:lang w:eastAsia="en-CA"/>
        </w:rPr>
        <w:t>cd karma-offline</w:t>
      </w:r>
    </w:p>
    <w:p w14:paraId="2EE3497B" w14:textId="77777777" w:rsidR="0015597C" w:rsidRPr="005E6717" w:rsidRDefault="0015597C" w:rsidP="0015597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lang w:eastAsia="en-CA"/>
        </w:rPr>
      </w:pPr>
      <w:r w:rsidRPr="005E6717">
        <w:rPr>
          <w:rFonts w:ascii="Consolas" w:hAnsi="Consolas" w:cs="Consolas"/>
          <w:color w:val="24292E"/>
          <w:sz w:val="20"/>
          <w:szCs w:val="20"/>
          <w:bdr w:val="none" w:sz="0" w:space="0" w:color="auto" w:frame="1"/>
          <w:lang w:eastAsia="en-CA"/>
        </w:rPr>
        <w:t>mvn install -P shaded</w:t>
      </w:r>
    </w:p>
    <w:p w14:paraId="6086CA86" w14:textId="77777777" w:rsidR="0015597C" w:rsidRPr="00091669" w:rsidRDefault="0015597C" w:rsidP="0015597C"/>
    <w:p w14:paraId="2E146487" w14:textId="77777777" w:rsidR="0015597C" w:rsidRDefault="0015597C" w:rsidP="0015597C">
      <w:pPr>
        <w:rPr>
          <w:rFonts w:ascii="Consolas" w:hAnsi="Consolas" w:cs="Consolas"/>
          <w:color w:val="24292E"/>
          <w:sz w:val="20"/>
          <w:szCs w:val="20"/>
          <w:bdr w:val="none" w:sz="0" w:space="0" w:color="auto" w:frame="1"/>
          <w:lang w:eastAsia="en-CA"/>
        </w:rPr>
      </w:pPr>
      <w:r w:rsidRPr="00E535FF">
        <w:rPr>
          <w:rFonts w:ascii="Consolas" w:hAnsi="Consolas" w:cs="Consolas"/>
          <w:color w:val="24292E"/>
          <w:sz w:val="20"/>
          <w:szCs w:val="20"/>
          <w:bdr w:val="none" w:sz="0" w:space="0" w:color="auto" w:frame="1"/>
          <w:lang w:eastAsia="en-CA"/>
        </w:rPr>
        <w:t>java -cp karma-offline-0.0.1-SNAPSHOT-shaded.jar edu.isi.karma.rdf.OfflineRdfGenerator --sourcetype CSV --filepath "./files/SubwayDelay201706.csv" --modelfilepath "./files/SubwaySRT_Mapping.ttl" --outputfile "./files/ttc-subway-delay-201706.n3" --sourcename "ttc"</w:t>
      </w:r>
    </w:p>
    <w:p w14:paraId="5F614D75" w14:textId="77777777" w:rsidR="0015597C" w:rsidRDefault="0015597C" w:rsidP="0015597C">
      <w:pPr>
        <w:rPr>
          <w:rFonts w:ascii="Consolas" w:hAnsi="Consolas" w:cs="Consolas"/>
          <w:color w:val="24292E"/>
          <w:sz w:val="20"/>
          <w:szCs w:val="20"/>
          <w:bdr w:val="none" w:sz="0" w:space="0" w:color="auto" w:frame="1"/>
          <w:lang w:eastAsia="en-CA"/>
        </w:rPr>
      </w:pPr>
    </w:p>
    <w:p w14:paraId="32E5671C" w14:textId="77777777" w:rsidR="0015597C" w:rsidRDefault="0015597C" w:rsidP="0015597C">
      <w:pPr>
        <w:pStyle w:val="Heading4"/>
        <w:rPr>
          <w:rFonts w:eastAsia="Times New Roman"/>
          <w:bdr w:val="none" w:sz="0" w:space="0" w:color="auto" w:frame="1"/>
          <w:lang w:eastAsia="en-CA"/>
        </w:rPr>
      </w:pPr>
      <w:r>
        <w:rPr>
          <w:rFonts w:eastAsia="Times New Roman"/>
          <w:bdr w:val="none" w:sz="0" w:space="0" w:color="auto" w:frame="1"/>
          <w:lang w:eastAsia="en-CA"/>
        </w:rPr>
        <w:t>A basic</w:t>
      </w:r>
      <w:r w:rsidRPr="00BE6EFC">
        <w:rPr>
          <w:rFonts w:eastAsia="Times New Roman"/>
          <w:bdr w:val="none" w:sz="0" w:space="0" w:color="auto" w:frame="1"/>
          <w:lang w:eastAsia="en-CA"/>
        </w:rPr>
        <w:t xml:space="preserve"> script</w:t>
      </w:r>
      <w:r>
        <w:rPr>
          <w:rFonts w:eastAsia="Times New Roman"/>
          <w:bdr w:val="none" w:sz="0" w:space="0" w:color="auto" w:frame="1"/>
          <w:lang w:eastAsia="en-CA"/>
        </w:rPr>
        <w:t xml:space="preserve"> to map a directory of files of the same type</w:t>
      </w:r>
    </w:p>
    <w:p w14:paraId="25B15C57" w14:textId="77777777" w:rsidR="0015597C" w:rsidRDefault="0015597C" w:rsidP="0015597C">
      <w:pPr>
        <w:rPr>
          <w:rFonts w:cstheme="minorHAnsi"/>
          <w:color w:val="24292E"/>
          <w:szCs w:val="20"/>
          <w:bdr w:val="none" w:sz="0" w:space="0" w:color="auto" w:frame="1"/>
          <w:lang w:eastAsia="en-CA"/>
        </w:rPr>
      </w:pPr>
      <w:r w:rsidRPr="00A40CEB">
        <w:rPr>
          <w:rFonts w:cstheme="minorHAnsi"/>
          <w:color w:val="24292E"/>
          <w:szCs w:val="20"/>
          <w:u w:val="single"/>
          <w:bdr w:val="none" w:sz="0" w:space="0" w:color="auto" w:frame="1"/>
          <w:lang w:eastAsia="en-CA"/>
        </w:rPr>
        <w:t>Given</w:t>
      </w:r>
      <w:r>
        <w:rPr>
          <w:rFonts w:cstheme="minorHAnsi"/>
          <w:color w:val="24292E"/>
          <w:szCs w:val="20"/>
          <w:bdr w:val="none" w:sz="0" w:space="0" w:color="auto" w:frame="1"/>
          <w:lang w:eastAsia="en-CA"/>
        </w:rPr>
        <w:t xml:space="preserve">: </w:t>
      </w:r>
    </w:p>
    <w:p w14:paraId="20302DCE" w14:textId="6308F8B1" w:rsidR="0015597C" w:rsidRDefault="00161133" w:rsidP="00331CB6">
      <w:pPr>
        <w:pStyle w:val="ListParagraph"/>
        <w:numPr>
          <w:ilvl w:val="0"/>
          <w:numId w:val="20"/>
        </w:numPr>
        <w:rPr>
          <w:rFonts w:eastAsia="Times New Roman" w:cstheme="minorHAnsi"/>
          <w:color w:val="24292E"/>
          <w:szCs w:val="20"/>
          <w:bdr w:val="none" w:sz="0" w:space="0" w:color="auto" w:frame="1"/>
          <w:lang w:val="en-CA" w:eastAsia="en-CA"/>
        </w:rPr>
      </w:pPr>
      <w:r>
        <w:rPr>
          <w:rFonts w:eastAsia="Times New Roman" w:cstheme="minorHAnsi"/>
          <w:color w:val="24292E"/>
          <w:szCs w:val="20"/>
          <w:bdr w:val="none" w:sz="0" w:space="0" w:color="auto" w:frame="1"/>
          <w:lang w:val="en-CA" w:eastAsia="en-CA"/>
        </w:rPr>
        <w:t>O</w:t>
      </w:r>
      <w:r w:rsidR="0015597C" w:rsidRPr="007F54DB">
        <w:rPr>
          <w:rFonts w:eastAsia="Times New Roman" w:cstheme="minorHAnsi"/>
          <w:color w:val="24292E"/>
          <w:szCs w:val="20"/>
          <w:bdr w:val="none" w:sz="0" w:space="0" w:color="auto" w:frame="1"/>
          <w:lang w:val="en-CA" w:eastAsia="en-CA"/>
        </w:rPr>
        <w:t xml:space="preserve">ne or more files of the same type (i.e. with the same </w:t>
      </w:r>
      <w:r>
        <w:rPr>
          <w:rFonts w:eastAsia="Times New Roman" w:cstheme="minorHAnsi"/>
          <w:color w:val="24292E"/>
          <w:szCs w:val="20"/>
          <w:bdr w:val="none" w:sz="0" w:space="0" w:color="auto" w:frame="1"/>
          <w:lang w:val="en-CA" w:eastAsia="en-CA"/>
        </w:rPr>
        <w:t>ontology</w:t>
      </w:r>
      <w:r w:rsidR="0015597C" w:rsidRPr="007F54DB">
        <w:rPr>
          <w:rFonts w:eastAsia="Times New Roman" w:cstheme="minorHAnsi"/>
          <w:color w:val="24292E"/>
          <w:szCs w:val="20"/>
          <w:bdr w:val="none" w:sz="0" w:space="0" w:color="auto" w:frame="1"/>
          <w:lang w:val="en-CA" w:eastAsia="en-CA"/>
        </w:rPr>
        <w:t xml:space="preserve"> mapping), in the directory “</w:t>
      </w:r>
      <w:r w:rsidR="0015597C" w:rsidRPr="007F54DB">
        <w:rPr>
          <w:rFonts w:ascii="Courier" w:eastAsia="Times New Roman" w:hAnsi="Courier" w:cstheme="minorHAnsi"/>
          <w:color w:val="24292E"/>
          <w:szCs w:val="20"/>
          <w:bdr w:val="none" w:sz="0" w:space="0" w:color="auto" w:frame="1"/>
          <w:lang w:val="en-CA" w:eastAsia="en-CA"/>
        </w:rPr>
        <w:t>./karma-offline/target/files</w:t>
      </w:r>
      <w:r w:rsidR="0015597C" w:rsidRPr="007F54DB">
        <w:rPr>
          <w:rFonts w:eastAsia="Times New Roman" w:cstheme="minorHAnsi"/>
          <w:color w:val="24292E"/>
          <w:szCs w:val="20"/>
          <w:bdr w:val="none" w:sz="0" w:space="0" w:color="auto" w:frame="1"/>
          <w:lang w:val="en-CA" w:eastAsia="en-CA"/>
        </w:rPr>
        <w:t>”.</w:t>
      </w:r>
    </w:p>
    <w:p w14:paraId="7359F427" w14:textId="1A9A5226" w:rsidR="0015597C" w:rsidRPr="007F54DB" w:rsidRDefault="0015597C" w:rsidP="00331CB6">
      <w:pPr>
        <w:pStyle w:val="ListParagraph"/>
        <w:numPr>
          <w:ilvl w:val="0"/>
          <w:numId w:val="20"/>
        </w:numPr>
        <w:rPr>
          <w:rFonts w:eastAsia="Times New Roman" w:cstheme="minorHAnsi"/>
          <w:color w:val="24292E"/>
          <w:szCs w:val="20"/>
          <w:bdr w:val="none" w:sz="0" w:space="0" w:color="auto" w:frame="1"/>
          <w:lang w:val="en-CA" w:eastAsia="en-CA"/>
        </w:rPr>
      </w:pPr>
      <w:r>
        <w:rPr>
          <w:rFonts w:eastAsia="Times New Roman" w:cstheme="minorHAnsi"/>
          <w:color w:val="24292E"/>
          <w:szCs w:val="20"/>
          <w:bdr w:val="none" w:sz="0" w:space="0" w:color="auto" w:frame="1"/>
          <w:lang w:val="en-CA" w:eastAsia="en-CA"/>
        </w:rPr>
        <w:t>A predefined mapping file (</w:t>
      </w:r>
      <w:r w:rsidRPr="007F54DB">
        <w:rPr>
          <w:rFonts w:ascii="Courier" w:eastAsia="Times New Roman" w:hAnsi="Courier" w:cstheme="minorHAnsi"/>
          <w:color w:val="24292E"/>
          <w:szCs w:val="20"/>
          <w:bdr w:val="none" w:sz="0" w:space="0" w:color="auto" w:frame="1"/>
          <w:lang w:val="en-CA" w:eastAsia="en-CA"/>
        </w:rPr>
        <w:t>SubwaySRT_Mapping.ttl</w:t>
      </w:r>
      <w:r>
        <w:rPr>
          <w:rFonts w:eastAsia="Times New Roman" w:cstheme="minorHAnsi"/>
          <w:color w:val="24292E"/>
          <w:szCs w:val="20"/>
          <w:bdr w:val="none" w:sz="0" w:space="0" w:color="auto" w:frame="1"/>
          <w:lang w:val="en-CA" w:eastAsia="en-CA"/>
        </w:rPr>
        <w:t>)</w:t>
      </w:r>
      <w:r w:rsidR="00161133">
        <w:rPr>
          <w:rFonts w:eastAsia="Times New Roman" w:cstheme="minorHAnsi"/>
          <w:color w:val="24292E"/>
          <w:szCs w:val="20"/>
          <w:bdr w:val="none" w:sz="0" w:space="0" w:color="auto" w:frame="1"/>
          <w:lang w:val="en-CA" w:eastAsia="en-CA"/>
        </w:rPr>
        <w:t>, stored in the same directory.</w:t>
      </w:r>
    </w:p>
    <w:p w14:paraId="5CF85E79" w14:textId="77777777" w:rsidR="0015597C" w:rsidRPr="00A674AB" w:rsidRDefault="0015597C" w:rsidP="0015597C">
      <w:pPr>
        <w:rPr>
          <w:rFonts w:cstheme="minorHAnsi"/>
          <w:color w:val="24292E"/>
          <w:szCs w:val="20"/>
          <w:bdr w:val="none" w:sz="0" w:space="0" w:color="auto" w:frame="1"/>
          <w:lang w:eastAsia="en-CA"/>
        </w:rPr>
      </w:pPr>
      <w:r w:rsidRPr="00A40CEB">
        <w:rPr>
          <w:rFonts w:cstheme="minorHAnsi"/>
          <w:color w:val="24292E"/>
          <w:szCs w:val="20"/>
          <w:u w:val="single"/>
          <w:bdr w:val="none" w:sz="0" w:space="0" w:color="auto" w:frame="1"/>
          <w:lang w:eastAsia="en-CA"/>
        </w:rPr>
        <w:t>Execute</w:t>
      </w:r>
      <w:r w:rsidRPr="00A674AB">
        <w:rPr>
          <w:rFonts w:cstheme="minorHAnsi"/>
          <w:color w:val="24292E"/>
          <w:szCs w:val="20"/>
          <w:bdr w:val="none" w:sz="0" w:space="0" w:color="auto" w:frame="1"/>
          <w:lang w:eastAsia="en-CA"/>
        </w:rPr>
        <w:t xml:space="preserve"> from ./karma-offline/target directory:</w:t>
      </w:r>
    </w:p>
    <w:p w14:paraId="3F4D2DC9" w14:textId="77777777" w:rsidR="0015597C" w:rsidRPr="00A674AB" w:rsidRDefault="0015597C" w:rsidP="0015597C">
      <w:pPr>
        <w:ind w:left="720"/>
        <w:rPr>
          <w:rFonts w:ascii="Courier" w:hAnsi="Courier" w:cstheme="minorHAnsi"/>
          <w:color w:val="24292E"/>
          <w:sz w:val="20"/>
          <w:szCs w:val="20"/>
          <w:bdr w:val="none" w:sz="0" w:space="0" w:color="auto" w:frame="1"/>
          <w:lang w:eastAsia="en-CA"/>
        </w:rPr>
      </w:pPr>
      <w:r w:rsidRPr="00A674AB">
        <w:rPr>
          <w:rFonts w:ascii="Courier" w:hAnsi="Courier" w:cstheme="minorHAnsi"/>
          <w:color w:val="24292E"/>
          <w:sz w:val="20"/>
          <w:szCs w:val="20"/>
          <w:bdr w:val="none" w:sz="0" w:space="0" w:color="auto" w:frame="1"/>
          <w:lang w:eastAsia="en-CA"/>
        </w:rPr>
        <w:t xml:space="preserve">for file in ./files/*.csv; do java -cp karma-offline-0.0.1-SNAPSHOT-shaded.jar edu.isi.karma.rdf.OfflineRdfGenerator --sourcetype </w:t>
      </w:r>
      <w:r w:rsidRPr="00A674AB">
        <w:rPr>
          <w:rFonts w:ascii="Courier" w:hAnsi="Courier" w:cstheme="minorHAnsi"/>
          <w:b/>
          <w:color w:val="24292E"/>
          <w:sz w:val="20"/>
          <w:szCs w:val="20"/>
          <w:bdr w:val="none" w:sz="0" w:space="0" w:color="auto" w:frame="1"/>
          <w:lang w:eastAsia="en-CA"/>
        </w:rPr>
        <w:t>CSV</w:t>
      </w:r>
      <w:r w:rsidRPr="00A674AB">
        <w:rPr>
          <w:rFonts w:ascii="Courier" w:hAnsi="Courier" w:cstheme="minorHAnsi"/>
          <w:color w:val="24292E"/>
          <w:sz w:val="20"/>
          <w:szCs w:val="20"/>
          <w:bdr w:val="none" w:sz="0" w:space="0" w:color="auto" w:frame="1"/>
          <w:lang w:eastAsia="en-CA"/>
        </w:rPr>
        <w:t xml:space="preserve"> --</w:t>
      </w:r>
      <w:r w:rsidRPr="00A674AB">
        <w:rPr>
          <w:rFonts w:ascii="Courier" w:hAnsi="Courier" w:cstheme="minorHAnsi"/>
          <w:color w:val="24292E"/>
          <w:sz w:val="20"/>
          <w:szCs w:val="20"/>
          <w:bdr w:val="none" w:sz="0" w:space="0" w:color="auto" w:frame="1"/>
          <w:lang w:eastAsia="en-CA"/>
        </w:rPr>
        <w:lastRenderedPageBreak/>
        <w:t>filepath "$file" --modelfilepath "./files/</w:t>
      </w:r>
      <w:r w:rsidRPr="00A674AB">
        <w:rPr>
          <w:rFonts w:ascii="Courier" w:hAnsi="Courier" w:cstheme="minorHAnsi"/>
          <w:b/>
          <w:color w:val="24292E"/>
          <w:sz w:val="20"/>
          <w:szCs w:val="20"/>
          <w:bdr w:val="none" w:sz="0" w:space="0" w:color="auto" w:frame="1"/>
          <w:lang w:eastAsia="en-CA"/>
        </w:rPr>
        <w:t>SubwaySRT_Mapping.ttl</w:t>
      </w:r>
      <w:r w:rsidRPr="00A674AB">
        <w:rPr>
          <w:rFonts w:ascii="Courier" w:hAnsi="Courier" w:cstheme="minorHAnsi"/>
          <w:color w:val="24292E"/>
          <w:sz w:val="20"/>
          <w:szCs w:val="20"/>
          <w:bdr w:val="none" w:sz="0" w:space="0" w:color="auto" w:frame="1"/>
          <w:lang w:eastAsia="en-CA"/>
        </w:rPr>
        <w:t>" --outputfile "${file/%</w:t>
      </w:r>
      <w:r w:rsidRPr="00A674AB">
        <w:rPr>
          <w:rFonts w:ascii="Courier" w:hAnsi="Courier" w:cstheme="minorHAnsi"/>
          <w:b/>
          <w:color w:val="24292E"/>
          <w:sz w:val="20"/>
          <w:szCs w:val="20"/>
          <w:bdr w:val="none" w:sz="0" w:space="0" w:color="auto" w:frame="1"/>
          <w:lang w:eastAsia="en-CA"/>
        </w:rPr>
        <w:t>csv</w:t>
      </w:r>
      <w:r w:rsidRPr="00A674AB">
        <w:rPr>
          <w:rFonts w:ascii="Courier" w:hAnsi="Courier" w:cstheme="minorHAnsi"/>
          <w:color w:val="24292E"/>
          <w:sz w:val="20"/>
          <w:szCs w:val="20"/>
          <w:bdr w:val="none" w:sz="0" w:space="0" w:color="auto" w:frame="1"/>
          <w:lang w:eastAsia="en-CA"/>
        </w:rPr>
        <w:t>}ttl" --sourcename "</w:t>
      </w:r>
      <w:r w:rsidRPr="00A674AB">
        <w:rPr>
          <w:rFonts w:ascii="Courier" w:hAnsi="Courier" w:cstheme="minorHAnsi"/>
          <w:b/>
          <w:color w:val="24292E"/>
          <w:sz w:val="20"/>
          <w:szCs w:val="20"/>
          <w:bdr w:val="none" w:sz="0" w:space="0" w:color="auto" w:frame="1"/>
          <w:lang w:eastAsia="en-CA"/>
        </w:rPr>
        <w:t>ttc</w:t>
      </w:r>
      <w:r w:rsidRPr="00A674AB">
        <w:rPr>
          <w:rFonts w:ascii="Courier" w:hAnsi="Courier" w:cstheme="minorHAnsi"/>
          <w:color w:val="24292E"/>
          <w:sz w:val="20"/>
          <w:szCs w:val="20"/>
          <w:bdr w:val="none" w:sz="0" w:space="0" w:color="auto" w:frame="1"/>
          <w:lang w:eastAsia="en-CA"/>
        </w:rPr>
        <w:t>"; done</w:t>
      </w:r>
    </w:p>
    <w:p w14:paraId="0EE24C18" w14:textId="161D47B0" w:rsidR="0015597C" w:rsidRDefault="0015597C" w:rsidP="0015597C">
      <w:pPr>
        <w:rPr>
          <w:u w:val="single"/>
        </w:rPr>
      </w:pPr>
      <w:r>
        <w:rPr>
          <w:u w:val="single"/>
        </w:rPr>
        <w:t>For large files</w:t>
      </w:r>
      <w:r w:rsidR="000D2843">
        <w:rPr>
          <w:u w:val="single"/>
        </w:rPr>
        <w:t xml:space="preserve"> the default memory limit may need to be adjusted, </w:t>
      </w:r>
      <w:r>
        <w:rPr>
          <w:u w:val="single"/>
        </w:rPr>
        <w:t>e.g.:</w:t>
      </w:r>
    </w:p>
    <w:p w14:paraId="1A8DE08E" w14:textId="77777777" w:rsidR="0015597C" w:rsidRDefault="0015597C" w:rsidP="0015597C">
      <w:pPr>
        <w:ind w:left="720"/>
        <w:rPr>
          <w:u w:val="single"/>
        </w:rPr>
      </w:pPr>
      <w:r w:rsidRPr="005E44FC">
        <w:rPr>
          <w:rFonts w:ascii="Courier" w:hAnsi="Courier"/>
          <w:sz w:val="21"/>
        </w:rPr>
        <w:t xml:space="preserve">java </w:t>
      </w:r>
      <w:r w:rsidRPr="00F53A71">
        <w:rPr>
          <w:rFonts w:ascii="Courier" w:hAnsi="Courier"/>
          <w:sz w:val="21"/>
          <w:highlight w:val="yellow"/>
        </w:rPr>
        <w:t>-Xmx6000m</w:t>
      </w:r>
      <w:r w:rsidRPr="005E44FC">
        <w:rPr>
          <w:rFonts w:ascii="Courier" w:hAnsi="Courier"/>
          <w:sz w:val="21"/>
        </w:rPr>
        <w:t xml:space="preserve"> -cp karma-offline-0.0.1-SNAPSHOT-shaded.jar edu.isi.karma.rdf.OfflineRdfGenerator --sourcetype CSV --filepath "files/trip_stations.csv" --modelfilepath "files/trip_stations_model.ttl" --outputfile "files/trip_stations.ttl" --sourcename "tasha_microsim"</w:t>
      </w:r>
    </w:p>
    <w:p w14:paraId="4FEC6507" w14:textId="77777777" w:rsidR="0015597C" w:rsidRDefault="0015597C" w:rsidP="0015597C">
      <w:r w:rsidRPr="00A40CEB">
        <w:rPr>
          <w:u w:val="single"/>
        </w:rPr>
        <w:t>Result</w:t>
      </w:r>
      <w:r>
        <w:t>:</w:t>
      </w:r>
    </w:p>
    <w:p w14:paraId="3AEC9549" w14:textId="77777777" w:rsidR="0015597C" w:rsidRPr="007F54DB" w:rsidRDefault="0015597C" w:rsidP="00331CB6">
      <w:pPr>
        <w:pStyle w:val="ListParagraph"/>
        <w:numPr>
          <w:ilvl w:val="0"/>
          <w:numId w:val="22"/>
        </w:numPr>
        <w:rPr>
          <w:lang w:val="en-CA"/>
        </w:rPr>
      </w:pPr>
      <w:r>
        <w:rPr>
          <w:lang w:val="en-CA"/>
        </w:rPr>
        <w:t>A translated set of triples for each input file (</w:t>
      </w:r>
      <w:r w:rsidRPr="007F54DB">
        <w:rPr>
          <w:rFonts w:ascii="Courier" w:hAnsi="Courier"/>
          <w:lang w:val="en-CA"/>
        </w:rPr>
        <w:t>&lt;filename&gt;.ttl</w:t>
      </w:r>
      <w:r>
        <w:rPr>
          <w:lang w:val="en-CA"/>
        </w:rPr>
        <w:t>)</w:t>
      </w:r>
    </w:p>
    <w:p w14:paraId="2127DFE6" w14:textId="38455F15" w:rsidR="0015597C" w:rsidRPr="00814A54" w:rsidRDefault="0015597C" w:rsidP="00814A54">
      <w:pPr>
        <w:pStyle w:val="Heading4"/>
        <w:numPr>
          <w:ilvl w:val="0"/>
          <w:numId w:val="0"/>
        </w:numPr>
        <w:rPr>
          <w:b w:val="0"/>
          <w:u w:val="single"/>
        </w:rPr>
      </w:pPr>
      <w:r w:rsidRPr="00814A54">
        <w:rPr>
          <w:b w:val="0"/>
          <w:u w:val="single"/>
        </w:rPr>
        <w:t>Notes</w:t>
      </w:r>
      <w:r w:rsidR="00814A54">
        <w:rPr>
          <w:b w:val="0"/>
          <w:u w:val="single"/>
        </w:rPr>
        <w:t>:</w:t>
      </w:r>
    </w:p>
    <w:p w14:paraId="11C52DE2" w14:textId="0DA6DD8F" w:rsidR="0015597C" w:rsidRDefault="0015597C" w:rsidP="00331CB6">
      <w:pPr>
        <w:pStyle w:val="ListParagraph"/>
        <w:numPr>
          <w:ilvl w:val="0"/>
          <w:numId w:val="21"/>
        </w:numPr>
        <w:rPr>
          <w:lang w:val="en-CA"/>
        </w:rPr>
      </w:pPr>
      <w:r>
        <w:rPr>
          <w:lang w:val="en-CA"/>
        </w:rPr>
        <w:t xml:space="preserve">The Karma installation (one-click install) doesn’t come with karma-offline, </w:t>
      </w:r>
      <w:r w:rsidR="00161133">
        <w:rPr>
          <w:lang w:val="en-CA"/>
        </w:rPr>
        <w:t>this requires</w:t>
      </w:r>
      <w:r>
        <w:rPr>
          <w:lang w:val="en-CA"/>
        </w:rPr>
        <w:t xml:space="preserve"> install</w:t>
      </w:r>
      <w:r w:rsidR="00161133">
        <w:rPr>
          <w:lang w:val="en-CA"/>
        </w:rPr>
        <w:t>ation of</w:t>
      </w:r>
      <w:r>
        <w:rPr>
          <w:lang w:val="en-CA"/>
        </w:rPr>
        <w:t xml:space="preserve"> the full version from Github</w:t>
      </w:r>
      <w:r w:rsidR="00161133">
        <w:rPr>
          <w:lang w:val="en-CA"/>
        </w:rPr>
        <w:t>.</w:t>
      </w:r>
    </w:p>
    <w:p w14:paraId="547DFAD6" w14:textId="77777777" w:rsidR="0015597C" w:rsidRDefault="0015597C" w:rsidP="00331CB6">
      <w:pPr>
        <w:pStyle w:val="ListParagraph"/>
        <w:numPr>
          <w:ilvl w:val="0"/>
          <w:numId w:val="21"/>
        </w:numPr>
        <w:rPr>
          <w:lang w:val="en-CA"/>
        </w:rPr>
      </w:pPr>
      <w:r>
        <w:rPr>
          <w:lang w:val="en-CA"/>
        </w:rPr>
        <w:t xml:space="preserve">To run Karma (gui app) from the full installation: </w:t>
      </w:r>
      <w:r>
        <w:rPr>
          <w:lang w:val="en-CA"/>
        </w:rPr>
        <w:br/>
      </w:r>
      <w:r w:rsidRPr="00161133">
        <w:rPr>
          <w:rFonts w:ascii="Courier" w:hAnsi="Courier"/>
          <w:lang w:val="en-CA"/>
        </w:rPr>
        <w:t>&gt;cd Web-Karma/karma-web</w:t>
      </w:r>
      <w:r w:rsidRPr="00161133">
        <w:rPr>
          <w:rFonts w:ascii="Courier" w:hAnsi="Courier"/>
          <w:lang w:val="en-CA"/>
        </w:rPr>
        <w:br/>
        <w:t>&gt;mvn jetty:run</w:t>
      </w:r>
      <w:r>
        <w:rPr>
          <w:lang w:val="en-CA"/>
        </w:rPr>
        <w:br/>
        <w:t xml:space="preserve">Karma should be accessible at: </w:t>
      </w:r>
      <w:r w:rsidRPr="00782A9A">
        <w:rPr>
          <w:lang w:val="en-CA"/>
        </w:rPr>
        <w:t>http://localhost:8080</w:t>
      </w:r>
    </w:p>
    <w:p w14:paraId="000CC561" w14:textId="77777777" w:rsidR="0015597C" w:rsidRDefault="0015597C" w:rsidP="00331CB6">
      <w:pPr>
        <w:pStyle w:val="ListParagraph"/>
        <w:numPr>
          <w:ilvl w:val="0"/>
          <w:numId w:val="21"/>
        </w:numPr>
        <w:rPr>
          <w:lang w:val="en-CA"/>
        </w:rPr>
      </w:pPr>
      <w:r>
        <w:rPr>
          <w:lang w:val="en-CA"/>
        </w:rPr>
        <w:t>File paths are relative to the target directory that the command is executed from</w:t>
      </w:r>
    </w:p>
    <w:p w14:paraId="5E6D1D8A" w14:textId="74217735" w:rsidR="00BC5E3C" w:rsidRDefault="0015597C" w:rsidP="00BC5E3C">
      <w:pPr>
        <w:pStyle w:val="Heading2"/>
      </w:pPr>
      <w:r w:rsidRPr="00846739">
        <w:t xml:space="preserve"> </w:t>
      </w:r>
      <w:bookmarkStart w:id="197" w:name="_Toc41911428"/>
      <w:r w:rsidR="00BC5E3C">
        <w:t>Data Storage</w:t>
      </w:r>
      <w:r w:rsidR="00512CBF">
        <w:t xml:space="preserve"> and Access</w:t>
      </w:r>
      <w:bookmarkEnd w:id="197"/>
    </w:p>
    <w:p w14:paraId="208AC888" w14:textId="12385B38" w:rsidR="00161133" w:rsidRDefault="00161133" w:rsidP="00BC5E3C">
      <w:pPr>
        <w:rPr>
          <w:lang w:val="en-US" w:bidi="en-US"/>
        </w:rPr>
      </w:pPr>
      <w:r>
        <w:rPr>
          <w:lang w:val="en-US" w:bidi="en-US"/>
        </w:rPr>
        <w:t xml:space="preserve">Once the ontology mappings have been created and the RDF triples have been materialized, </w:t>
      </w:r>
      <w:r w:rsidR="00512CBF">
        <w:rPr>
          <w:lang w:val="en-US" w:bidi="en-US"/>
        </w:rPr>
        <w:t xml:space="preserve">typically </w:t>
      </w:r>
      <w:r>
        <w:rPr>
          <w:lang w:val="en-US" w:bidi="en-US"/>
        </w:rPr>
        <w:t xml:space="preserve">the data must be stored somewhere </w:t>
      </w:r>
      <w:r w:rsidR="00512CBF">
        <w:rPr>
          <w:lang w:val="en-US" w:bidi="en-US"/>
        </w:rPr>
        <w:t>that is</w:t>
      </w:r>
      <w:r>
        <w:rPr>
          <w:lang w:val="en-US" w:bidi="en-US"/>
        </w:rPr>
        <w:t xml:space="preserve"> accessible with Semantic Web tools.</w:t>
      </w:r>
      <w:r w:rsidR="00512CBF">
        <w:rPr>
          <w:lang w:val="en-US" w:bidi="en-US"/>
        </w:rPr>
        <w:t xml:space="preserve"> As mentioned in the previous section, one option is to use OBDA tools to provide virtual access to the data. In this scenario, data is stored in its native form in some relational database(s)</w:t>
      </w:r>
      <w:r w:rsidR="00885ADC">
        <w:rPr>
          <w:lang w:val="en-US" w:bidi="en-US"/>
        </w:rPr>
        <w:t xml:space="preserve"> and accessed through SPARQL queries that are transformed into SQL queries.</w:t>
      </w:r>
    </w:p>
    <w:p w14:paraId="05E3A8D6" w14:textId="70411FFA" w:rsidR="00885ADC" w:rsidRDefault="00885ADC" w:rsidP="00885ADC">
      <w:pPr>
        <w:rPr>
          <w:lang w:val="en-US" w:bidi="en-US"/>
        </w:rPr>
      </w:pPr>
      <w:r>
        <w:rPr>
          <w:lang w:val="en-US" w:bidi="en-US"/>
        </w:rPr>
        <w:t xml:space="preserve">To-date, we have focused on the alternative approach: generating RDF triples from the data, based on a mapping to the ontology, and uploading the data into a triple store. Many different triple stores are available. All triple stores provide the same core functionality (that is, to store and provide access to RDF triples), with different characteristics. Factors in choosing a triple </w:t>
      </w:r>
      <w:r>
        <w:rPr>
          <w:lang w:val="en-US" w:bidi="en-US"/>
        </w:rPr>
        <w:lastRenderedPageBreak/>
        <w:t xml:space="preserve">store may include cost, capabilities (in terms of speed and storage), as well as other tools that may be packaged with the store. </w:t>
      </w:r>
    </w:p>
    <w:p w14:paraId="5E59BF84" w14:textId="0D74A5A5" w:rsidR="005F5656" w:rsidRDefault="004461CA" w:rsidP="004461CA">
      <w:r>
        <w:t>A triple store will provide a SPARQL endpoint that can be used to evaluate SPARQL queries against the uploaded data. Most also provide a SPARQL API that can be used to support integration the store directly with some application(s).</w:t>
      </w:r>
    </w:p>
    <w:p w14:paraId="4F036D1A" w14:textId="21C46DC2" w:rsidR="004461CA" w:rsidRPr="005F5656" w:rsidRDefault="004461CA" w:rsidP="004461CA">
      <w:r>
        <w:t>All triple stores provide some mechanism</w:t>
      </w:r>
      <w:r w:rsidR="001E3257">
        <w:t>(s)</w:t>
      </w:r>
      <w:r>
        <w:t xml:space="preserve"> to upload data.</w:t>
      </w:r>
      <w:r w:rsidR="001E3257">
        <w:t xml:space="preserve"> This may vary slightly between implementations. </w:t>
      </w:r>
    </w:p>
    <w:p w14:paraId="04FCC15B" w14:textId="08D38DA3" w:rsidR="0015597C" w:rsidRDefault="0015597C" w:rsidP="00BC5E3C">
      <w:pPr>
        <w:pStyle w:val="Heading3"/>
      </w:pPr>
      <w:bookmarkStart w:id="198" w:name="_Toc41911429"/>
      <w:r>
        <w:t>Upload to triple</w:t>
      </w:r>
      <w:r w:rsidR="008A255C">
        <w:t xml:space="preserve"> </w:t>
      </w:r>
      <w:r>
        <w:t>store</w:t>
      </w:r>
      <w:bookmarkEnd w:id="198"/>
    </w:p>
    <w:p w14:paraId="6F926C7D" w14:textId="2B32F0D7" w:rsidR="0015597C" w:rsidRPr="00BC5864" w:rsidRDefault="0015597C" w:rsidP="0015597C">
      <w:r>
        <w:t xml:space="preserve">Karma includes an option to configure upload to a </w:t>
      </w:r>
      <w:r w:rsidR="004C15FC">
        <w:t>triple store</w:t>
      </w:r>
      <w:r>
        <w:t xml:space="preserve"> (“publishing data”), therefore it’s possible that the mapping and upload process may be combined into a single step. However, it is not clear from the documentation whether this is possible in batch mode. It may be more appropriate to use the upload functionality provided by the chosen </w:t>
      </w:r>
      <w:r w:rsidR="004C15FC">
        <w:t>triple store</w:t>
      </w:r>
      <w:r>
        <w:t>.</w:t>
      </w:r>
    </w:p>
    <w:p w14:paraId="78E48B1A" w14:textId="7907DA3A" w:rsidR="00C74B62" w:rsidRPr="00C74B62" w:rsidRDefault="001E3257" w:rsidP="00C74B62">
      <w:r>
        <w:t>Allegrograph supports data upload through the WebView tool, but also provides a tool for more efficient, server-side, command-line uploads. This process is outlined below.</w:t>
      </w:r>
    </w:p>
    <w:p w14:paraId="5EB39466" w14:textId="0C0BDA69" w:rsidR="00414E85" w:rsidRDefault="00012119" w:rsidP="000050A4">
      <w:pPr>
        <w:rPr>
          <w:b/>
          <w:i/>
          <w:lang w:val="en-US" w:bidi="en-US"/>
        </w:rPr>
      </w:pPr>
      <w:r w:rsidRPr="00970C22">
        <w:rPr>
          <w:b/>
          <w:i/>
          <w:lang w:val="en-US" w:bidi="en-US"/>
        </w:rPr>
        <w:t xml:space="preserve">Uploading large datasets </w:t>
      </w:r>
      <w:r w:rsidR="00970C22" w:rsidRPr="00970C22">
        <w:rPr>
          <w:b/>
          <w:i/>
          <w:lang w:val="en-US" w:bidi="en-US"/>
        </w:rPr>
        <w:t>server-side</w:t>
      </w:r>
      <w:r w:rsidR="00946644">
        <w:rPr>
          <w:b/>
          <w:i/>
          <w:lang w:val="en-US" w:bidi="en-US"/>
        </w:rPr>
        <w:t xml:space="preserve"> on Allegrograph</w:t>
      </w:r>
      <w:r w:rsidR="00970C22" w:rsidRPr="00970C22">
        <w:rPr>
          <w:b/>
          <w:i/>
          <w:lang w:val="en-US" w:bidi="en-US"/>
        </w:rPr>
        <w:t>:</w:t>
      </w:r>
    </w:p>
    <w:p w14:paraId="56B6D0ED" w14:textId="15AD02D4" w:rsidR="00970C22" w:rsidRDefault="00970C22" w:rsidP="007517AF">
      <w:pPr>
        <w:pStyle w:val="ListParagraph"/>
        <w:numPr>
          <w:ilvl w:val="0"/>
          <w:numId w:val="23"/>
        </w:numPr>
      </w:pPr>
      <w:r w:rsidRPr="00970C22">
        <w:t>Transfer files to server where Allegrograph instance is running</w:t>
      </w:r>
      <w:r w:rsidR="00737A6D">
        <w:t>, e.g.</w:t>
      </w:r>
    </w:p>
    <w:p w14:paraId="295249DF" w14:textId="6D8959E7" w:rsidR="00737A6D" w:rsidRDefault="00737A6D" w:rsidP="00737A6D">
      <w:pPr>
        <w:pStyle w:val="ListParagraph"/>
        <w:numPr>
          <w:ilvl w:val="0"/>
          <w:numId w:val="0"/>
        </w:numPr>
        <w:ind w:left="720"/>
        <w:rPr>
          <w:rFonts w:ascii="Menlo" w:hAnsi="Menlo" w:cs="Menlo"/>
          <w:color w:val="000000"/>
          <w:sz w:val="22"/>
          <w:szCs w:val="22"/>
        </w:rPr>
      </w:pPr>
      <w:r>
        <w:rPr>
          <w:rFonts w:ascii="Menlo" w:hAnsi="Menlo" w:cs="Menlo"/>
          <w:color w:val="000000"/>
          <w:sz w:val="22"/>
          <w:szCs w:val="22"/>
        </w:rPr>
        <w:t xml:space="preserve">scp -r -i katsumi-key.pem &lt;local location of files to upload&gt; </w:t>
      </w:r>
      <w:hyperlink r:id="rId45" w:history="1">
        <w:r w:rsidR="00423D4F" w:rsidRPr="00C37371">
          <w:rPr>
            <w:rStyle w:val="Hyperlink"/>
            <w:rFonts w:ascii="Menlo" w:hAnsi="Menlo" w:cs="Menlo"/>
            <w:sz w:val="22"/>
            <w:szCs w:val="22"/>
          </w:rPr>
          <w:t>ec2-user@ec2-35-183-119-164.ca-central-1.compute.amazonaws.com</w:t>
        </w:r>
      </w:hyperlink>
      <w:r>
        <w:rPr>
          <w:rFonts w:ascii="Menlo" w:hAnsi="Menlo" w:cs="Menlo"/>
          <w:color w:val="000000"/>
          <w:sz w:val="22"/>
          <w:szCs w:val="22"/>
        </w:rPr>
        <w:t>:</w:t>
      </w:r>
      <w:r w:rsidR="00423D4F">
        <w:rPr>
          <w:rFonts w:ascii="Menlo" w:hAnsi="Menlo" w:cs="Menlo"/>
          <w:color w:val="000000"/>
          <w:sz w:val="22"/>
          <w:szCs w:val="22"/>
        </w:rPr>
        <w:t xml:space="preserve"> &lt;remote location of files to upload on aws&gt;</w:t>
      </w:r>
    </w:p>
    <w:p w14:paraId="03C61BE9" w14:textId="77777777" w:rsidR="00E003EF" w:rsidRDefault="00E003EF" w:rsidP="007517AF">
      <w:pPr>
        <w:pStyle w:val="ListParagraph"/>
        <w:numPr>
          <w:ilvl w:val="0"/>
          <w:numId w:val="23"/>
        </w:numPr>
      </w:pPr>
      <w:r>
        <w:t>Access server, e.g.</w:t>
      </w:r>
    </w:p>
    <w:p w14:paraId="6C5A1844" w14:textId="5E56EA4F" w:rsidR="00E003EF" w:rsidRDefault="00E003EF" w:rsidP="00E003EF">
      <w:pPr>
        <w:pStyle w:val="ListParagraph"/>
        <w:numPr>
          <w:ilvl w:val="0"/>
          <w:numId w:val="0"/>
        </w:numPr>
        <w:ind w:left="720"/>
      </w:pPr>
      <w:r>
        <w:rPr>
          <w:rFonts w:ascii="Menlo" w:hAnsi="Menlo" w:cs="Menlo"/>
          <w:color w:val="000000"/>
          <w:sz w:val="22"/>
          <w:szCs w:val="22"/>
        </w:rPr>
        <w:t>ssh -i katsumi-key.pem ec2-user@ec2-35-183-119-164.ca-central-1.compute.amazonaws.com</w:t>
      </w:r>
    </w:p>
    <w:p w14:paraId="494AF059" w14:textId="115B668D" w:rsidR="002B6171" w:rsidRDefault="00E003EF" w:rsidP="007517AF">
      <w:pPr>
        <w:pStyle w:val="ListParagraph"/>
        <w:numPr>
          <w:ilvl w:val="0"/>
          <w:numId w:val="23"/>
        </w:numPr>
      </w:pPr>
      <w:r>
        <w:t>Run agtool to load file(s) onto specified graph</w:t>
      </w:r>
      <w:r w:rsidR="002A514F">
        <w:t>:</w:t>
      </w:r>
    </w:p>
    <w:p w14:paraId="297AEAE4" w14:textId="6B5C58F1" w:rsidR="00E003EF" w:rsidRDefault="002A514F" w:rsidP="00161133">
      <w:pPr>
        <w:pStyle w:val="ListParagraph"/>
        <w:numPr>
          <w:ilvl w:val="0"/>
          <w:numId w:val="0"/>
        </w:numPr>
        <w:ind w:left="720"/>
      </w:pPr>
      <w:r>
        <w:rPr>
          <w:rFonts w:ascii="Menlo" w:hAnsi="Menlo" w:cs="Menlo"/>
          <w:color w:val="000000"/>
          <w:sz w:val="22"/>
          <w:szCs w:val="22"/>
        </w:rPr>
        <w:t>agtool load http://test:xyzzy@ec2-35-183-119-164.ca-central-1.compute.amazonaws.com:10035/repositories/gtfs_test ./gtfs_to_upload/*.ttl</w:t>
      </w:r>
    </w:p>
    <w:p w14:paraId="595DC45B" w14:textId="77777777" w:rsidR="00F2468E" w:rsidRDefault="00F2468E" w:rsidP="00F2468E">
      <w:pPr>
        <w:pStyle w:val="Heading2"/>
      </w:pPr>
      <w:bookmarkStart w:id="199" w:name="_Toc41911430"/>
      <w:r>
        <w:lastRenderedPageBreak/>
        <w:t>Ontology Documentation</w:t>
      </w:r>
      <w:bookmarkEnd w:id="199"/>
    </w:p>
    <w:p w14:paraId="76266A50" w14:textId="34F42F3F" w:rsidR="00D75616" w:rsidRDefault="005A7E5B" w:rsidP="00384947">
      <w:r>
        <w:rPr>
          <w:lang w:val="en-US" w:bidi="en-US"/>
        </w:rPr>
        <w:t xml:space="preserve">In addition to the publication and maintenance of the detailed report provided here, it is a good practice to provide </w:t>
      </w:r>
      <w:r w:rsidR="00682918">
        <w:rPr>
          <w:lang w:val="en-US" w:bidi="en-US"/>
        </w:rPr>
        <w:t xml:space="preserve">detailed documentation at the individual ontology level. The </w:t>
      </w:r>
      <w:r w:rsidR="00C049AD">
        <w:rPr>
          <w:lang w:val="en-US" w:bidi="en-US"/>
        </w:rPr>
        <w:t>iCity TPSO</w:t>
      </w:r>
      <w:r w:rsidR="00682918">
        <w:rPr>
          <w:lang w:val="en-US" w:bidi="en-US"/>
        </w:rPr>
        <w:t xml:space="preserve"> use Widoco</w:t>
      </w:r>
      <w:r w:rsidR="00682918">
        <w:rPr>
          <w:rStyle w:val="FootnoteReference"/>
          <w:lang w:val="en-US" w:bidi="en-US"/>
        </w:rPr>
        <w:footnoteReference w:id="33"/>
      </w:r>
      <w:r w:rsidR="00682918">
        <w:rPr>
          <w:lang w:val="en-US" w:bidi="en-US"/>
        </w:rPr>
        <w:t xml:space="preserve"> </w:t>
      </w:r>
      <w:r w:rsidR="00682918">
        <w:rPr>
          <w:lang w:val="en-US" w:bidi="en-US"/>
        </w:rPr>
        <w:fldChar w:fldCharType="begin"/>
      </w:r>
      <w:r w:rsidR="00DE6FBD">
        <w:rPr>
          <w:lang w:val="en-US" w:bidi="en-US"/>
        </w:rPr>
        <w:instrText xml:space="preserve"> ADDIN EN.CITE &lt;EndNote&gt;&lt;Cite&gt;&lt;Author&gt;Garijo&lt;/Author&gt;&lt;Year&gt;2017&lt;/Year&gt;&lt;IDText&gt;WIDOCO: a wizard for documenting ontologies&lt;/IDText&gt;&lt;DisplayText&gt;[38]&lt;/DisplayText&gt;&lt;record&gt;&lt;titles&gt;&lt;title&gt;WIDOCO: a wizard for documenting ontologies&lt;/title&gt;&lt;secondary-title&gt;International Semantic Web Conference&lt;/secondary-title&gt;&lt;/titles&gt;&lt;pages&gt;94-102&lt;/pages&gt;&lt;contributors&gt;&lt;authors&gt;&lt;author&gt;Garijo, Daniel&lt;/author&gt;&lt;/authors&gt;&lt;/contributors&gt;&lt;added-date format="utc"&gt;1582572309&lt;/added-date&gt;&lt;ref-type name="Conference Proceeding"&gt;10&lt;/ref-type&gt;&lt;dates&gt;&lt;year&gt;2017&lt;/year&gt;&lt;/dates&gt;&lt;rec-number&gt;57&lt;/rec-number&gt;&lt;publisher&gt;Springer&lt;/publisher&gt;&lt;last-updated-date format="utc"&gt;1582572309&lt;/last-updated-date&gt;&lt;/record&gt;&lt;/Cite&gt;&lt;/EndNote&gt;</w:instrText>
      </w:r>
      <w:r w:rsidR="00682918">
        <w:rPr>
          <w:lang w:val="en-US" w:bidi="en-US"/>
        </w:rPr>
        <w:fldChar w:fldCharType="separate"/>
      </w:r>
      <w:r w:rsidR="00DE6FBD">
        <w:rPr>
          <w:noProof/>
          <w:lang w:val="en-US" w:bidi="en-US"/>
        </w:rPr>
        <w:t>[38]</w:t>
      </w:r>
      <w:r w:rsidR="00682918">
        <w:rPr>
          <w:lang w:val="en-US" w:bidi="en-US"/>
        </w:rPr>
        <w:fldChar w:fldCharType="end"/>
      </w:r>
      <w:r w:rsidR="00682918">
        <w:rPr>
          <w:lang w:val="en-US" w:bidi="en-US"/>
        </w:rPr>
        <w:t xml:space="preserve"> to automatically generate HTML documentation pages based on the metadata specified in each ontology’s OWL file.</w:t>
      </w:r>
      <w:r w:rsidR="00384947">
        <w:rPr>
          <w:lang w:val="en-US" w:bidi="en-US"/>
        </w:rPr>
        <w:t xml:space="preserve"> When an ontology’s IRI is accessed via a web browser, rewrite rules (discussed at further length in the following section) will automatically return the HTML documentation rather than the native OWL file. This helps to ensure availability of the documentation and thus usability of the ontologies. A useful </w:t>
      </w:r>
      <w:r w:rsidR="00F2468E">
        <w:t xml:space="preserve">guide for </w:t>
      </w:r>
      <w:r w:rsidR="00384947">
        <w:t xml:space="preserve">the specification of ontology-level </w:t>
      </w:r>
      <w:r w:rsidR="00F2468E">
        <w:t>metadata</w:t>
      </w:r>
      <w:r w:rsidR="00384947">
        <w:t xml:space="preserve"> is provided by the authors of Widoco here</w:t>
      </w:r>
      <w:r w:rsidR="00F2468E">
        <w:t xml:space="preserve">: </w:t>
      </w:r>
      <w:hyperlink r:id="rId46" w:history="1">
        <w:r w:rsidR="00F2468E" w:rsidRPr="00E30BC2">
          <w:rPr>
            <w:rStyle w:val="Hyperlink"/>
          </w:rPr>
          <w:t>http://dgarijo.github.io/Widoco/doc/bestPractices/index-en.html</w:t>
        </w:r>
      </w:hyperlink>
      <w:r w:rsidR="00384947">
        <w:t xml:space="preserve">. </w:t>
      </w:r>
      <w:r w:rsidR="005250D0">
        <w:t>Future work should focus on the extension and elaboration of metadata that is currently encoded in the ontology in order to enrich the resulting HTML documentation</w:t>
      </w:r>
      <w:r w:rsidR="00D75616">
        <w:t>.</w:t>
      </w:r>
    </w:p>
    <w:p w14:paraId="143674D3" w14:textId="5B6EDA20" w:rsidR="00D75616" w:rsidRDefault="00D75616" w:rsidP="00384947">
      <w:r>
        <w:t xml:space="preserve">Two simple commands can be run in the directory where the ontologies are stored to automatically update all of the documentation files based on the content of the github repository. To update the documentation for the latest (default) version of the </w:t>
      </w:r>
      <w:r w:rsidR="00C049AD">
        <w:t>iCity TPSO</w:t>
      </w:r>
      <w:r>
        <w:t>:</w:t>
      </w:r>
    </w:p>
    <w:p w14:paraId="3C6212B1" w14:textId="63FD941E" w:rsidR="00D75616" w:rsidRPr="00D75616" w:rsidRDefault="00D75616" w:rsidP="00384947">
      <w:pPr>
        <w:rPr>
          <w:rFonts w:ascii="Courier New" w:hAnsi="Courier New" w:cs="Courier New"/>
          <w:sz w:val="21"/>
        </w:rPr>
      </w:pPr>
      <w:r w:rsidRPr="00D75616">
        <w:rPr>
          <w:rFonts w:ascii="Courier New" w:hAnsi="Courier New" w:cs="Courier New"/>
          <w:sz w:val="21"/>
        </w:rPr>
        <w:t>for file in *.owl; do java -jar /Applications/widoco-1.4.6-jar-with-dependencies.jar -ontFile $file -outFolder "${file/%.owl}" -getOntologyMetadata -rewriteAll -lang en -includeImportedOntologies -htaccess -webVowl -licensius; done</w:t>
      </w:r>
    </w:p>
    <w:p w14:paraId="12282E80" w14:textId="34A735F2" w:rsidR="00D75616" w:rsidRDefault="00D75616" w:rsidP="00384947">
      <w:r>
        <w:t>To update all of the version-specific documentation files:</w:t>
      </w:r>
    </w:p>
    <w:p w14:paraId="0DCD4BCD" w14:textId="6376A7B1" w:rsidR="00D75616" w:rsidRDefault="00D75616" w:rsidP="00384947">
      <w:pPr>
        <w:rPr>
          <w:rFonts w:ascii="Courier New" w:hAnsi="Courier New" w:cs="Courier New"/>
          <w:sz w:val="21"/>
        </w:rPr>
      </w:pPr>
      <w:r w:rsidRPr="00D75616">
        <w:rPr>
          <w:rFonts w:ascii="Courier New" w:hAnsi="Courier New" w:cs="Courier New"/>
          <w:sz w:val="21"/>
        </w:rPr>
        <w:t>for file in */*.owl; do java -jar /Applications/widoco-1.4.6-jar-with-dependencies.jar -ontFile $file -outFolder "${file/%.owl}" -getOntologyMetadata -rewriteAll -lang en -includeImportedOntologies -htaccess -webVowl -licensius; done</w:t>
      </w:r>
    </w:p>
    <w:p w14:paraId="073839C8" w14:textId="127D54AA" w:rsidR="008A255C" w:rsidRDefault="008A255C" w:rsidP="008A255C">
      <w:pPr>
        <w:pStyle w:val="Heading2"/>
      </w:pPr>
      <w:bookmarkStart w:id="200" w:name="_Toc41911431"/>
      <w:r>
        <w:lastRenderedPageBreak/>
        <w:t>Ontology Versioning</w:t>
      </w:r>
      <w:bookmarkEnd w:id="200"/>
    </w:p>
    <w:p w14:paraId="2A6F9168" w14:textId="58F1E005" w:rsidR="005F62EF" w:rsidRDefault="002E6407" w:rsidP="002E6407">
      <w:r>
        <w:t xml:space="preserve">OWL2 </w:t>
      </w:r>
      <w:r w:rsidR="005F62EF">
        <w:t xml:space="preserve">includes </w:t>
      </w:r>
      <w:r>
        <w:t>a version IRI annotation</w:t>
      </w:r>
      <w:r w:rsidR="003102B4">
        <w:t xml:space="preserve"> at the ontology-level</w:t>
      </w:r>
      <w:r>
        <w:t>,</w:t>
      </w:r>
      <w:r w:rsidR="005F62EF">
        <w:t xml:space="preserve"> however</w:t>
      </w:r>
      <w:r>
        <w:t xml:space="preserve"> </w:t>
      </w:r>
      <w:r w:rsidR="006F7374">
        <w:t>a detailed</w:t>
      </w:r>
      <w:r>
        <w:t xml:space="preserve"> approach for releas</w:t>
      </w:r>
      <w:r w:rsidR="006F7374">
        <w:t>ing</w:t>
      </w:r>
      <w:r>
        <w:t xml:space="preserve"> of new versions of a particular ontology</w:t>
      </w:r>
      <w:r w:rsidR="006F7374">
        <w:t xml:space="preserve"> is not prescribed</w:t>
      </w:r>
      <w:r>
        <w:t xml:space="preserve">. </w:t>
      </w:r>
      <w:r w:rsidR="005F62EF">
        <w:t xml:space="preserve">In the continuing the development of the </w:t>
      </w:r>
      <w:r w:rsidR="00C049AD">
        <w:t>iCity TPSO</w:t>
      </w:r>
      <w:r>
        <w:t xml:space="preserve">, </w:t>
      </w:r>
      <w:r w:rsidR="005F62EF">
        <w:t xml:space="preserve">it is important to approach </w:t>
      </w:r>
      <w:r w:rsidR="006F7374">
        <w:t>the</w:t>
      </w:r>
      <w:r w:rsidR="005F62EF">
        <w:t xml:space="preserve"> task </w:t>
      </w:r>
      <w:r w:rsidR="006F7374">
        <w:t xml:space="preserve">of versioning </w:t>
      </w:r>
      <w:r w:rsidR="005F62EF">
        <w:t xml:space="preserve">in a standard manner. </w:t>
      </w:r>
      <w:r w:rsidR="006F7374">
        <w:t>In addition to</w:t>
      </w:r>
      <w:r w:rsidR="005F62EF">
        <w:t xml:space="preserve"> </w:t>
      </w:r>
      <w:r>
        <w:t>consider</w:t>
      </w:r>
      <w:r w:rsidR="006F7374">
        <w:t>ing</w:t>
      </w:r>
      <w:r>
        <w:t xml:space="preserve"> the relevant suggestions and requirements </w:t>
      </w:r>
      <w:r w:rsidR="005F62EF">
        <w:t xml:space="preserve">as </w:t>
      </w:r>
      <w:r>
        <w:t>described in the OWL2 specification</w:t>
      </w:r>
      <w:r w:rsidR="005F62EF">
        <w:t>,</w:t>
      </w:r>
      <w:r>
        <w:t xml:space="preserve"> </w:t>
      </w:r>
      <w:r w:rsidR="006F7374">
        <w:t xml:space="preserve">we have identified </w:t>
      </w:r>
      <w:r w:rsidR="005F62EF">
        <w:t>the following</w:t>
      </w:r>
      <w:r>
        <w:t xml:space="preserve"> set of </w:t>
      </w:r>
      <w:r w:rsidR="006F7374">
        <w:t xml:space="preserve">key </w:t>
      </w:r>
      <w:r>
        <w:t>requirements</w:t>
      </w:r>
      <w:r w:rsidR="006F7374">
        <w:t xml:space="preserve"> that must be met by the versioning process</w:t>
      </w:r>
      <w:r w:rsidR="005F62EF">
        <w:t>:</w:t>
      </w:r>
    </w:p>
    <w:p w14:paraId="72A26802" w14:textId="243B87CD" w:rsidR="005F62EF" w:rsidRDefault="005F62EF" w:rsidP="005F62EF">
      <w:pPr>
        <w:pStyle w:val="ListParagraph"/>
        <w:numPr>
          <w:ilvl w:val="0"/>
          <w:numId w:val="79"/>
        </w:numPr>
        <w:spacing w:line="276" w:lineRule="auto"/>
      </w:pPr>
      <w:r>
        <w:t>Latest versions of the ontologies should be easily found and identifiable as such. In this way users will be aware when improvements and/or corrections are available.</w:t>
      </w:r>
    </w:p>
    <w:p w14:paraId="0F995C65" w14:textId="77777777" w:rsidR="00E66E73" w:rsidRDefault="00E66E73" w:rsidP="00E66E73">
      <w:pPr>
        <w:pStyle w:val="ListParagraph"/>
        <w:numPr>
          <w:ilvl w:val="0"/>
          <w:numId w:val="79"/>
        </w:numPr>
        <w:spacing w:line="276" w:lineRule="auto"/>
      </w:pPr>
      <w:r>
        <w:t>Permanent IRIs must be used to name the ontologies. These IRIs must dereference to the ontologies’ locations thus ensuring that they are easily accessible.</w:t>
      </w:r>
    </w:p>
    <w:p w14:paraId="66F51316" w14:textId="008F334B" w:rsidR="005F62EF" w:rsidRDefault="005F62EF" w:rsidP="005F62EF">
      <w:pPr>
        <w:pStyle w:val="ListParagraph"/>
        <w:numPr>
          <w:ilvl w:val="0"/>
          <w:numId w:val="79"/>
        </w:numPr>
        <w:spacing w:line="276" w:lineRule="auto"/>
      </w:pPr>
      <w:r>
        <w:t xml:space="preserve">Updated versions of the ontologies should not be </w:t>
      </w:r>
      <w:r w:rsidRPr="00C34A74">
        <w:rPr>
          <w:i/>
        </w:rPr>
        <w:t>unknowingly</w:t>
      </w:r>
      <w:r>
        <w:t xml:space="preserve"> updated in ontologies that import/reuse them.</w:t>
      </w:r>
    </w:p>
    <w:p w14:paraId="351836D3" w14:textId="743509C2" w:rsidR="00CB59BA" w:rsidRDefault="00E66E73" w:rsidP="00CB59BA">
      <w:pPr>
        <w:pStyle w:val="ListParagraph"/>
        <w:numPr>
          <w:ilvl w:val="0"/>
          <w:numId w:val="79"/>
        </w:numPr>
        <w:spacing w:line="276" w:lineRule="auto"/>
      </w:pPr>
      <w:r>
        <w:t>The task of</w:t>
      </w:r>
      <w:r w:rsidR="00CB59BA">
        <w:t xml:space="preserve"> incorporati</w:t>
      </w:r>
      <w:r>
        <w:t>ng</w:t>
      </w:r>
      <w:r w:rsidR="00CB59BA">
        <w:t xml:space="preserve"> updates into ontologies that are using previous versions</w:t>
      </w:r>
      <w:r>
        <w:t xml:space="preserve"> must be addressed</w:t>
      </w:r>
      <w:r w:rsidR="00CB59BA">
        <w:t>.</w:t>
      </w:r>
    </w:p>
    <w:p w14:paraId="155A2900" w14:textId="3AAABAEA" w:rsidR="002E6407" w:rsidRPr="00367F57" w:rsidRDefault="00E66E73" w:rsidP="002E6407">
      <w:r>
        <w:t xml:space="preserve">The last two points are related to an important challenge regarding </w:t>
      </w:r>
      <w:r w:rsidR="006D612F">
        <w:t xml:space="preserve">potential issues arising from the update of imported ontologies. </w:t>
      </w:r>
      <w:r w:rsidR="006D5709">
        <w:t>When a new version of some iCity TPSO ontology – Ontology X – is issued, it will be desirable to update any ontologies that import Ontology X (including and in particular those other</w:t>
      </w:r>
      <w:r w:rsidR="00C049AD">
        <w:t xml:space="preserve"> ontologies in the</w:t>
      </w:r>
      <w:r w:rsidR="006D5709">
        <w:t xml:space="preserve"> </w:t>
      </w:r>
      <w:r w:rsidR="00C049AD">
        <w:t>iCity TPSO</w:t>
      </w:r>
      <w:r w:rsidR="006D5709">
        <w:t xml:space="preserve"> that may Ontology X).</w:t>
      </w:r>
      <w:r w:rsidR="004D10A9">
        <w:t xml:space="preserve"> One consequence of this update is that the importing ontology (the ontology that imports Ontology X) is changed in that it is now using a new version of Ontology X, so it too should be identified as a new version. Clearly tracking and reflecting such changes is critical </w:t>
      </w:r>
      <w:r w:rsidR="00EA0718">
        <w:t>for ensuring the usability of the ontologies.</w:t>
      </w:r>
    </w:p>
    <w:p w14:paraId="3EE39840" w14:textId="7E174D5F" w:rsidR="002E6407" w:rsidRDefault="00367F57" w:rsidP="003477E9">
      <w:pPr>
        <w:pStyle w:val="Heading3"/>
      </w:pPr>
      <w:bookmarkStart w:id="201" w:name="_Toc41911432"/>
      <w:r>
        <w:t xml:space="preserve">Versioning </w:t>
      </w:r>
      <w:r w:rsidR="003477E9">
        <w:t>Principles</w:t>
      </w:r>
      <w:bookmarkEnd w:id="201"/>
    </w:p>
    <w:p w14:paraId="5F003E7B" w14:textId="02D1E99D" w:rsidR="00F13E98" w:rsidRPr="00F13E98" w:rsidRDefault="00F13E98" w:rsidP="00F13E98">
      <w:pPr>
        <w:rPr>
          <w:lang w:val="en-US" w:bidi="en-US"/>
        </w:rPr>
      </w:pPr>
      <w:r>
        <w:rPr>
          <w:lang w:val="en-US" w:bidi="en-US"/>
        </w:rPr>
        <w:t xml:space="preserve">The following principles must be adhered to in order to avoid issues with the versioning process (detailed in the subsequent section). </w:t>
      </w:r>
    </w:p>
    <w:p w14:paraId="08701D76" w14:textId="1B24AFF1" w:rsidR="00F62733" w:rsidRPr="00F62733" w:rsidRDefault="00094FF5" w:rsidP="00F62733">
      <w:pPr>
        <w:pStyle w:val="ListParagraph"/>
        <w:numPr>
          <w:ilvl w:val="0"/>
          <w:numId w:val="82"/>
        </w:numPr>
      </w:pPr>
      <w:r>
        <w:lastRenderedPageBreak/>
        <w:t>All iCity TPSO ontologies must employ an ontology IRI and version IRI to make the series of ontology versions explicit.</w:t>
      </w:r>
      <w:r w:rsidR="00F62733">
        <w:t xml:space="preserve"> </w:t>
      </w:r>
      <w:r w:rsidR="00F62733" w:rsidRPr="00F62733">
        <w:rPr>
          <w:lang w:val="en-CA"/>
        </w:rPr>
        <w:t>Guidelines on semantic version numbering</w:t>
      </w:r>
      <w:r w:rsidR="00F62733" w:rsidRPr="00F62733">
        <w:rPr>
          <w:vertAlign w:val="superscript"/>
          <w:lang w:val="en-CA"/>
        </w:rPr>
        <w:footnoteReference w:id="34"/>
      </w:r>
      <w:r w:rsidR="00F62733" w:rsidRPr="00F62733">
        <w:rPr>
          <w:lang w:val="en-CA"/>
        </w:rPr>
        <w:t xml:space="preserve"> should be adopted.</w:t>
      </w:r>
    </w:p>
    <w:p w14:paraId="01273845" w14:textId="694D1B9E" w:rsidR="002E6407" w:rsidRDefault="002E6407" w:rsidP="00094FF5">
      <w:pPr>
        <w:pStyle w:val="ListParagraph"/>
        <w:numPr>
          <w:ilvl w:val="0"/>
          <w:numId w:val="82"/>
        </w:numPr>
      </w:pPr>
      <w:r>
        <w:t xml:space="preserve">Any change (addition, removal, modification) to an ontology's axioms, including those of any ontologies it (directly or indirectly) imports </w:t>
      </w:r>
      <w:r w:rsidR="00094FF5">
        <w:t>is</w:t>
      </w:r>
      <w:r>
        <w:t xml:space="preserve"> considered a revision</w:t>
      </w:r>
      <w:r w:rsidR="00094FF5">
        <w:t xml:space="preserve"> to the ontology. When such revisions are officially released, they must be distinguished as such using the Version IRI attribute. </w:t>
      </w:r>
    </w:p>
    <w:p w14:paraId="2759EED1" w14:textId="543A06BC" w:rsidR="002E6407" w:rsidRDefault="00926D74" w:rsidP="00094FF5">
      <w:pPr>
        <w:pStyle w:val="ListParagraph"/>
        <w:numPr>
          <w:ilvl w:val="0"/>
          <w:numId w:val="82"/>
        </w:numPr>
      </w:pPr>
      <w:r>
        <w:t xml:space="preserve">According to best practices, the ontology IRI and version IRI locations should be defined and de-referenceable with persistent URLs. </w:t>
      </w:r>
      <w:r w:rsidR="00094FF5">
        <w:t>T</w:t>
      </w:r>
      <w:r w:rsidR="002E6407">
        <w:t xml:space="preserve">he current version </w:t>
      </w:r>
      <w:r>
        <w:t xml:space="preserve">of an ontology </w:t>
      </w:r>
      <w:r w:rsidR="002E6407">
        <w:t xml:space="preserve">should be available at the ontology IRI to ensure that it is identified as the current version and </w:t>
      </w:r>
      <w:r w:rsidR="00094FF5">
        <w:t xml:space="preserve">that it is </w:t>
      </w:r>
      <w:r w:rsidR="002E6407">
        <w:t>easily discoverable</w:t>
      </w:r>
      <w:r w:rsidR="00094FF5">
        <w:t xml:space="preserve"> to the public</w:t>
      </w:r>
      <w:r w:rsidR="002E6407">
        <w:t xml:space="preserve">. </w:t>
      </w:r>
    </w:p>
    <w:p w14:paraId="3CFF2349" w14:textId="0E16EF90" w:rsidR="002E6407" w:rsidRDefault="00094FF5" w:rsidP="00F2468E">
      <w:pPr>
        <w:pStyle w:val="ListParagraph"/>
        <w:numPr>
          <w:ilvl w:val="0"/>
          <w:numId w:val="82"/>
        </w:numPr>
      </w:pPr>
      <w:r>
        <w:t>A</w:t>
      </w:r>
      <w:r w:rsidR="002E6407">
        <w:t>ll import</w:t>
      </w:r>
      <w:r w:rsidR="00926D74">
        <w:t>s</w:t>
      </w:r>
      <w:r w:rsidR="002E6407">
        <w:t xml:space="preserve"> must directly reference the</w:t>
      </w:r>
      <w:r w:rsidR="00926D74">
        <w:t xml:space="preserve"> imported ontology’s</w:t>
      </w:r>
      <w:r w:rsidR="002E6407">
        <w:t xml:space="preserve"> </w:t>
      </w:r>
      <w:r w:rsidR="002E6407" w:rsidRPr="00094FF5">
        <w:rPr>
          <w:i/>
        </w:rPr>
        <w:t>Version IRI</w:t>
      </w:r>
      <w:r w:rsidR="002E6407">
        <w:t xml:space="preserve"> </w:t>
      </w:r>
      <w:r>
        <w:t xml:space="preserve">(if available) </w:t>
      </w:r>
      <w:r w:rsidR="002E6407">
        <w:t>to make the reuse explicit; this is necessary as any update to an imported version should result in an update to the importing ontology's version as well. Failure to do so potentially violates one of the conventions for versioning described by the W3C. If the Ontology IRI is used, then the imported ontology will always be the most recent version. While it is undoubtedly desirable to ensure that the most correct, up-to-date version of a resource is used, when a new version is created, by definition of import the ontology that is importing this new version is now also changed. Thus, according to the W3C guidelines, this ontology should also be recognized with a new Version IRI. Importing the Ontology IRI makes this distinction difficult to recognize and impossible to maintain.</w:t>
      </w:r>
    </w:p>
    <w:p w14:paraId="22F98495" w14:textId="77777777" w:rsidR="002E6407" w:rsidRDefault="002E6407" w:rsidP="003477E9">
      <w:pPr>
        <w:pStyle w:val="Heading3"/>
      </w:pPr>
      <w:bookmarkStart w:id="202" w:name="_Toc41911433"/>
      <w:r w:rsidRPr="00243796">
        <w:t>Process</w:t>
      </w:r>
      <w:r>
        <w:t xml:space="preserve"> to Update Ontology-x.owl</w:t>
      </w:r>
      <w:bookmarkEnd w:id="202"/>
    </w:p>
    <w:p w14:paraId="0E584BAF" w14:textId="69D1CD6E" w:rsidR="00094FF5" w:rsidRDefault="00094FF5" w:rsidP="0011734E">
      <w:r>
        <w:t>The following</w:t>
      </w:r>
      <w:r w:rsidR="0011734E">
        <w:t xml:space="preserve"> process describes the steps necessary to release an updated version of some iCity Ontology.</w:t>
      </w:r>
    </w:p>
    <w:tbl>
      <w:tblPr>
        <w:tblStyle w:val="TableGrid"/>
        <w:tblW w:w="0" w:type="auto"/>
        <w:tblLook w:val="04A0" w:firstRow="1" w:lastRow="0" w:firstColumn="1" w:lastColumn="0" w:noHBand="0" w:noVBand="1"/>
      </w:tblPr>
      <w:tblGrid>
        <w:gridCol w:w="1129"/>
        <w:gridCol w:w="8221"/>
      </w:tblGrid>
      <w:tr w:rsidR="00F6295F" w14:paraId="097CC336" w14:textId="77777777" w:rsidTr="00F6295F">
        <w:tc>
          <w:tcPr>
            <w:tcW w:w="1129" w:type="dxa"/>
          </w:tcPr>
          <w:p w14:paraId="2C1DC78B" w14:textId="5918C771" w:rsidR="00F6295F" w:rsidRDefault="00F6295F" w:rsidP="0011734E">
            <w:r w:rsidRPr="00906939">
              <w:rPr>
                <w:b/>
              </w:rPr>
              <w:t>Process</w:t>
            </w:r>
            <w:r>
              <w:t>:</w:t>
            </w:r>
          </w:p>
        </w:tc>
        <w:tc>
          <w:tcPr>
            <w:tcW w:w="8221" w:type="dxa"/>
          </w:tcPr>
          <w:p w14:paraId="0D7CD825" w14:textId="48064D10" w:rsidR="00F6295F" w:rsidRDefault="00F6295F" w:rsidP="00F6295F">
            <w:pPr>
              <w:tabs>
                <w:tab w:val="left" w:pos="5812"/>
              </w:tabs>
            </w:pPr>
            <w:r>
              <w:t>Update Version</w:t>
            </w:r>
          </w:p>
        </w:tc>
      </w:tr>
      <w:tr w:rsidR="00F6295F" w14:paraId="59EFD7B9" w14:textId="77777777" w:rsidTr="00F6295F">
        <w:tc>
          <w:tcPr>
            <w:tcW w:w="1129" w:type="dxa"/>
          </w:tcPr>
          <w:p w14:paraId="23FD1C59" w14:textId="556CCCB7" w:rsidR="00F6295F" w:rsidRPr="00906939" w:rsidRDefault="00F6295F" w:rsidP="0011734E">
            <w:pPr>
              <w:rPr>
                <w:b/>
              </w:rPr>
            </w:pPr>
            <w:r w:rsidRPr="00906939">
              <w:rPr>
                <w:b/>
              </w:rPr>
              <w:lastRenderedPageBreak/>
              <w:t>Input</w:t>
            </w:r>
            <w:r>
              <w:t>:</w:t>
            </w:r>
          </w:p>
        </w:tc>
        <w:tc>
          <w:tcPr>
            <w:tcW w:w="8221" w:type="dxa"/>
          </w:tcPr>
          <w:p w14:paraId="40355AF9" w14:textId="6BD1D188" w:rsidR="00F6295F" w:rsidRDefault="00F6295F" w:rsidP="00F6295F">
            <w:pPr>
              <w:tabs>
                <w:tab w:val="left" w:pos="5812"/>
              </w:tabs>
            </w:pPr>
            <w:r>
              <w:t>New version of an ontology: ontology-x.owl</w:t>
            </w:r>
          </w:p>
        </w:tc>
      </w:tr>
      <w:tr w:rsidR="00F6295F" w14:paraId="50D756A4" w14:textId="77777777" w:rsidTr="00F6295F">
        <w:tc>
          <w:tcPr>
            <w:tcW w:w="1129" w:type="dxa"/>
          </w:tcPr>
          <w:p w14:paraId="1CABBC6C" w14:textId="37644269" w:rsidR="00F6295F" w:rsidRPr="00906939" w:rsidRDefault="00F6295F" w:rsidP="0011734E">
            <w:pPr>
              <w:rPr>
                <w:b/>
              </w:rPr>
            </w:pPr>
            <w:r w:rsidRPr="00906939">
              <w:rPr>
                <w:b/>
              </w:rPr>
              <w:t>Output</w:t>
            </w:r>
            <w:r>
              <w:t>:</w:t>
            </w:r>
          </w:p>
        </w:tc>
        <w:tc>
          <w:tcPr>
            <w:tcW w:w="8221" w:type="dxa"/>
          </w:tcPr>
          <w:p w14:paraId="03683C20" w14:textId="60C131BD" w:rsidR="00F6295F" w:rsidRDefault="00F6295F" w:rsidP="00F6295F">
            <w:pPr>
              <w:tabs>
                <w:tab w:val="left" w:pos="5812"/>
              </w:tabs>
            </w:pPr>
            <w:r>
              <w:t>New version of TPSO ontologies, with updated ontology-x.owl incorporated</w:t>
            </w:r>
          </w:p>
        </w:tc>
      </w:tr>
      <w:tr w:rsidR="00F6295F" w14:paraId="0BCC993A" w14:textId="77777777" w:rsidTr="00384947">
        <w:tc>
          <w:tcPr>
            <w:tcW w:w="9350" w:type="dxa"/>
            <w:gridSpan w:val="2"/>
          </w:tcPr>
          <w:p w14:paraId="65125826" w14:textId="445910DF" w:rsidR="00F6295F" w:rsidRDefault="00F6295F" w:rsidP="00F6295F">
            <w:pPr>
              <w:tabs>
                <w:tab w:val="left" w:pos="5812"/>
              </w:tabs>
            </w:pPr>
            <w:r w:rsidRPr="00906939">
              <w:rPr>
                <w:b/>
              </w:rPr>
              <w:t>Steps</w:t>
            </w:r>
            <w:r>
              <w:t>:</w:t>
            </w:r>
          </w:p>
        </w:tc>
      </w:tr>
      <w:tr w:rsidR="00F6295F" w14:paraId="1ADFC6CA" w14:textId="77777777" w:rsidTr="00384947">
        <w:tc>
          <w:tcPr>
            <w:tcW w:w="9350" w:type="dxa"/>
            <w:gridSpan w:val="2"/>
          </w:tcPr>
          <w:p w14:paraId="32EBCB37" w14:textId="1E967FCD" w:rsidR="00F6295F" w:rsidRPr="00F6295F" w:rsidRDefault="00F6295F" w:rsidP="00F6295F">
            <w:pPr>
              <w:pStyle w:val="ListParagraph"/>
              <w:numPr>
                <w:ilvl w:val="0"/>
                <w:numId w:val="78"/>
              </w:numPr>
              <w:tabs>
                <w:tab w:val="left" w:pos="5812"/>
              </w:tabs>
              <w:spacing w:line="276" w:lineRule="auto"/>
            </w:pPr>
            <w:r>
              <w:t xml:space="preserve">Define new Version IRI to distinguish the ontology (reflect that it is a new version). </w:t>
            </w:r>
            <w:r>
              <w:br/>
              <w:t xml:space="preserve">Common practice for naming adopted by the </w:t>
            </w:r>
            <w:r w:rsidR="00387A3F">
              <w:t>iCity TPSO</w:t>
            </w:r>
            <w:r>
              <w:t xml:space="preserve"> is &lt;Version IRI&gt; = &lt;Ontology IRI&gt;+&lt;Version number&gt;. For example, if we have Ontology IRI = "</w:t>
            </w:r>
            <w:r w:rsidRPr="009E16DB">
              <w:t>http:/</w:t>
            </w:r>
            <w:r>
              <w:t>/w3id.org/icity/Change/" then the Version IRI should be of the format "</w:t>
            </w:r>
            <w:r w:rsidRPr="009E16DB">
              <w:t xml:space="preserve"> </w:t>
            </w:r>
            <w:hyperlink r:id="rId47" w:history="1">
              <w:r w:rsidRPr="00045597">
                <w:rPr>
                  <w:rStyle w:val="Hyperlink"/>
                </w:rPr>
                <w:t>http://w3id.org/icity/Change/1.0/</w:t>
              </w:r>
            </w:hyperlink>
            <w:r>
              <w:t>"</w:t>
            </w:r>
          </w:p>
        </w:tc>
      </w:tr>
      <w:tr w:rsidR="00F6295F" w14:paraId="4EFE2915" w14:textId="77777777" w:rsidTr="00384947">
        <w:tc>
          <w:tcPr>
            <w:tcW w:w="9350" w:type="dxa"/>
            <w:gridSpan w:val="2"/>
          </w:tcPr>
          <w:p w14:paraId="46914B2F" w14:textId="10A593EB" w:rsidR="00F6295F" w:rsidRDefault="00F6295F" w:rsidP="00F6295F">
            <w:pPr>
              <w:pStyle w:val="ListParagraph"/>
              <w:numPr>
                <w:ilvl w:val="0"/>
                <w:numId w:val="78"/>
              </w:numPr>
              <w:tabs>
                <w:tab w:val="left" w:pos="5812"/>
              </w:tabs>
              <w:spacing w:line="276" w:lineRule="auto"/>
            </w:pPr>
            <w:r>
              <w:t xml:space="preserve">Rename the owl:versionIRI attribute value to the new Version IRI. </w:t>
            </w:r>
            <w:r w:rsidRPr="0011734E">
              <w:rPr>
                <w:i/>
              </w:rPr>
              <w:t>Do not</w:t>
            </w:r>
            <w:r w:rsidRPr="002829CA">
              <w:rPr>
                <w:i/>
              </w:rPr>
              <w:t xml:space="preserve"> </w:t>
            </w:r>
            <w:r>
              <w:t xml:space="preserve">rename </w:t>
            </w:r>
            <w:r w:rsidRPr="00E93F36">
              <w:t>rdf</w:t>
            </w:r>
            <w:r>
              <w:t>:about, this tag defines the Ontology IRI.</w:t>
            </w:r>
          </w:p>
        </w:tc>
      </w:tr>
      <w:tr w:rsidR="00F6295F" w14:paraId="063D190D" w14:textId="77777777" w:rsidTr="00384947">
        <w:tc>
          <w:tcPr>
            <w:tcW w:w="9350" w:type="dxa"/>
            <w:gridSpan w:val="2"/>
          </w:tcPr>
          <w:p w14:paraId="14406A5C" w14:textId="1B882C63" w:rsidR="00F6295F" w:rsidRDefault="00F6295F" w:rsidP="00F6295F">
            <w:pPr>
              <w:pStyle w:val="ListParagraph"/>
              <w:numPr>
                <w:ilvl w:val="0"/>
                <w:numId w:val="78"/>
              </w:numPr>
              <w:tabs>
                <w:tab w:val="left" w:pos="5812"/>
              </w:tabs>
              <w:spacing w:line="276" w:lineRule="auto"/>
            </w:pPr>
            <w:r>
              <w:t>Upload the ontology and create a persistent url for the new Version IRI to redirect to the new ontology's location, according to the predefined rewrite rules in the .htacess file.</w:t>
            </w:r>
            <w:r>
              <w:rPr>
                <w:rStyle w:val="FootnoteReference"/>
              </w:rPr>
              <w:footnoteReference w:id="35"/>
            </w:r>
          </w:p>
        </w:tc>
      </w:tr>
      <w:tr w:rsidR="00F6295F" w14:paraId="727AE01B" w14:textId="77777777" w:rsidTr="00384947">
        <w:tc>
          <w:tcPr>
            <w:tcW w:w="9350" w:type="dxa"/>
            <w:gridSpan w:val="2"/>
          </w:tcPr>
          <w:p w14:paraId="0816EC7B" w14:textId="4039732B" w:rsidR="00F6295F" w:rsidRDefault="00F6295F" w:rsidP="00F6295F">
            <w:pPr>
              <w:pStyle w:val="ListParagraph"/>
              <w:numPr>
                <w:ilvl w:val="0"/>
                <w:numId w:val="78"/>
              </w:numPr>
              <w:tabs>
                <w:tab w:val="left" w:pos="5812"/>
              </w:tabs>
              <w:spacing w:line="276" w:lineRule="auto"/>
            </w:pPr>
            <w:r>
              <w:t>Update rewrite rules for the persistent url for the Ontology IRI to redirect to this new, most recent version.</w:t>
            </w:r>
          </w:p>
        </w:tc>
      </w:tr>
      <w:tr w:rsidR="00F6295F" w14:paraId="7C9E95CC" w14:textId="77777777" w:rsidTr="00384947">
        <w:tc>
          <w:tcPr>
            <w:tcW w:w="9350" w:type="dxa"/>
            <w:gridSpan w:val="2"/>
          </w:tcPr>
          <w:p w14:paraId="6AE5B76E" w14:textId="77777777" w:rsidR="00F6295F" w:rsidRDefault="00F6295F" w:rsidP="00F6295F">
            <w:pPr>
              <w:pStyle w:val="ListParagraph"/>
              <w:numPr>
                <w:ilvl w:val="0"/>
                <w:numId w:val="78"/>
              </w:numPr>
              <w:tabs>
                <w:tab w:val="left" w:pos="5812"/>
              </w:tabs>
              <w:spacing w:line="276" w:lineRule="auto"/>
            </w:pPr>
            <w:r>
              <w:t>As required, update ontologies that import Ontology-x.owl. Specifically:</w:t>
            </w:r>
          </w:p>
          <w:p w14:paraId="09BAEEC6" w14:textId="77777777" w:rsidR="00F6295F" w:rsidRDefault="00F6295F" w:rsidP="00F6295F">
            <w:pPr>
              <w:pStyle w:val="ListParagraph"/>
              <w:numPr>
                <w:ilvl w:val="1"/>
                <w:numId w:val="78"/>
              </w:numPr>
              <w:tabs>
                <w:tab w:val="left" w:pos="5812"/>
              </w:tabs>
              <w:spacing w:line="276" w:lineRule="auto"/>
            </w:pPr>
            <w:r>
              <w:t>Create a new version of the importing ontology (perform Process to Update Ontology-x).</w:t>
            </w:r>
          </w:p>
          <w:p w14:paraId="6366E67D" w14:textId="77777777" w:rsidR="00F6295F" w:rsidRDefault="00F6295F" w:rsidP="00F6295F">
            <w:pPr>
              <w:pStyle w:val="ListParagraph"/>
              <w:numPr>
                <w:ilvl w:val="1"/>
                <w:numId w:val="78"/>
              </w:numPr>
              <w:tabs>
                <w:tab w:val="left" w:pos="5812"/>
              </w:tabs>
              <w:spacing w:line="276" w:lineRule="auto"/>
            </w:pPr>
            <w:r>
              <w:t>Update the &lt;import&gt; tag to reflect the import of the new VersionIRI of Ontology-x.</w:t>
            </w:r>
          </w:p>
          <w:p w14:paraId="7DA52AF7" w14:textId="77777777" w:rsidR="00F6295F" w:rsidRDefault="00F6295F" w:rsidP="00F6295F">
            <w:pPr>
              <w:pStyle w:val="ListParagraph"/>
              <w:numPr>
                <w:ilvl w:val="1"/>
                <w:numId w:val="78"/>
              </w:numPr>
              <w:tabs>
                <w:tab w:val="left" w:pos="5812"/>
              </w:tabs>
              <w:spacing w:line="276" w:lineRule="auto"/>
            </w:pPr>
            <w:r>
              <w:t>Update (replace) all instances of the old Version IRI to the new Version IRI (ideally, this will simply require an update to the prefix name definition).</w:t>
            </w:r>
          </w:p>
          <w:p w14:paraId="2BD09987" w14:textId="1B9DFCC0" w:rsidR="00F6295F" w:rsidRDefault="00F6295F" w:rsidP="00F6295F">
            <w:pPr>
              <w:pStyle w:val="ListParagraph"/>
              <w:numPr>
                <w:ilvl w:val="1"/>
                <w:numId w:val="78"/>
              </w:numPr>
              <w:tabs>
                <w:tab w:val="left" w:pos="5812"/>
              </w:tabs>
              <w:spacing w:line="276" w:lineRule="auto"/>
            </w:pPr>
            <w:r>
              <w:t>Perform the Update Version process on the importing ontology.</w:t>
            </w:r>
          </w:p>
        </w:tc>
      </w:tr>
    </w:tbl>
    <w:p w14:paraId="6223D57E" w14:textId="77777777" w:rsidR="002E6407" w:rsidRPr="00243796" w:rsidRDefault="002E6407" w:rsidP="002E6407">
      <w:pPr>
        <w:tabs>
          <w:tab w:val="left" w:pos="5812"/>
        </w:tabs>
        <w:rPr>
          <w:u w:val="single"/>
        </w:rPr>
      </w:pPr>
    </w:p>
    <w:p w14:paraId="42973128" w14:textId="7271F068" w:rsidR="002E6407" w:rsidRDefault="002E6407" w:rsidP="002E6407">
      <w:pPr>
        <w:tabs>
          <w:tab w:val="left" w:pos="5812"/>
        </w:tabs>
      </w:pPr>
      <w:r>
        <w:t xml:space="preserve">In our experience, implementing these updates may be problematic with ontology editors. </w:t>
      </w:r>
      <w:r w:rsidR="0011734E">
        <w:t xml:space="preserve">The interface </w:t>
      </w:r>
      <w:r>
        <w:t xml:space="preserve">may </w:t>
      </w:r>
      <w:r w:rsidR="0011734E">
        <w:t xml:space="preserve">obscure </w:t>
      </w:r>
      <w:r>
        <w:t xml:space="preserve">dependencies </w:t>
      </w:r>
      <w:r w:rsidR="0011734E">
        <w:t xml:space="preserve">between ontologies thus making the required changes unclear. </w:t>
      </w:r>
      <w:r w:rsidR="004803FF">
        <w:t>At the time of this report,</w:t>
      </w:r>
      <w:r>
        <w:t xml:space="preserve"> </w:t>
      </w:r>
      <w:r w:rsidR="0011734E">
        <w:t>we recommend</w:t>
      </w:r>
      <w:r w:rsidR="004803FF">
        <w:t xml:space="preserve"> </w:t>
      </w:r>
      <w:r>
        <w:t>modify</w:t>
      </w:r>
      <w:r w:rsidR="0011734E">
        <w:t>ing</w:t>
      </w:r>
      <w:r>
        <w:t xml:space="preserve"> the xml </w:t>
      </w:r>
      <w:r w:rsidR="0011734E">
        <w:t xml:space="preserve">files </w:t>
      </w:r>
      <w:r>
        <w:t>directly</w:t>
      </w:r>
      <w:r w:rsidR="0011734E">
        <w:t xml:space="preserve">. </w:t>
      </w:r>
      <w:r>
        <w:t xml:space="preserve">Currently, the most straightforward way to implement these updates is by </w:t>
      </w:r>
      <w:r w:rsidR="0011734E">
        <w:t xml:space="preserve">replacing </w:t>
      </w:r>
      <w:r>
        <w:t>all</w:t>
      </w:r>
      <w:r w:rsidR="0011734E">
        <w:t xml:space="preserve"> of the old version </w:t>
      </w:r>
      <w:r w:rsidR="0011734E">
        <w:lastRenderedPageBreak/>
        <w:t>IRIs at once. T</w:t>
      </w:r>
      <w:r>
        <w:t xml:space="preserve">he imports structure of the ontology must be considered to determine which </w:t>
      </w:r>
      <w:r w:rsidR="0011734E">
        <w:t>ontologies</w:t>
      </w:r>
      <w:r>
        <w:t xml:space="preserve"> </w:t>
      </w:r>
      <w:r w:rsidR="0011734E">
        <w:t>have been impacted by the revision. In some cases</w:t>
      </w:r>
      <w:r w:rsidR="00AC26E6">
        <w:t>,</w:t>
      </w:r>
      <w:r w:rsidR="0011734E">
        <w:t xml:space="preserve"> a revision may require changes to the design of the importing ontologies; at a minimum, since the importing ontologies now import a new version </w:t>
      </w:r>
      <w:r w:rsidR="008A4004">
        <w:t xml:space="preserve">of Ontology-X, this </w:t>
      </w:r>
      <w:r>
        <w:t xml:space="preserve">must </w:t>
      </w:r>
      <w:r w:rsidR="008A4004">
        <w:t xml:space="preserve">be reflected with the release of a new version as discussed earlier in this section. </w:t>
      </w:r>
    </w:p>
    <w:p w14:paraId="19D1CC1B" w14:textId="77777777" w:rsidR="00CB30EB" w:rsidRDefault="00CB30EB" w:rsidP="00CB30EB">
      <w:pPr>
        <w:pStyle w:val="Heading3"/>
      </w:pPr>
      <w:bookmarkStart w:id="203" w:name="_Toc41911434"/>
      <w:r>
        <w:t>Versioning infrastructure</w:t>
      </w:r>
      <w:bookmarkEnd w:id="203"/>
    </w:p>
    <w:p w14:paraId="3D41149B" w14:textId="754F0049" w:rsidR="001F235C" w:rsidRPr="00CB30EB" w:rsidRDefault="001F235C" w:rsidP="002E6407">
      <w:pPr>
        <w:tabs>
          <w:tab w:val="left" w:pos="5812"/>
        </w:tabs>
      </w:pPr>
      <w:r>
        <w:t>The following are required components of an infrastructure that supports the versioning process described previously.</w:t>
      </w:r>
    </w:p>
    <w:p w14:paraId="3D45A72B" w14:textId="126559AA" w:rsidR="002E6407" w:rsidRDefault="001F7BC7" w:rsidP="00CB30EB">
      <w:pPr>
        <w:pStyle w:val="Heading4"/>
      </w:pPr>
      <w:r>
        <w:t xml:space="preserve">File </w:t>
      </w:r>
      <w:r w:rsidR="00CB30EB">
        <w:t>Storage</w:t>
      </w:r>
    </w:p>
    <w:p w14:paraId="701574D6" w14:textId="5B926137" w:rsidR="002E6407" w:rsidRDefault="007E5AA9" w:rsidP="007E5AA9">
      <w:pPr>
        <w:tabs>
          <w:tab w:val="left" w:pos="5812"/>
        </w:tabs>
      </w:pPr>
      <w:r>
        <w:t>Versions of the ontology may be developed and maintained via a version control system such as Github</w:t>
      </w:r>
      <w:r w:rsidR="001F7BC7">
        <w:t>,</w:t>
      </w:r>
      <w:r>
        <w:t xml:space="preserve"> however this is not required.</w:t>
      </w:r>
      <w:r w:rsidR="002E6407">
        <w:t xml:space="preserve"> </w:t>
      </w:r>
      <w:r>
        <w:t>The granularity enabled by version control system may be useful but is not necessary for the kind of versioning described here.</w:t>
      </w:r>
      <w:r w:rsidR="002E6407">
        <w:t xml:space="preserve"> For example, in git every change that is made creates a new version of the ontology (file), but each of these changes should not necessarily correspond to the issuing of a new version IRI for the ontology. </w:t>
      </w:r>
      <w:r>
        <w:t xml:space="preserve">Each version IRI instead corresponds to a new release of the ontology. </w:t>
      </w:r>
    </w:p>
    <w:p w14:paraId="02303353" w14:textId="62615A0A" w:rsidR="007E5AA9" w:rsidRDefault="007E5AA9" w:rsidP="007E5AA9">
      <w:pPr>
        <w:tabs>
          <w:tab w:val="left" w:pos="5812"/>
        </w:tabs>
      </w:pPr>
      <w:r>
        <w:t>The chosen file repository has two key roles:</w:t>
      </w:r>
    </w:p>
    <w:p w14:paraId="3B750014" w14:textId="77777777" w:rsidR="007E5AA9" w:rsidRDefault="007E5AA9" w:rsidP="002E6407">
      <w:pPr>
        <w:pStyle w:val="ListParagraph"/>
        <w:numPr>
          <w:ilvl w:val="0"/>
          <w:numId w:val="83"/>
        </w:numPr>
      </w:pPr>
      <w:r>
        <w:t>T</w:t>
      </w:r>
      <w:r w:rsidR="002E6407">
        <w:t>o host the ontology and its version history and make it available and understandable to the public</w:t>
      </w:r>
      <w:r>
        <w:t>.</w:t>
      </w:r>
    </w:p>
    <w:p w14:paraId="50113E1D" w14:textId="4AFD7ED6" w:rsidR="00BC5CD6" w:rsidRDefault="007E5AA9" w:rsidP="002E6407">
      <w:pPr>
        <w:pStyle w:val="ListParagraph"/>
        <w:numPr>
          <w:ilvl w:val="0"/>
          <w:numId w:val="83"/>
        </w:numPr>
      </w:pPr>
      <w:r>
        <w:t>T</w:t>
      </w:r>
      <w:r w:rsidR="002E6407">
        <w:t>o support continued development of the ontology (i.e. between versions)</w:t>
      </w:r>
      <w:r>
        <w:t>.</w:t>
      </w:r>
    </w:p>
    <w:p w14:paraId="40E974D6" w14:textId="2C72D742" w:rsidR="00BC5CD6" w:rsidRDefault="001F7BC7" w:rsidP="00CB30EB">
      <w:pPr>
        <w:pStyle w:val="Heading4"/>
      </w:pPr>
      <w:r>
        <w:t>Permanent URL Redirect</w:t>
      </w:r>
    </w:p>
    <w:p w14:paraId="57341C05" w14:textId="632E79E7" w:rsidR="00BC5CD6" w:rsidRDefault="00BC5CD6" w:rsidP="00BC5CD6">
      <w:r>
        <w:t>Several organization schemes are possible with respect to the storage of versions of each owl file (and corresponding html doc</w:t>
      </w:r>
      <w:r w:rsidR="00051B1E">
        <w:t>umentation</w:t>
      </w:r>
      <w:r>
        <w:t xml:space="preserve">), and the approach to redirect a persistent url to the </w:t>
      </w:r>
      <w:r w:rsidR="00051B1E">
        <w:t>appropriate</w:t>
      </w:r>
      <w:r>
        <w:t xml:space="preserve"> version of the file.</w:t>
      </w:r>
      <w:r w:rsidR="001F7BC7">
        <w:t xml:space="preserve"> Currently, we employ a </w:t>
      </w:r>
      <w:r w:rsidR="00411C9B">
        <w:t>.</w:t>
      </w:r>
      <w:r w:rsidR="001F7BC7">
        <w:t>htaccess file with rewrite rules to redirect web requests for the ontology IRIs to their actual location (or documentation, as appropriate).</w:t>
      </w:r>
      <w:r w:rsidR="00411C9B">
        <w:t xml:space="preserve"> The purpose of the .htaccess file is to facilitate the appropriate redirect from the permanent urls to the files maintained in the Github repository. The rewrite rules for new versions of the documentation (discussed in the previous section) are similarly accounted for in the .htaccess file. </w:t>
      </w:r>
    </w:p>
    <w:p w14:paraId="0523C356" w14:textId="64246392" w:rsidR="00BC5CD6" w:rsidRDefault="00BC5CD6" w:rsidP="00BC5CD6">
      <w:r>
        <w:lastRenderedPageBreak/>
        <w:t xml:space="preserve">Since the </w:t>
      </w:r>
      <w:r w:rsidR="001F7BC7">
        <w:t>OWL</w:t>
      </w:r>
      <w:r>
        <w:t xml:space="preserve"> files may be versioned independently (a change to one file doesn’t </w:t>
      </w:r>
      <w:r>
        <w:rPr>
          <w:i/>
        </w:rPr>
        <w:t>necessarily</w:t>
      </w:r>
      <w:r>
        <w:t xml:space="preserve"> mean a new version of all of the files), the Ontology IRIs may redirect </w:t>
      </w:r>
      <w:r w:rsidR="001F7BC7">
        <w:t>t</w:t>
      </w:r>
      <w:r>
        <w:t>o different versions, so the rewrite rules would need to be custom for each path. One option would be to maintain folders for each version of the UrbanSystem ontology (resulting in some duplication of files). Instead, we maintain each sub-ontology’s version history in its own file; Ontology Version IRIs are directed here. Then, we also maintain a collection of “latest” ontology files in the main directory (without any version suffix). The rewrite rule for this is straightforward and results in only a single duplicate file for each sub-ontology. However, it does require an additional step for the update process: that the “latest” file in the main directory be replaced.</w:t>
      </w:r>
    </w:p>
    <w:p w14:paraId="16DA4128" w14:textId="79F7B88C" w:rsidR="00432443" w:rsidRDefault="00583166" w:rsidP="002E6407">
      <w:r>
        <w:t xml:space="preserve">The </w:t>
      </w:r>
      <w:r w:rsidR="00541F63">
        <w:t>.htaccess file currently in use is available</w:t>
      </w:r>
      <w:r w:rsidR="001F7BC7">
        <w:t xml:space="preserve"> for review</w:t>
      </w:r>
      <w:r w:rsidR="00541F63">
        <w:t xml:space="preserve"> in the /docs folder of the iCity Github repository</w:t>
      </w:r>
      <w:r w:rsidR="00541F63">
        <w:rPr>
          <w:rStyle w:val="FootnoteReference"/>
        </w:rPr>
        <w:footnoteReference w:id="36"/>
      </w:r>
      <w:r w:rsidR="00541F63">
        <w:t xml:space="preserve">. </w:t>
      </w:r>
      <w:r w:rsidR="001F7BC7">
        <w:t xml:space="preserve">The version of the file that is in use is currently stored in the /ontologies/icity subdirectory of the EIL server; this is the file path that has been chosen for the ontologies’ IRIs. Alternatives such as w3id.org exist for the definition of permanent urls, however issues with security certificates were encountered that could not be resolved. To address this and avoid future issues we have elected to define the IRIs according to a University-owned url. </w:t>
      </w:r>
    </w:p>
    <w:p w14:paraId="0F92769C" w14:textId="37A262F1" w:rsidR="002016ED" w:rsidRDefault="006E76B7" w:rsidP="002016ED">
      <w:pPr>
        <w:pStyle w:val="Heading1"/>
      </w:pPr>
      <w:bookmarkStart w:id="204" w:name="_Toc41911435"/>
      <w:r>
        <w:t>Future Work</w:t>
      </w:r>
      <w:bookmarkEnd w:id="155"/>
      <w:bookmarkEnd w:id="204"/>
    </w:p>
    <w:p w14:paraId="25FFC218" w14:textId="3B903127" w:rsidR="009C66BF" w:rsidRDefault="00D93E2F" w:rsidP="00D93E2F">
      <w:r>
        <w:t xml:space="preserve">Future iterations of the iCity </w:t>
      </w:r>
      <w:r w:rsidR="00802AF7">
        <w:t>TPSO</w:t>
      </w:r>
      <w:r>
        <w:t xml:space="preserve"> should develop a deeper semantics for the concepts identified here, in addition to an expansion of scope. </w:t>
      </w:r>
      <w:r w:rsidR="009C66BF">
        <w:t xml:space="preserve">Directions for future work have been detailed at the ontology level in Section </w:t>
      </w:r>
      <w:r w:rsidR="009C66BF">
        <w:fldChar w:fldCharType="begin"/>
      </w:r>
      <w:r w:rsidR="009C66BF">
        <w:instrText xml:space="preserve"> REF _Ref35255109 \r \h </w:instrText>
      </w:r>
      <w:r w:rsidR="009C66BF">
        <w:fldChar w:fldCharType="separate"/>
      </w:r>
      <w:r w:rsidR="005A6FB2">
        <w:t>6</w:t>
      </w:r>
      <w:r w:rsidR="009C66BF">
        <w:fldChar w:fldCharType="end"/>
      </w:r>
      <w:r w:rsidR="009C66BF">
        <w:t>.</w:t>
      </w:r>
      <w:r w:rsidR="009C66BF" w:rsidRPr="009C66BF">
        <w:t xml:space="preserve"> </w:t>
      </w:r>
      <w:r w:rsidR="009C66BF">
        <w:t>In addition, the overall scope of the iCity TPSO should be expanded to address other areas of transportation planning including freight and complete streets.</w:t>
      </w:r>
    </w:p>
    <w:p w14:paraId="6837575D" w14:textId="706D3CF7" w:rsidR="00C72ED2" w:rsidRDefault="009C66BF" w:rsidP="00D93E2F">
      <w:r>
        <w:t xml:space="preserve">Future work </w:t>
      </w:r>
      <w:r w:rsidR="00D93E2F">
        <w:t>will be dictated largely by use cases</w:t>
      </w:r>
      <w:r w:rsidR="0012132D">
        <w:t>. Use cases</w:t>
      </w:r>
      <w:r w:rsidR="00D93E2F">
        <w:t xml:space="preserve"> will not only determine additional requirements for representation, but applications </w:t>
      </w:r>
      <w:r w:rsidR="00802AF7">
        <w:t>with</w:t>
      </w:r>
      <w:r w:rsidR="00D93E2F">
        <w:t xml:space="preserve"> </w:t>
      </w:r>
      <w:r w:rsidR="00802AF7">
        <w:t>specified</w:t>
      </w:r>
      <w:r w:rsidR="00D93E2F">
        <w:t xml:space="preserve"> functionality </w:t>
      </w:r>
      <w:r w:rsidR="00802AF7">
        <w:t>to</w:t>
      </w:r>
      <w:r w:rsidR="00D93E2F">
        <w:t xml:space="preserve"> be supported by the ontology. </w:t>
      </w:r>
      <w:r>
        <w:t>Promising use cases that should be investigated in the future include simulation management</w:t>
      </w:r>
      <w:r w:rsidR="00C72ED2">
        <w:t xml:space="preserve">, </w:t>
      </w:r>
      <w:r>
        <w:t>survey management</w:t>
      </w:r>
      <w:r w:rsidR="00C72ED2">
        <w:t>, and in particular the capture of provenance information</w:t>
      </w:r>
      <w:r>
        <w:t>.</w:t>
      </w:r>
      <w:r w:rsidR="00C72ED2">
        <w:t xml:space="preserve"> The Global Urban Data Repository (GUDR) proposed in </w:t>
      </w:r>
      <w:r w:rsidR="00C72ED2">
        <w:fldChar w:fldCharType="begin"/>
      </w:r>
      <w:r w:rsidR="00DE6FBD">
        <w:instrText xml:space="preserve"> ADDIN EN.CITE &lt;EndNote&gt;&lt;Cite&gt;&lt;Author&gt;Xiao&lt;/Author&gt;&lt;Year&gt;2018&lt;/Year&gt;&lt;IDText&gt;Transformation and Annotation of Crowd-Sourced open data into the Global Urban Data Repository&lt;/IDText&gt;&lt;DisplayText&gt;[39]&lt;/DisplayText&gt;&lt;record&gt;&lt;titles&gt;&lt;title&gt;Transformation and Annotation of Crowd-Sourced open data into the Global Urban Data Repository&lt;/title&gt;&lt;/titles&gt;&lt;contributors&gt;&lt;authors&gt;&lt;author&gt;Xiao, Lan&lt;/author&gt;&lt;/authors&gt;&lt;/contributors&gt;&lt;added-date format="utc"&gt;1584380306&lt;/added-date&gt;&lt;ref-type name="Journal Article"&gt;17&lt;/ref-type&gt;&lt;dates&gt;&lt;year&gt;2018&lt;/year&gt;&lt;/dates&gt;&lt;rec-number&gt;66&lt;/rec-number&gt;&lt;last-updated-date format="utc"&gt;1584380306&lt;/last-updated-date&gt;&lt;/record&gt;&lt;/Cite&gt;&lt;/EndNote&gt;</w:instrText>
      </w:r>
      <w:r w:rsidR="00C72ED2">
        <w:fldChar w:fldCharType="separate"/>
      </w:r>
      <w:r w:rsidR="00DE6FBD">
        <w:rPr>
          <w:noProof/>
        </w:rPr>
        <w:t>[39]</w:t>
      </w:r>
      <w:r w:rsidR="00C72ED2">
        <w:fldChar w:fldCharType="end"/>
      </w:r>
      <w:r w:rsidR="00C72ED2">
        <w:t xml:space="preserve">presents one possible application where data could be stored and maintained with semantic information, formalized by the iCity TPSO, </w:t>
      </w:r>
      <w:r w:rsidR="00C72ED2">
        <w:lastRenderedPageBreak/>
        <w:t>and provenance information. This type of system would be valuable in ensuring both the availability and accessibility of data.</w:t>
      </w:r>
    </w:p>
    <w:p w14:paraId="0B579B42" w14:textId="77777777" w:rsidR="00C72ED2" w:rsidRDefault="00C72ED2" w:rsidP="00D93E2F"/>
    <w:p w14:paraId="028BA695" w14:textId="2E1F8C56" w:rsidR="00D93E2F" w:rsidRDefault="00FA5179" w:rsidP="00D93E2F">
      <w:r>
        <w:t>Use cases involving reasoning may require semantics that are outside of the expressive abilities of the OWL2 language; as has been mentioned several times in this report, it may be advantageous to first-order logic version of the iCity TPSO’s axiomatization in order to capture this semantics with greater accuracy.</w:t>
      </w:r>
    </w:p>
    <w:p w14:paraId="280AA30E" w14:textId="77777777" w:rsidR="009C66BF" w:rsidRDefault="009C66BF" w:rsidP="00D93E2F">
      <w:pPr>
        <w:rPr>
          <w:lang w:val="en-US" w:bidi="en-US"/>
        </w:rPr>
      </w:pPr>
    </w:p>
    <w:p w14:paraId="6BBA7F54" w14:textId="5CB7D1BF" w:rsidR="00D93E2F" w:rsidRDefault="00D3542D" w:rsidP="00D93E2F">
      <w:pPr>
        <w:rPr>
          <w:lang w:val="en-US" w:bidi="en-US"/>
        </w:rPr>
      </w:pPr>
      <w:r>
        <w:rPr>
          <w:lang w:val="en-US" w:bidi="en-US"/>
        </w:rPr>
        <w:t xml:space="preserve">The use of top-level ontologies is well-established in domains such as biology and biomedicine. To facilitate reuse and comprehension across domain areas, a useful direction of future work may be to pursue a mapping to one or more such top-level ontologies. This will help to make the commitments of the iCity TPSO clear to </w:t>
      </w:r>
      <w:r w:rsidR="00403834">
        <w:rPr>
          <w:lang w:val="en-US" w:bidi="en-US"/>
        </w:rPr>
        <w:t>persons already familiar with the top-level ontology.</w:t>
      </w:r>
    </w:p>
    <w:p w14:paraId="2A2B71A6" w14:textId="0C031EA8" w:rsidR="009C66BF" w:rsidRDefault="009B52DB" w:rsidP="009B52DB">
      <w:r>
        <w:t>One concern that may arise in the future is related to data ownership and privacy. The implementations of the ontology have been pursued to-date have focused on using publicly available data. However, future cases will likely arise with data that is of a sensitive nature. Data restrictions (due to ownership or privacy) must be accounted for and respected when combining this data. These restrictions are important as they protect everyone involved from being harmed through the process of integration – whether it is harm due to unauthorized use of a person’s data, or harm due to unintentional use of unauthorized data. Unauthorized data may not only be an issue due to a violation of rights, it could be that the data had not been thoroughly cleaned or checked and therefore was not released to the public, and this could result in its own set of issues. It is important that any systems designed in the future are capable of supporting safeguards such as data restrictions to prevent the use of unauthorized data.</w:t>
      </w:r>
    </w:p>
    <w:p w14:paraId="07453E32" w14:textId="497A0892" w:rsidR="00C72ED2" w:rsidRDefault="00C72ED2" w:rsidP="00FA5179">
      <w:r>
        <w:t xml:space="preserve">One crucial area for future work that was not addressed or discussed here is </w:t>
      </w:r>
      <w:r w:rsidR="00923C34">
        <w:t>ontology visualization. There is a considerable need for effective ontology visualization tools. The task of presenting an ontology to support navigation of its terms and facilitate comprehension of the definition and access to annotated data remains an open challenge. The creation of these tools must be a focus of future work in order to encourage adoption of the solutions discussed here.</w:t>
      </w:r>
    </w:p>
    <w:p w14:paraId="5D4338E0" w14:textId="13E837C7" w:rsidR="00923C34" w:rsidRDefault="00923C34" w:rsidP="00923C34"/>
    <w:p w14:paraId="69C79E3B" w14:textId="40D1E3CA" w:rsidR="0040708C" w:rsidRDefault="00923C34" w:rsidP="00923C34">
      <w:r>
        <w:t xml:space="preserve">Finally, </w:t>
      </w:r>
      <w:r w:rsidR="00BA196B">
        <w:t>based on experiences in the iCity project, a key direction that has been identified for future work is support for the specification of data standards.</w:t>
      </w:r>
      <w:r w:rsidR="00256226">
        <w:t xml:space="preserve"> </w:t>
      </w:r>
      <w:r w:rsidR="00431B6B">
        <w:t>Traditional</w:t>
      </w:r>
      <w:r w:rsidR="0040708C">
        <w:rPr>
          <w:color w:val="000000" w:themeColor="text1"/>
          <w:lang w:val="en-AU"/>
        </w:rPr>
        <w:t xml:space="preserve"> standards </w:t>
      </w:r>
      <w:r w:rsidR="00431B6B">
        <w:rPr>
          <w:color w:val="000000" w:themeColor="text1"/>
          <w:lang w:val="en-AU"/>
        </w:rPr>
        <w:t xml:space="preserve">efforts are subject to ambiguity and </w:t>
      </w:r>
      <w:r w:rsidR="0040708C">
        <w:rPr>
          <w:color w:val="000000" w:themeColor="text1"/>
          <w:lang w:val="en-AU"/>
        </w:rPr>
        <w:t>can</w:t>
      </w:r>
      <w:r w:rsidR="0040708C" w:rsidRPr="00517051">
        <w:rPr>
          <w:color w:val="000000" w:themeColor="text1"/>
          <w:lang w:val="en-AU"/>
        </w:rPr>
        <w:t xml:space="preserve">not guarantee semantic </w:t>
      </w:r>
      <w:r w:rsidR="0040708C">
        <w:rPr>
          <w:color w:val="000000" w:themeColor="text1"/>
          <w:lang w:val="en-AU"/>
        </w:rPr>
        <w:t>integration; a</w:t>
      </w:r>
      <w:r w:rsidR="0040708C" w:rsidRPr="00517051">
        <w:rPr>
          <w:color w:val="000000" w:themeColor="text1"/>
          <w:lang w:val="en-AU"/>
        </w:rPr>
        <w:t>ny standard may be ineffective if it is not uniformly understood and adopted.</w:t>
      </w:r>
      <w:r w:rsidR="0040708C">
        <w:rPr>
          <w:color w:val="000000" w:themeColor="text1"/>
          <w:lang w:val="en-AU"/>
        </w:rPr>
        <w:t xml:space="preserve"> </w:t>
      </w:r>
      <w:r w:rsidR="0040708C">
        <w:t xml:space="preserve">These challenges may be addressed by making the semantics of </w:t>
      </w:r>
      <w:r w:rsidR="00431B6B">
        <w:t>standards</w:t>
      </w:r>
      <w:r w:rsidR="0040708C">
        <w:t xml:space="preserve"> precise and unambiguous with the use of (computational) ontologies.</w:t>
      </w:r>
    </w:p>
    <w:p w14:paraId="36B6B2A7" w14:textId="3A761D78" w:rsidR="00431B6B" w:rsidRPr="00431B6B" w:rsidRDefault="00431B6B" w:rsidP="00431B6B">
      <w:r>
        <w:rPr>
          <w:lang w:val="en-AU"/>
        </w:rPr>
        <w:t xml:space="preserve">Therefore, </w:t>
      </w:r>
      <w:r w:rsidR="0040708C">
        <w:rPr>
          <w:lang w:val="en-AU"/>
        </w:rPr>
        <w:t xml:space="preserve">the use of an ontology to formalize an ISO standard for city data has been proposed. The scope of this standard will include transit and transportation-specific concepts such as roads, routes, and schedules; it will also extend to descriptions of the urban system in general, and other city services such as shelters.  </w:t>
      </w:r>
      <w:r>
        <w:rPr>
          <w:lang w:val="en-AU"/>
        </w:rPr>
        <w:t>The proposed standard will be comprised of several</w:t>
      </w:r>
      <w:r w:rsidRPr="00431B6B">
        <w:t xml:space="preserve"> levels</w:t>
      </w:r>
      <w:r w:rsidR="000501AD">
        <w:t xml:space="preserve">, illustrated in </w:t>
      </w:r>
      <w:r w:rsidR="000501AD">
        <w:fldChar w:fldCharType="begin"/>
      </w:r>
      <w:r w:rsidR="000501AD">
        <w:instrText xml:space="preserve"> REF _Ref35260224 \h </w:instrText>
      </w:r>
      <w:r w:rsidR="000501AD">
        <w:fldChar w:fldCharType="separate"/>
      </w:r>
      <w:r w:rsidR="005A6FB2">
        <w:t xml:space="preserve">Figure </w:t>
      </w:r>
      <w:r w:rsidR="005A6FB2">
        <w:rPr>
          <w:noProof/>
        </w:rPr>
        <w:t>22</w:t>
      </w:r>
      <w:r w:rsidR="000501AD">
        <w:fldChar w:fldCharType="end"/>
      </w:r>
      <w:r w:rsidRPr="00431B6B">
        <w:t xml:space="preserve">; </w:t>
      </w:r>
      <w:r>
        <w:t>t</w:t>
      </w:r>
      <w:r w:rsidRPr="00431B6B">
        <w:t>he Foundation Level covers very general concepts such as Time, Location, and Activity. The City Level covers concepts that are general to cities and span all services such as Households, Services, Residents. The Service Level spans concepts commonly associated with a particular service but still shared with other services, such as Vehicles and Transportation network.</w:t>
      </w:r>
    </w:p>
    <w:p w14:paraId="36BB3784" w14:textId="4DAB7809" w:rsidR="0040708C" w:rsidRDefault="0040708C" w:rsidP="0040708C">
      <w:pPr>
        <w:rPr>
          <w:lang w:val="en-AU"/>
        </w:rPr>
      </w:pPr>
      <w:r>
        <w:rPr>
          <w:lang w:val="en-AU"/>
        </w:rPr>
        <w:t xml:space="preserve">This will expand the possibilities for data integration, consequently creating new opportunities for novel research and operations contributions. </w:t>
      </w:r>
    </w:p>
    <w:p w14:paraId="3E6756DE" w14:textId="77777777" w:rsidR="000501AD" w:rsidRDefault="000501AD" w:rsidP="000501AD">
      <w:pPr>
        <w:keepNext/>
      </w:pPr>
      <w:r w:rsidRPr="000501AD">
        <w:rPr>
          <w:noProof/>
          <w:lang w:val="en-AU"/>
        </w:rPr>
        <w:lastRenderedPageBreak/>
        <w:drawing>
          <wp:inline distT="0" distB="0" distL="0" distR="0" wp14:anchorId="66E64304" wp14:editId="0F94D0CD">
            <wp:extent cx="5943600" cy="349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92500"/>
                    </a:xfrm>
                    <a:prstGeom prst="rect">
                      <a:avLst/>
                    </a:prstGeom>
                  </pic:spPr>
                </pic:pic>
              </a:graphicData>
            </a:graphic>
          </wp:inline>
        </w:drawing>
      </w:r>
    </w:p>
    <w:p w14:paraId="4628D663" w14:textId="327A50B3" w:rsidR="000501AD" w:rsidRPr="00C47299" w:rsidRDefault="000501AD" w:rsidP="000501AD">
      <w:pPr>
        <w:pStyle w:val="Caption"/>
        <w:rPr>
          <w:lang w:val="en-AU"/>
        </w:rPr>
      </w:pPr>
      <w:bookmarkStart w:id="205" w:name="_Ref35260224"/>
      <w:r>
        <w:t xml:space="preserve">Figure </w:t>
      </w:r>
      <w:fldSimple w:instr=" SEQ Figure \* ARABIC ">
        <w:r w:rsidR="000F4793">
          <w:rPr>
            <w:noProof/>
          </w:rPr>
          <w:t>24</w:t>
        </w:r>
      </w:fldSimple>
      <w:bookmarkEnd w:id="205"/>
      <w:r>
        <w:t>: Levels of the City Data Model</w:t>
      </w:r>
    </w:p>
    <w:p w14:paraId="516B5195" w14:textId="2FAE52CE" w:rsidR="0040708C" w:rsidRDefault="0040708C" w:rsidP="000501AD">
      <w:r>
        <w:rPr>
          <w:lang w:bidi="en-US"/>
        </w:rPr>
        <w:t>The iCity TPSO will form the basis of the standard specification, however much work remains in order to adequately capture the relevant concepts. At the time of this writing the proposed standard is in the early stages of development. In taking steps to ensure its correctness and completeness, a key effort has been the creation of a Global Collaboratory</w:t>
      </w:r>
      <w:r>
        <w:rPr>
          <w:rStyle w:val="FootnoteReference"/>
          <w:lang w:bidi="en-US"/>
        </w:rPr>
        <w:footnoteReference w:id="37"/>
      </w:r>
      <w:r>
        <w:rPr>
          <w:lang w:bidi="en-US"/>
        </w:rPr>
        <w:t xml:space="preserve">: an online resource to facilitate discussion around the concepts and definitions to be included in a standard for city data. </w:t>
      </w:r>
      <w:r>
        <w:t>The platform encourages standards development via an open, global conversation, where the global community of stakeholders can converge on a set of concepts and properties to be included in the standard.</w:t>
      </w:r>
      <w:r w:rsidR="000501AD">
        <w:t xml:space="preserve"> Work on facilitating the conversation and distilling the results is ongoing.</w:t>
      </w:r>
    </w:p>
    <w:p w14:paraId="73079E3A" w14:textId="1D228C41" w:rsidR="00045329" w:rsidRPr="00045329" w:rsidRDefault="00045329" w:rsidP="00045329">
      <w:pPr>
        <w:pStyle w:val="Heading1"/>
        <w:numPr>
          <w:ilvl w:val="0"/>
          <w:numId w:val="0"/>
        </w:numPr>
        <w:rPr>
          <w:b w:val="0"/>
        </w:rPr>
      </w:pPr>
      <w:bookmarkStart w:id="206" w:name="_Toc41911436"/>
      <w:r w:rsidRPr="00045329">
        <w:lastRenderedPageBreak/>
        <w:t>Acknowledgements</w:t>
      </w:r>
      <w:bookmarkEnd w:id="206"/>
    </w:p>
    <w:p w14:paraId="360B8401" w14:textId="62E0177B" w:rsidR="004B1E7B" w:rsidRDefault="00045329" w:rsidP="00316A06">
      <w:r>
        <w:rPr>
          <w:lang w:val="en-GB"/>
        </w:rPr>
        <w:t xml:space="preserve">This project </w:t>
      </w:r>
      <w:r w:rsidR="00DE70F1">
        <w:rPr>
          <w:lang w:val="en-GB"/>
        </w:rPr>
        <w:t>was</w:t>
      </w:r>
      <w:r>
        <w:rPr>
          <w:lang w:val="en-GB"/>
        </w:rPr>
        <w:t xml:space="preserve"> supported by the Ontario Ministry of Research and Innovation through the ORF-RE program. </w:t>
      </w:r>
    </w:p>
    <w:p w14:paraId="49F1A373" w14:textId="7EE2E97A" w:rsidR="004B1E7B" w:rsidRDefault="004B1E7B" w:rsidP="004B1E7B">
      <w:pPr>
        <w:pStyle w:val="Heading1"/>
        <w:numPr>
          <w:ilvl w:val="0"/>
          <w:numId w:val="0"/>
        </w:numPr>
      </w:pPr>
      <w:bookmarkStart w:id="207" w:name="_Toc41911437"/>
      <w:r>
        <w:lastRenderedPageBreak/>
        <w:t>References</w:t>
      </w:r>
      <w:bookmarkEnd w:id="207"/>
    </w:p>
    <w:p w14:paraId="24D895B6" w14:textId="77777777" w:rsidR="004B1E7B" w:rsidRPr="009E5CF6" w:rsidRDefault="004B1E7B" w:rsidP="004B1E7B">
      <w:pPr>
        <w:pStyle w:val="EndNoteBibliography"/>
        <w:keepLines/>
        <w:framePr w:wrap="around" w:y="1"/>
        <w:ind w:left="720" w:hanging="720"/>
        <w:rPr>
          <w:noProof/>
        </w:rPr>
      </w:pPr>
      <w:r>
        <w:lastRenderedPageBreak/>
        <w:fldChar w:fldCharType="begin"/>
      </w:r>
      <w:r>
        <w:instrText xml:space="preserve"> ADDIN EN.REFLIST </w:instrText>
      </w:r>
      <w:r>
        <w:fldChar w:fldCharType="separate"/>
      </w:r>
      <w:r w:rsidRPr="009E5CF6">
        <w:rPr>
          <w:noProof/>
        </w:rPr>
        <w:t>[1]</w:t>
      </w:r>
      <w:r w:rsidRPr="009E5CF6">
        <w:rPr>
          <w:noProof/>
        </w:rPr>
        <w:tab/>
        <w:t xml:space="preserve">E. J. Miller and P. A. Salvini, "The integrated land use, transportation, environment (ILUTE) microsimulation modelling system: Description and current status," </w:t>
      </w:r>
      <w:r w:rsidRPr="009E5CF6">
        <w:rPr>
          <w:i/>
          <w:noProof/>
        </w:rPr>
        <w:t xml:space="preserve">Travel behaviour research: The leading edge, </w:t>
      </w:r>
      <w:r w:rsidRPr="009E5CF6">
        <w:rPr>
          <w:noProof/>
        </w:rPr>
        <w:t>pp. 711-724, 2001.</w:t>
      </w:r>
    </w:p>
    <w:p w14:paraId="23F42CBA" w14:textId="77777777" w:rsidR="004B1E7B" w:rsidRPr="009E5CF6" w:rsidRDefault="004B1E7B" w:rsidP="004B1E7B">
      <w:pPr>
        <w:pStyle w:val="EndNoteBibliography"/>
        <w:framePr w:wrap="around" w:y="1"/>
        <w:ind w:left="720" w:hanging="720"/>
        <w:rPr>
          <w:noProof/>
        </w:rPr>
      </w:pPr>
      <w:r w:rsidRPr="009E5CF6">
        <w:rPr>
          <w:noProof/>
        </w:rPr>
        <w:t>[2]</w:t>
      </w:r>
      <w:r w:rsidRPr="009E5CF6">
        <w:rPr>
          <w:noProof/>
        </w:rPr>
        <w:tab/>
        <w:t>N. F. Noy and D. L. McGuinness, "Ontology development 101: A guide to creating your first ontology," ed: Stanford knowledge systems laboratory technical report KSL-01-05 and …, 2001.</w:t>
      </w:r>
    </w:p>
    <w:p w14:paraId="6964AB97" w14:textId="77777777" w:rsidR="004B1E7B" w:rsidRPr="009E5CF6" w:rsidRDefault="004B1E7B" w:rsidP="004B1E7B">
      <w:pPr>
        <w:pStyle w:val="EndNoteBibliography"/>
        <w:framePr w:wrap="around" w:y="1"/>
        <w:ind w:left="720" w:hanging="720"/>
        <w:rPr>
          <w:noProof/>
        </w:rPr>
      </w:pPr>
      <w:r w:rsidRPr="009E5CF6">
        <w:rPr>
          <w:noProof/>
        </w:rPr>
        <w:t>[3]</w:t>
      </w:r>
      <w:r w:rsidRPr="009E5CF6">
        <w:rPr>
          <w:noProof/>
        </w:rPr>
        <w:tab/>
        <w:t xml:space="preserve">M. Uschold and M. Gruninger, "Ontologies: Principles, methods and applications," </w:t>
      </w:r>
      <w:r w:rsidRPr="009E5CF6">
        <w:rPr>
          <w:i/>
          <w:noProof/>
        </w:rPr>
        <w:t xml:space="preserve">The knowledge engineering review, </w:t>
      </w:r>
      <w:r w:rsidRPr="009E5CF6">
        <w:rPr>
          <w:noProof/>
        </w:rPr>
        <w:t>vol. 11, no. 2, pp. 93-136, 1996.</w:t>
      </w:r>
    </w:p>
    <w:p w14:paraId="5617BFC2" w14:textId="77777777" w:rsidR="004B1E7B" w:rsidRPr="009E5CF6" w:rsidRDefault="004B1E7B" w:rsidP="004B1E7B">
      <w:pPr>
        <w:pStyle w:val="EndNoteBibliography"/>
        <w:framePr w:wrap="around" w:y="1"/>
        <w:ind w:left="720" w:hanging="720"/>
        <w:rPr>
          <w:noProof/>
        </w:rPr>
      </w:pPr>
      <w:r w:rsidRPr="009E5CF6">
        <w:rPr>
          <w:noProof/>
        </w:rPr>
        <w:t>[4]</w:t>
      </w:r>
      <w:r w:rsidRPr="009E5CF6">
        <w:rPr>
          <w:noProof/>
        </w:rPr>
        <w:tab/>
        <w:t xml:space="preserve"> E. J. Miller, J. Vaughan, D. King, and M. Austin, "Implementation of a “next generation” activity-based travel demand model: the Toronto case," in </w:t>
      </w:r>
      <w:r w:rsidRPr="009E5CF6">
        <w:rPr>
          <w:i/>
          <w:noProof/>
        </w:rPr>
        <w:t>Presentation at the Travel Demand Modelling and Traffic Simulation Session of the 2015 Conference of the Transportation Association of Canada</w:t>
      </w:r>
      <w:r w:rsidRPr="009E5CF6">
        <w:rPr>
          <w:noProof/>
        </w:rPr>
        <w:t xml:space="preserve">, 2015. </w:t>
      </w:r>
    </w:p>
    <w:p w14:paraId="682451A3" w14:textId="77777777" w:rsidR="004B1E7B" w:rsidRPr="009E5CF6" w:rsidRDefault="004B1E7B" w:rsidP="004B1E7B">
      <w:pPr>
        <w:pStyle w:val="EndNoteBibliography"/>
        <w:framePr w:wrap="around" w:y="1"/>
        <w:ind w:left="720" w:hanging="720"/>
        <w:rPr>
          <w:noProof/>
        </w:rPr>
      </w:pPr>
      <w:r w:rsidRPr="009E5CF6">
        <w:rPr>
          <w:noProof/>
        </w:rPr>
        <w:t>[5]</w:t>
      </w:r>
      <w:r w:rsidRPr="009E5CF6">
        <w:rPr>
          <w:noProof/>
        </w:rPr>
        <w:tab/>
        <w:t xml:space="preserve">M. Elshenawy, B. Abdulhai, and M. El-Darieby, "Towards a service-oriented cyber–physical systems of systems for smart city mobility applications," </w:t>
      </w:r>
      <w:r w:rsidRPr="009E5CF6">
        <w:rPr>
          <w:i/>
          <w:noProof/>
        </w:rPr>
        <w:t xml:space="preserve">Future Generation Computer Systems, </w:t>
      </w:r>
      <w:r w:rsidRPr="009E5CF6">
        <w:rPr>
          <w:noProof/>
        </w:rPr>
        <w:t>vol. 79, pp. 575-587, 2018.</w:t>
      </w:r>
    </w:p>
    <w:p w14:paraId="545CC416" w14:textId="77777777" w:rsidR="004B1E7B" w:rsidRPr="009E5CF6" w:rsidRDefault="004B1E7B" w:rsidP="004B1E7B">
      <w:pPr>
        <w:pStyle w:val="EndNoteBibliography"/>
        <w:framePr w:wrap="around" w:y="1"/>
        <w:ind w:left="720" w:hanging="720"/>
        <w:rPr>
          <w:noProof/>
        </w:rPr>
      </w:pPr>
      <w:r w:rsidRPr="009E5CF6">
        <w:rPr>
          <w:noProof/>
        </w:rPr>
        <w:t>[6]</w:t>
      </w:r>
      <w:r w:rsidRPr="009E5CF6">
        <w:rPr>
          <w:noProof/>
        </w:rPr>
        <w:tab/>
        <w:t xml:space="preserve">R. Battle and D. Kolas, "Linking geospatial data with GeoSPARQL," </w:t>
      </w:r>
      <w:r w:rsidRPr="009E5CF6">
        <w:rPr>
          <w:i/>
          <w:noProof/>
        </w:rPr>
        <w:t xml:space="preserve">Semant Web J Interoperability, Usability, Appl. Accessed, </w:t>
      </w:r>
      <w:r w:rsidRPr="009E5CF6">
        <w:rPr>
          <w:noProof/>
        </w:rPr>
        <w:t>vol. 24, 2011.</w:t>
      </w:r>
    </w:p>
    <w:p w14:paraId="05DB7316" w14:textId="77777777" w:rsidR="004B1E7B" w:rsidRPr="009E5CF6" w:rsidRDefault="004B1E7B" w:rsidP="004B1E7B">
      <w:pPr>
        <w:pStyle w:val="EndNoteBibliography"/>
        <w:framePr w:wrap="around" w:y="1"/>
        <w:ind w:left="720" w:hanging="720"/>
        <w:rPr>
          <w:noProof/>
        </w:rPr>
      </w:pPr>
      <w:r w:rsidRPr="009E5CF6">
        <w:rPr>
          <w:noProof/>
        </w:rPr>
        <w:t>[7]</w:t>
      </w:r>
      <w:r w:rsidRPr="009E5CF6">
        <w:rPr>
          <w:noProof/>
        </w:rPr>
        <w:tab/>
      </w:r>
      <w:r w:rsidRPr="009E5CF6">
        <w:rPr>
          <w:i/>
          <w:noProof/>
        </w:rPr>
        <w:t>Time Ontology in OWL</w:t>
      </w:r>
      <w:r w:rsidRPr="009E5CF6">
        <w:rPr>
          <w:noProof/>
        </w:rPr>
        <w:t xml:space="preserve">, O. W3C, 2017. [Online]. Available: </w:t>
      </w:r>
      <w:hyperlink r:id="rId49" w:history="1">
        <w:r w:rsidRPr="009E5CF6">
          <w:rPr>
            <w:rStyle w:val="Hyperlink"/>
            <w:noProof/>
          </w:rPr>
          <w:t>https://www.w3.org/TR/owl-time/</w:t>
        </w:r>
      </w:hyperlink>
    </w:p>
    <w:p w14:paraId="4EDAC678" w14:textId="77777777" w:rsidR="004B1E7B" w:rsidRPr="009E5CF6" w:rsidRDefault="004B1E7B" w:rsidP="004B1E7B">
      <w:pPr>
        <w:pStyle w:val="EndNoteBibliography"/>
        <w:framePr w:wrap="around" w:y="1"/>
        <w:ind w:left="720" w:hanging="720"/>
        <w:rPr>
          <w:noProof/>
        </w:rPr>
      </w:pPr>
      <w:r w:rsidRPr="009E5CF6">
        <w:rPr>
          <w:noProof/>
        </w:rPr>
        <w:t>[8]</w:t>
      </w:r>
      <w:r w:rsidRPr="009E5CF6">
        <w:rPr>
          <w:noProof/>
        </w:rPr>
        <w:tab/>
        <w:t xml:space="preserve">J. R. Hobbs and F. Pan, "Time ontology in OWL," </w:t>
      </w:r>
      <w:r w:rsidRPr="009E5CF6">
        <w:rPr>
          <w:i/>
          <w:noProof/>
        </w:rPr>
        <w:t xml:space="preserve">W3C working draft, </w:t>
      </w:r>
      <w:r w:rsidRPr="009E5CF6">
        <w:rPr>
          <w:noProof/>
        </w:rPr>
        <w:t>vol. 27, p. 133, 2006.</w:t>
      </w:r>
    </w:p>
    <w:p w14:paraId="39FCBB44" w14:textId="77777777" w:rsidR="004B1E7B" w:rsidRPr="009E5CF6" w:rsidRDefault="004B1E7B" w:rsidP="004B1E7B">
      <w:pPr>
        <w:pStyle w:val="EndNoteBibliography"/>
        <w:framePr w:wrap="around" w:y="1"/>
        <w:ind w:left="720" w:hanging="720"/>
        <w:rPr>
          <w:noProof/>
        </w:rPr>
      </w:pPr>
      <w:r w:rsidRPr="009E5CF6">
        <w:rPr>
          <w:noProof/>
        </w:rPr>
        <w:t>[9]</w:t>
      </w:r>
      <w:r w:rsidRPr="009E5CF6">
        <w:rPr>
          <w:noProof/>
        </w:rPr>
        <w:tab/>
        <w:t xml:space="preserve"> C. Welty, R. Fikes, and S. Makarios, "A reusable ontology for fluents in OWL," in </w:t>
      </w:r>
      <w:r w:rsidRPr="009E5CF6">
        <w:rPr>
          <w:i/>
          <w:noProof/>
        </w:rPr>
        <w:t>FOIS</w:t>
      </w:r>
      <w:r w:rsidRPr="009E5CF6">
        <w:rPr>
          <w:noProof/>
        </w:rPr>
        <w:t xml:space="preserve">, 2006, vol. 150, pp. 226-236. </w:t>
      </w:r>
    </w:p>
    <w:p w14:paraId="2FA8F918" w14:textId="77777777" w:rsidR="004B1E7B" w:rsidRPr="009E5CF6" w:rsidRDefault="004B1E7B" w:rsidP="004B1E7B">
      <w:pPr>
        <w:pStyle w:val="EndNoteBibliography"/>
        <w:framePr w:wrap="around" w:y="1"/>
        <w:ind w:left="720" w:hanging="720"/>
        <w:rPr>
          <w:noProof/>
        </w:rPr>
      </w:pPr>
      <w:r w:rsidRPr="009E5CF6">
        <w:rPr>
          <w:noProof/>
        </w:rPr>
        <w:t>[10]</w:t>
      </w:r>
      <w:r w:rsidRPr="009E5CF6">
        <w:rPr>
          <w:noProof/>
        </w:rPr>
        <w:tab/>
        <w:t xml:space="preserve"> H.-U. Krieger, "Where temporal description logics fail: Representing temporally-changing relationships," in </w:t>
      </w:r>
      <w:r w:rsidRPr="009E5CF6">
        <w:rPr>
          <w:i/>
          <w:noProof/>
        </w:rPr>
        <w:t>Annual Conference on Artificial Intelligence</w:t>
      </w:r>
      <w:r w:rsidRPr="009E5CF6">
        <w:rPr>
          <w:noProof/>
        </w:rPr>
        <w:t xml:space="preserve">, 2008: Springer, pp. 249-257. </w:t>
      </w:r>
    </w:p>
    <w:p w14:paraId="0068DBF3" w14:textId="77777777" w:rsidR="004B1E7B" w:rsidRPr="009E5CF6" w:rsidRDefault="004B1E7B" w:rsidP="004B1E7B">
      <w:pPr>
        <w:pStyle w:val="EndNoteBibliography"/>
        <w:framePr w:wrap="around" w:y="1"/>
        <w:ind w:left="720" w:hanging="720"/>
        <w:rPr>
          <w:noProof/>
        </w:rPr>
      </w:pPr>
      <w:r w:rsidRPr="009E5CF6">
        <w:rPr>
          <w:noProof/>
        </w:rPr>
        <w:t>[11]</w:t>
      </w:r>
      <w:r w:rsidRPr="009E5CF6">
        <w:rPr>
          <w:noProof/>
        </w:rPr>
        <w:tab/>
        <w:t>M. Katsumi and M. Fox, "A Logical Design Pattern for Representing Change Over Time in OWL."</w:t>
      </w:r>
    </w:p>
    <w:p w14:paraId="51CA9EAA" w14:textId="77777777" w:rsidR="004B1E7B" w:rsidRPr="009E5CF6" w:rsidRDefault="004B1E7B" w:rsidP="004B1E7B">
      <w:pPr>
        <w:pStyle w:val="EndNoteBibliography"/>
        <w:framePr w:wrap="around" w:y="1"/>
        <w:ind w:left="720" w:hanging="720"/>
        <w:rPr>
          <w:noProof/>
        </w:rPr>
      </w:pPr>
      <w:r w:rsidRPr="009E5CF6">
        <w:rPr>
          <w:noProof/>
        </w:rPr>
        <w:t>[12]</w:t>
      </w:r>
      <w:r w:rsidRPr="009E5CF6">
        <w:rPr>
          <w:noProof/>
        </w:rPr>
        <w:tab/>
        <w:t>L. Obrst</w:t>
      </w:r>
      <w:r w:rsidRPr="009E5CF6">
        <w:rPr>
          <w:i/>
          <w:noProof/>
        </w:rPr>
        <w:t xml:space="preserve"> et al.</w:t>
      </w:r>
      <w:r w:rsidRPr="009E5CF6">
        <w:rPr>
          <w:noProof/>
        </w:rPr>
        <w:t xml:space="preserve">, "The 2006 Upper Ontology Summit Joint Communiqué," </w:t>
      </w:r>
      <w:r w:rsidRPr="009E5CF6">
        <w:rPr>
          <w:i/>
          <w:noProof/>
        </w:rPr>
        <w:t xml:space="preserve">Applied Ontology, </w:t>
      </w:r>
      <w:r w:rsidRPr="009E5CF6">
        <w:rPr>
          <w:noProof/>
        </w:rPr>
        <w:t>vol. 1, no. 2, pp. 203-211, 2006.</w:t>
      </w:r>
    </w:p>
    <w:p w14:paraId="6535D219" w14:textId="77777777" w:rsidR="004B1E7B" w:rsidRPr="009E5CF6" w:rsidRDefault="004B1E7B" w:rsidP="004B1E7B">
      <w:pPr>
        <w:pStyle w:val="EndNoteBibliography"/>
        <w:framePr w:wrap="around" w:y="1"/>
        <w:ind w:left="720" w:hanging="720"/>
        <w:rPr>
          <w:noProof/>
        </w:rPr>
      </w:pPr>
      <w:r w:rsidRPr="009E5CF6">
        <w:rPr>
          <w:noProof/>
        </w:rPr>
        <w:t>[13]</w:t>
      </w:r>
      <w:r w:rsidRPr="009E5CF6">
        <w:rPr>
          <w:noProof/>
        </w:rPr>
        <w:tab/>
        <w:t xml:space="preserve"> A. Gangemi, N. Guarino, C. Masolo, A. Oltramari, and L. Schneider, "Sweetening ontologies with DOLCE," in </w:t>
      </w:r>
      <w:r w:rsidRPr="009E5CF6">
        <w:rPr>
          <w:i/>
          <w:noProof/>
        </w:rPr>
        <w:t>International Conference on Knowledge Engineering and Knowledge Management</w:t>
      </w:r>
      <w:r w:rsidRPr="009E5CF6">
        <w:rPr>
          <w:noProof/>
        </w:rPr>
        <w:t xml:space="preserve">, 2002: Springer, pp. 166-181. </w:t>
      </w:r>
    </w:p>
    <w:p w14:paraId="5CC9F859" w14:textId="77777777" w:rsidR="004B1E7B" w:rsidRPr="009E5CF6" w:rsidRDefault="004B1E7B" w:rsidP="004B1E7B">
      <w:pPr>
        <w:pStyle w:val="EndNoteBibliography"/>
        <w:framePr w:wrap="around" w:y="1"/>
        <w:ind w:left="720" w:hanging="720"/>
        <w:rPr>
          <w:noProof/>
        </w:rPr>
      </w:pPr>
      <w:r w:rsidRPr="009E5CF6">
        <w:rPr>
          <w:noProof/>
        </w:rPr>
        <w:t>[14]</w:t>
      </w:r>
      <w:r w:rsidRPr="009E5CF6">
        <w:rPr>
          <w:noProof/>
        </w:rPr>
        <w:tab/>
        <w:t xml:space="preserve">R. Arp, B. Smith, and A. D. Spear, </w:t>
      </w:r>
      <w:r w:rsidRPr="009E5CF6">
        <w:rPr>
          <w:i/>
          <w:noProof/>
        </w:rPr>
        <w:t>Building ontologies with basic formal ontology</w:t>
      </w:r>
      <w:r w:rsidRPr="009E5CF6">
        <w:rPr>
          <w:noProof/>
        </w:rPr>
        <w:t>. Mit Press, 2015.</w:t>
      </w:r>
    </w:p>
    <w:p w14:paraId="4B49646B" w14:textId="77777777" w:rsidR="004B1E7B" w:rsidRPr="009E5CF6" w:rsidRDefault="004B1E7B" w:rsidP="004B1E7B">
      <w:pPr>
        <w:pStyle w:val="EndNoteBibliography"/>
        <w:framePr w:wrap="around" w:y="1"/>
        <w:ind w:left="720" w:hanging="720"/>
        <w:rPr>
          <w:noProof/>
        </w:rPr>
      </w:pPr>
      <w:r w:rsidRPr="009E5CF6">
        <w:rPr>
          <w:noProof/>
        </w:rPr>
        <w:t>[15]</w:t>
      </w:r>
      <w:r w:rsidRPr="009E5CF6">
        <w:rPr>
          <w:noProof/>
        </w:rPr>
        <w:tab/>
        <w:t xml:space="preserve"> M. Katsumi and M. Fox, "Defining Activity Specifications in OWL," in </w:t>
      </w:r>
      <w:r w:rsidRPr="009E5CF6">
        <w:rPr>
          <w:i/>
          <w:noProof/>
        </w:rPr>
        <w:t>WOP@ ISWC</w:t>
      </w:r>
      <w:r w:rsidRPr="009E5CF6">
        <w:rPr>
          <w:noProof/>
        </w:rPr>
        <w:t xml:space="preserve">, 2017. </w:t>
      </w:r>
    </w:p>
    <w:p w14:paraId="599E40E6" w14:textId="77777777" w:rsidR="004B1E7B" w:rsidRPr="009E5CF6" w:rsidRDefault="004B1E7B" w:rsidP="004B1E7B">
      <w:pPr>
        <w:pStyle w:val="EndNoteBibliography"/>
        <w:framePr w:wrap="around" w:y="1"/>
        <w:ind w:left="720" w:hanging="720"/>
        <w:rPr>
          <w:noProof/>
        </w:rPr>
      </w:pPr>
      <w:r w:rsidRPr="009E5CF6">
        <w:rPr>
          <w:noProof/>
        </w:rPr>
        <w:t>[16]</w:t>
      </w:r>
      <w:r w:rsidRPr="009E5CF6">
        <w:rPr>
          <w:noProof/>
        </w:rPr>
        <w:tab/>
        <w:t>R. Kowalski and M. Sergot, "A logic-based calculus of events. NewGeneration Computing 4," ed, 1986.</w:t>
      </w:r>
    </w:p>
    <w:p w14:paraId="272CA434" w14:textId="77777777" w:rsidR="004B1E7B" w:rsidRPr="009E5CF6" w:rsidRDefault="004B1E7B" w:rsidP="004B1E7B">
      <w:pPr>
        <w:pStyle w:val="EndNoteBibliography"/>
        <w:framePr w:wrap="around" w:y="1"/>
        <w:ind w:left="720" w:hanging="720"/>
        <w:rPr>
          <w:noProof/>
        </w:rPr>
      </w:pPr>
      <w:r w:rsidRPr="009E5CF6">
        <w:rPr>
          <w:noProof/>
        </w:rPr>
        <w:t>[17]</w:t>
      </w:r>
      <w:r w:rsidRPr="009E5CF6">
        <w:rPr>
          <w:noProof/>
        </w:rPr>
        <w:tab/>
        <w:t xml:space="preserve">M. S. Fox, "Constraint-Directed Search: A Case Study of Job-Shop Scheduling," CARNEGIE-MELLON UNIV PITTSBURGH PA ROBOTICS INST, 1983. </w:t>
      </w:r>
    </w:p>
    <w:p w14:paraId="6223E847" w14:textId="004EC055" w:rsidR="004B1E7B" w:rsidRPr="004B1E7B" w:rsidRDefault="004B1E7B" w:rsidP="004B1E7B">
      <w:pPr>
        <w:rPr>
          <w:lang w:val="en-US" w:bidi="en-US"/>
        </w:rPr>
      </w:pPr>
      <w:r>
        <w:lastRenderedPageBreak/>
        <w:fldChar w:fldCharType="end"/>
      </w:r>
    </w:p>
    <w:p w14:paraId="5D1545EB" w14:textId="77777777" w:rsidR="00A13F13" w:rsidRPr="009E5CF6" w:rsidRDefault="00A13F13" w:rsidP="00A13F13">
      <w:pPr>
        <w:pStyle w:val="EndNoteBibliography"/>
        <w:framePr w:wrap="around"/>
        <w:ind w:left="720" w:hanging="720"/>
        <w:rPr>
          <w:noProof/>
        </w:rPr>
      </w:pPr>
      <w:r w:rsidRPr="009E5CF6">
        <w:rPr>
          <w:noProof/>
        </w:rPr>
        <w:lastRenderedPageBreak/>
        <w:t>[18]</w:t>
      </w:r>
      <w:r w:rsidRPr="009E5CF6">
        <w:rPr>
          <w:noProof/>
        </w:rPr>
        <w:tab/>
        <w:t xml:space="preserve">A. Sathi, M. S. Fox, and M. Greenberg, "Representation of activity knowledge for project management," </w:t>
      </w:r>
      <w:r w:rsidRPr="009E5CF6">
        <w:rPr>
          <w:i/>
          <w:noProof/>
        </w:rPr>
        <w:t xml:space="preserve">IEEE Transactions on pattern analysis and machine intelligence, </w:t>
      </w:r>
      <w:r w:rsidRPr="009E5CF6">
        <w:rPr>
          <w:noProof/>
        </w:rPr>
        <w:t>no. 5, pp. 531-552, 1985.</w:t>
      </w:r>
    </w:p>
    <w:p w14:paraId="1428250F" w14:textId="77777777" w:rsidR="00A13F13" w:rsidRPr="009E5CF6" w:rsidRDefault="00A13F13" w:rsidP="00A13F13">
      <w:pPr>
        <w:pStyle w:val="EndNoteBibliography"/>
        <w:framePr w:wrap="around"/>
        <w:ind w:left="720" w:hanging="720"/>
        <w:rPr>
          <w:noProof/>
        </w:rPr>
      </w:pPr>
      <w:r w:rsidRPr="009E5CF6">
        <w:rPr>
          <w:noProof/>
        </w:rPr>
        <w:t>[19]</w:t>
      </w:r>
      <w:r w:rsidRPr="009E5CF6">
        <w:rPr>
          <w:noProof/>
        </w:rPr>
        <w:tab/>
        <w:t xml:space="preserve">M. S. Fox and M. Gruninger, "Enterprise modeling," </w:t>
      </w:r>
      <w:r w:rsidRPr="009E5CF6">
        <w:rPr>
          <w:i/>
          <w:noProof/>
        </w:rPr>
        <w:t xml:space="preserve">AI magazine, </w:t>
      </w:r>
      <w:r w:rsidRPr="009E5CF6">
        <w:rPr>
          <w:noProof/>
        </w:rPr>
        <w:t>vol. 19, no. 3, pp. 109-109, 1998.</w:t>
      </w:r>
    </w:p>
    <w:p w14:paraId="73565DCC" w14:textId="3D56FF1E" w:rsidR="00A13F13" w:rsidRPr="009E5CF6" w:rsidRDefault="00A13F13" w:rsidP="00A13F13">
      <w:pPr>
        <w:pStyle w:val="EndNoteBibliography"/>
        <w:framePr w:wrap="around"/>
        <w:ind w:left="720" w:hanging="720"/>
        <w:rPr>
          <w:noProof/>
        </w:rPr>
      </w:pPr>
      <w:r w:rsidRPr="009E5CF6">
        <w:rPr>
          <w:noProof/>
        </w:rPr>
        <w:t>[20]</w:t>
      </w:r>
      <w:r w:rsidRPr="009E5CF6">
        <w:rPr>
          <w:noProof/>
        </w:rPr>
        <w:tab/>
        <w:t xml:space="preserve">M. Grüninger, "Using the PSL ontology," in </w:t>
      </w:r>
      <w:r w:rsidRPr="009E5CF6">
        <w:rPr>
          <w:i/>
          <w:noProof/>
        </w:rPr>
        <w:t>Handbook on Ontologies</w:t>
      </w:r>
      <w:r w:rsidRPr="009E5CF6">
        <w:rPr>
          <w:noProof/>
        </w:rPr>
        <w:t>: Springer, 2009, pp. 423-443.</w:t>
      </w:r>
    </w:p>
    <w:p w14:paraId="5C287767" w14:textId="77777777" w:rsidR="00691A1A" w:rsidRPr="00691A1A" w:rsidRDefault="00BF257D" w:rsidP="00691A1A">
      <w:pPr>
        <w:pStyle w:val="EndNoteBibliography"/>
        <w:framePr w:wrap="around"/>
        <w:spacing w:after="0"/>
        <w:ind w:left="720" w:hanging="720"/>
        <w:rPr>
          <w:noProof/>
        </w:rPr>
      </w:pPr>
      <w:r>
        <w:fldChar w:fldCharType="begin"/>
      </w:r>
      <w:r>
        <w:instrText xml:space="preserve"> ADDIN EN.REFLIST </w:instrText>
      </w:r>
      <w:r>
        <w:fldChar w:fldCharType="separate"/>
      </w:r>
      <w:r w:rsidR="00691A1A" w:rsidRPr="00691A1A">
        <w:rPr>
          <w:noProof/>
        </w:rPr>
        <w:t>[1]</w:t>
      </w:r>
      <w:r w:rsidR="00691A1A" w:rsidRPr="00691A1A">
        <w:rPr>
          <w:noProof/>
        </w:rPr>
        <w:tab/>
        <w:t xml:space="preserve">E. J. Miller, "iCity: Urban Informatics for Sustainable Metropolitan Growth; A Proposal Funded by the Ontario Research Fund, Research Excellence, Round 7," University of Toronto Transportation Research Institute, 2014. </w:t>
      </w:r>
    </w:p>
    <w:p w14:paraId="63F6167F" w14:textId="77777777" w:rsidR="00691A1A" w:rsidRPr="00691A1A" w:rsidRDefault="00691A1A" w:rsidP="00691A1A">
      <w:pPr>
        <w:pStyle w:val="EndNoteBibliography"/>
        <w:framePr w:wrap="around"/>
        <w:spacing w:after="0"/>
        <w:ind w:left="720" w:hanging="720"/>
        <w:rPr>
          <w:noProof/>
        </w:rPr>
      </w:pPr>
      <w:r w:rsidRPr="00691A1A">
        <w:rPr>
          <w:noProof/>
        </w:rPr>
        <w:t>[2]</w:t>
      </w:r>
      <w:r w:rsidRPr="00691A1A">
        <w:rPr>
          <w:noProof/>
        </w:rPr>
        <w:tab/>
        <w:t xml:space="preserve">B. C. Grau, I. Horrocks, B. Motik, B. Parsia, P. Patel-Schneider, and U. Sattler, "OWL 2: The next step for OWL," </w:t>
      </w:r>
      <w:r w:rsidRPr="00691A1A">
        <w:rPr>
          <w:i/>
          <w:noProof/>
        </w:rPr>
        <w:t xml:space="preserve">Journal of Web Semantics, </w:t>
      </w:r>
      <w:r w:rsidRPr="00691A1A">
        <w:rPr>
          <w:noProof/>
        </w:rPr>
        <w:t>vol. 6, no. 4, pp. 309-322, 2008.</w:t>
      </w:r>
    </w:p>
    <w:p w14:paraId="65EEEC43" w14:textId="77777777" w:rsidR="00691A1A" w:rsidRPr="00691A1A" w:rsidRDefault="00691A1A" w:rsidP="00691A1A">
      <w:pPr>
        <w:pStyle w:val="EndNoteBibliography"/>
        <w:framePr w:wrap="around"/>
        <w:spacing w:after="0"/>
        <w:ind w:left="720" w:hanging="720"/>
        <w:rPr>
          <w:noProof/>
        </w:rPr>
      </w:pPr>
      <w:r w:rsidRPr="00691A1A">
        <w:rPr>
          <w:noProof/>
        </w:rPr>
        <w:t>[3]</w:t>
      </w:r>
      <w:r w:rsidRPr="00691A1A">
        <w:rPr>
          <w:noProof/>
        </w:rPr>
        <w:tab/>
        <w:t xml:space="preserve">E. J. Miller and P. A. Salvini, "The integrated land use, transportation, environment (ILUTE) microsimulation modelling system: Description and current status," </w:t>
      </w:r>
      <w:r w:rsidRPr="00691A1A">
        <w:rPr>
          <w:i/>
          <w:noProof/>
        </w:rPr>
        <w:t xml:space="preserve">Travel behaviour research: The leading edge, </w:t>
      </w:r>
      <w:r w:rsidRPr="00691A1A">
        <w:rPr>
          <w:noProof/>
        </w:rPr>
        <w:t>pp. 711-724, 2001.</w:t>
      </w:r>
    </w:p>
    <w:p w14:paraId="0A437B4D" w14:textId="77777777" w:rsidR="00691A1A" w:rsidRPr="00691A1A" w:rsidRDefault="00691A1A" w:rsidP="00691A1A">
      <w:pPr>
        <w:pStyle w:val="EndNoteBibliography"/>
        <w:framePr w:wrap="around"/>
        <w:spacing w:after="0"/>
        <w:ind w:left="720" w:hanging="720"/>
        <w:rPr>
          <w:noProof/>
        </w:rPr>
      </w:pPr>
      <w:r w:rsidRPr="00691A1A">
        <w:rPr>
          <w:noProof/>
        </w:rPr>
        <w:t>[4]</w:t>
      </w:r>
      <w:r w:rsidRPr="00691A1A">
        <w:rPr>
          <w:noProof/>
        </w:rPr>
        <w:tab/>
        <w:t>N. F. Noy and D. L. McGuinness, "Ontology development 101: A guide to creating your first ontology," ed: Stanford knowledge systems laboratory technical report KSL-01-05 and …, 2001.</w:t>
      </w:r>
    </w:p>
    <w:p w14:paraId="31B949F8" w14:textId="77777777" w:rsidR="00691A1A" w:rsidRPr="00691A1A" w:rsidRDefault="00691A1A" w:rsidP="00691A1A">
      <w:pPr>
        <w:pStyle w:val="EndNoteBibliography"/>
        <w:framePr w:wrap="around"/>
        <w:spacing w:after="0"/>
        <w:ind w:left="720" w:hanging="720"/>
        <w:rPr>
          <w:noProof/>
        </w:rPr>
      </w:pPr>
      <w:r w:rsidRPr="00691A1A">
        <w:rPr>
          <w:noProof/>
        </w:rPr>
        <w:t>[5]</w:t>
      </w:r>
      <w:r w:rsidRPr="00691A1A">
        <w:rPr>
          <w:noProof/>
        </w:rPr>
        <w:tab/>
        <w:t xml:space="preserve">M. Uschold and M. Gruninger, "Ontologies: Principles, methods and applications," </w:t>
      </w:r>
      <w:r w:rsidRPr="00691A1A">
        <w:rPr>
          <w:i/>
          <w:noProof/>
        </w:rPr>
        <w:t xml:space="preserve">The knowledge engineering review, </w:t>
      </w:r>
      <w:r w:rsidRPr="00691A1A">
        <w:rPr>
          <w:noProof/>
        </w:rPr>
        <w:t>vol. 11, no. 2, pp. 93-136, 1996.</w:t>
      </w:r>
    </w:p>
    <w:p w14:paraId="3E01401C" w14:textId="77777777" w:rsidR="00691A1A" w:rsidRPr="00691A1A" w:rsidRDefault="00691A1A" w:rsidP="00691A1A">
      <w:pPr>
        <w:pStyle w:val="EndNoteBibliography"/>
        <w:framePr w:wrap="around"/>
        <w:spacing w:after="0"/>
        <w:ind w:left="720" w:hanging="720"/>
        <w:rPr>
          <w:noProof/>
        </w:rPr>
      </w:pPr>
      <w:r w:rsidRPr="00691A1A">
        <w:rPr>
          <w:noProof/>
        </w:rPr>
        <w:t>[6]</w:t>
      </w:r>
      <w:r w:rsidRPr="00691A1A">
        <w:rPr>
          <w:noProof/>
        </w:rPr>
        <w:tab/>
        <w:t xml:space="preserve"> E. J. Miller, J. Vaughan, D. King, and M. Austin, "Implementation of a “next generation” activity-based travel demand model: the Toronto case," in </w:t>
      </w:r>
      <w:r w:rsidRPr="00691A1A">
        <w:rPr>
          <w:i/>
          <w:noProof/>
        </w:rPr>
        <w:t>Presentation at the Travel Demand Modelling and Traffic Simulation Session of the 2015 Conference of the Transportation Association of Canada</w:t>
      </w:r>
      <w:r w:rsidRPr="00691A1A">
        <w:rPr>
          <w:noProof/>
        </w:rPr>
        <w:t xml:space="preserve">, 2015. </w:t>
      </w:r>
    </w:p>
    <w:p w14:paraId="2D5D5C26" w14:textId="77777777" w:rsidR="00691A1A" w:rsidRPr="00691A1A" w:rsidRDefault="00691A1A" w:rsidP="00691A1A">
      <w:pPr>
        <w:pStyle w:val="EndNoteBibliography"/>
        <w:framePr w:wrap="around"/>
        <w:spacing w:after="0"/>
        <w:ind w:left="720" w:hanging="720"/>
        <w:rPr>
          <w:noProof/>
        </w:rPr>
      </w:pPr>
      <w:r w:rsidRPr="00691A1A">
        <w:rPr>
          <w:noProof/>
        </w:rPr>
        <w:t>[7]</w:t>
      </w:r>
      <w:r w:rsidRPr="00691A1A">
        <w:rPr>
          <w:noProof/>
        </w:rPr>
        <w:tab/>
        <w:t xml:space="preserve">M. Elshenawy, B. Abdulhai, and M. El-Darieby, "Towards a service-oriented cyber–physical systems of systems for smart city mobility applications," </w:t>
      </w:r>
      <w:r w:rsidRPr="00691A1A">
        <w:rPr>
          <w:i/>
          <w:noProof/>
        </w:rPr>
        <w:t xml:space="preserve">Future Generation Computer Systems, </w:t>
      </w:r>
      <w:r w:rsidRPr="00691A1A">
        <w:rPr>
          <w:noProof/>
        </w:rPr>
        <w:t>vol. 79, pp. 575-587, 2018.</w:t>
      </w:r>
    </w:p>
    <w:p w14:paraId="5C950B21" w14:textId="77777777" w:rsidR="00691A1A" w:rsidRPr="00691A1A" w:rsidRDefault="00691A1A" w:rsidP="00691A1A">
      <w:pPr>
        <w:pStyle w:val="EndNoteBibliography"/>
        <w:framePr w:wrap="around"/>
        <w:spacing w:after="0"/>
        <w:ind w:left="720" w:hanging="720"/>
        <w:rPr>
          <w:noProof/>
        </w:rPr>
      </w:pPr>
      <w:r w:rsidRPr="00691A1A">
        <w:rPr>
          <w:noProof/>
        </w:rPr>
        <w:t>[8]</w:t>
      </w:r>
      <w:r w:rsidRPr="00691A1A">
        <w:rPr>
          <w:noProof/>
        </w:rPr>
        <w:tab/>
        <w:t xml:space="preserve">R. C. Jackson, J. P. Balhoff, E. Douglass, N. L. Harris, C. J. Mungall, and J. A. Overton, "ROBOT: A Tool for Automating Ontology Workflows," </w:t>
      </w:r>
      <w:r w:rsidRPr="00691A1A">
        <w:rPr>
          <w:i/>
          <w:noProof/>
        </w:rPr>
        <w:t xml:space="preserve">BMC bioinformatics, </w:t>
      </w:r>
      <w:r w:rsidRPr="00691A1A">
        <w:rPr>
          <w:noProof/>
        </w:rPr>
        <w:t>vol. 20, no. 1, p. 407, 2019.</w:t>
      </w:r>
    </w:p>
    <w:p w14:paraId="4B97E2C1" w14:textId="77777777" w:rsidR="00691A1A" w:rsidRPr="00691A1A" w:rsidRDefault="00691A1A" w:rsidP="00691A1A">
      <w:pPr>
        <w:pStyle w:val="EndNoteBibliography"/>
        <w:framePr w:wrap="around"/>
        <w:spacing w:after="0"/>
        <w:ind w:left="720" w:hanging="720"/>
        <w:rPr>
          <w:noProof/>
        </w:rPr>
      </w:pPr>
      <w:r w:rsidRPr="00691A1A">
        <w:rPr>
          <w:noProof/>
        </w:rPr>
        <w:t>[9]</w:t>
      </w:r>
      <w:r w:rsidRPr="00691A1A">
        <w:rPr>
          <w:noProof/>
        </w:rPr>
        <w:tab/>
        <w:t xml:space="preserve">R. Battle and D. Kolas, "Linking geospatial data with GeoSPARQL," </w:t>
      </w:r>
      <w:r w:rsidRPr="00691A1A">
        <w:rPr>
          <w:i/>
          <w:noProof/>
        </w:rPr>
        <w:t xml:space="preserve">Semant Web J Interoperability, Usability, Appl. Accessed, </w:t>
      </w:r>
      <w:r w:rsidRPr="00691A1A">
        <w:rPr>
          <w:noProof/>
        </w:rPr>
        <w:t>vol. 24, 2011.</w:t>
      </w:r>
    </w:p>
    <w:p w14:paraId="45ADF136" w14:textId="0ED16F02" w:rsidR="00691A1A" w:rsidRPr="00691A1A" w:rsidRDefault="00691A1A" w:rsidP="00691A1A">
      <w:pPr>
        <w:pStyle w:val="EndNoteBibliography"/>
        <w:framePr w:wrap="around"/>
        <w:spacing w:after="0"/>
        <w:ind w:left="720" w:hanging="720"/>
        <w:rPr>
          <w:noProof/>
        </w:rPr>
      </w:pPr>
      <w:r w:rsidRPr="00691A1A">
        <w:rPr>
          <w:noProof/>
        </w:rPr>
        <w:t>[10]</w:t>
      </w:r>
      <w:r w:rsidRPr="00691A1A">
        <w:rPr>
          <w:noProof/>
        </w:rPr>
        <w:tab/>
      </w:r>
      <w:r w:rsidRPr="00691A1A">
        <w:rPr>
          <w:i/>
          <w:noProof/>
        </w:rPr>
        <w:t>Time Ontology in OWL</w:t>
      </w:r>
      <w:r w:rsidRPr="00691A1A">
        <w:rPr>
          <w:noProof/>
        </w:rPr>
        <w:t xml:space="preserve">, O. W3C, 2017. [Online]. Available: </w:t>
      </w:r>
      <w:hyperlink r:id="rId50" w:history="1">
        <w:r w:rsidRPr="00691A1A">
          <w:rPr>
            <w:rStyle w:val="Hyperlink"/>
            <w:noProof/>
          </w:rPr>
          <w:t>https://www.w3.org/TR/owl-time/</w:t>
        </w:r>
      </w:hyperlink>
    </w:p>
    <w:p w14:paraId="7C4168B5" w14:textId="77777777" w:rsidR="00691A1A" w:rsidRPr="00691A1A" w:rsidRDefault="00691A1A" w:rsidP="00691A1A">
      <w:pPr>
        <w:pStyle w:val="EndNoteBibliography"/>
        <w:framePr w:wrap="around"/>
        <w:spacing w:after="0"/>
        <w:ind w:left="720" w:hanging="720"/>
        <w:rPr>
          <w:noProof/>
        </w:rPr>
      </w:pPr>
      <w:r w:rsidRPr="00691A1A">
        <w:rPr>
          <w:noProof/>
        </w:rPr>
        <w:t>[11]</w:t>
      </w:r>
      <w:r w:rsidRPr="00691A1A">
        <w:rPr>
          <w:noProof/>
        </w:rPr>
        <w:tab/>
        <w:t xml:space="preserve">J. R. Hobbs and F. Pan, "Time ontology in OWL," </w:t>
      </w:r>
      <w:r w:rsidRPr="00691A1A">
        <w:rPr>
          <w:i/>
          <w:noProof/>
        </w:rPr>
        <w:t xml:space="preserve">W3C working draft, </w:t>
      </w:r>
      <w:r w:rsidRPr="00691A1A">
        <w:rPr>
          <w:noProof/>
        </w:rPr>
        <w:t>vol. 27, p. 133, 2006.</w:t>
      </w:r>
    </w:p>
    <w:p w14:paraId="6242F8CF" w14:textId="77777777" w:rsidR="00691A1A" w:rsidRPr="00691A1A" w:rsidRDefault="00691A1A" w:rsidP="00691A1A">
      <w:pPr>
        <w:pStyle w:val="EndNoteBibliography"/>
        <w:framePr w:wrap="around"/>
        <w:spacing w:after="0"/>
        <w:ind w:left="720" w:hanging="720"/>
        <w:rPr>
          <w:noProof/>
        </w:rPr>
      </w:pPr>
      <w:r w:rsidRPr="00691A1A">
        <w:rPr>
          <w:noProof/>
        </w:rPr>
        <w:t>[12]</w:t>
      </w:r>
      <w:r w:rsidRPr="00691A1A">
        <w:rPr>
          <w:noProof/>
        </w:rPr>
        <w:tab/>
        <w:t xml:space="preserve"> C. Welty, R. Fikes, and S. Makarios, "A reusable ontology for fluents in OWL," in </w:t>
      </w:r>
      <w:r w:rsidRPr="00691A1A">
        <w:rPr>
          <w:i/>
          <w:noProof/>
        </w:rPr>
        <w:t>FOIS</w:t>
      </w:r>
      <w:r w:rsidRPr="00691A1A">
        <w:rPr>
          <w:noProof/>
        </w:rPr>
        <w:t xml:space="preserve">, 2006, vol. 150, pp. 226-236. </w:t>
      </w:r>
    </w:p>
    <w:p w14:paraId="0F4A3AA7" w14:textId="77777777" w:rsidR="00691A1A" w:rsidRPr="00691A1A" w:rsidRDefault="00691A1A" w:rsidP="00691A1A">
      <w:pPr>
        <w:pStyle w:val="EndNoteBibliography"/>
        <w:framePr w:wrap="around"/>
        <w:spacing w:after="0"/>
        <w:ind w:left="720" w:hanging="720"/>
        <w:rPr>
          <w:noProof/>
        </w:rPr>
      </w:pPr>
      <w:r w:rsidRPr="00691A1A">
        <w:rPr>
          <w:noProof/>
        </w:rPr>
        <w:t>[13]</w:t>
      </w:r>
      <w:r w:rsidRPr="00691A1A">
        <w:rPr>
          <w:noProof/>
        </w:rPr>
        <w:tab/>
        <w:t xml:space="preserve"> H.-U. Krieger, "Where temporal description logics fail: Representing temporally-changing relationships," in </w:t>
      </w:r>
      <w:r w:rsidRPr="00691A1A">
        <w:rPr>
          <w:i/>
          <w:noProof/>
        </w:rPr>
        <w:t>Annual Conference on Artificial Intelligence</w:t>
      </w:r>
      <w:r w:rsidRPr="00691A1A">
        <w:rPr>
          <w:noProof/>
        </w:rPr>
        <w:t xml:space="preserve">, 2008: Springer, pp. 249-257. </w:t>
      </w:r>
    </w:p>
    <w:p w14:paraId="2867D77E" w14:textId="77777777" w:rsidR="00691A1A" w:rsidRPr="00691A1A" w:rsidRDefault="00691A1A" w:rsidP="00691A1A">
      <w:pPr>
        <w:pStyle w:val="EndNoteBibliography"/>
        <w:framePr w:wrap="around"/>
        <w:spacing w:after="0"/>
        <w:ind w:left="720" w:hanging="720"/>
        <w:rPr>
          <w:noProof/>
        </w:rPr>
      </w:pPr>
      <w:r w:rsidRPr="00691A1A">
        <w:rPr>
          <w:noProof/>
        </w:rPr>
        <w:t>[14]</w:t>
      </w:r>
      <w:r w:rsidRPr="00691A1A">
        <w:rPr>
          <w:noProof/>
        </w:rPr>
        <w:tab/>
        <w:t>M. Katsumi and M. Fox, "A Logical Design Pattern for Representing Change Over Time in OWL."</w:t>
      </w:r>
    </w:p>
    <w:p w14:paraId="18D097D9" w14:textId="77777777" w:rsidR="00691A1A" w:rsidRPr="00691A1A" w:rsidRDefault="00691A1A" w:rsidP="00691A1A">
      <w:pPr>
        <w:pStyle w:val="EndNoteBibliography"/>
        <w:framePr w:wrap="around"/>
        <w:spacing w:after="0"/>
        <w:ind w:left="720" w:hanging="720"/>
        <w:rPr>
          <w:noProof/>
        </w:rPr>
      </w:pPr>
      <w:r w:rsidRPr="00691A1A">
        <w:rPr>
          <w:noProof/>
        </w:rPr>
        <w:t>[15]</w:t>
      </w:r>
      <w:r w:rsidRPr="00691A1A">
        <w:rPr>
          <w:noProof/>
        </w:rPr>
        <w:tab/>
        <w:t>L. Obrst</w:t>
      </w:r>
      <w:r w:rsidRPr="00691A1A">
        <w:rPr>
          <w:i/>
          <w:noProof/>
        </w:rPr>
        <w:t xml:space="preserve"> et al.</w:t>
      </w:r>
      <w:r w:rsidRPr="00691A1A">
        <w:rPr>
          <w:noProof/>
        </w:rPr>
        <w:t xml:space="preserve">, "The 2006 Upper Ontology Summit Joint Communiqué," </w:t>
      </w:r>
      <w:r w:rsidRPr="00691A1A">
        <w:rPr>
          <w:i/>
          <w:noProof/>
        </w:rPr>
        <w:t xml:space="preserve">Applied Ontology, </w:t>
      </w:r>
      <w:r w:rsidRPr="00691A1A">
        <w:rPr>
          <w:noProof/>
        </w:rPr>
        <w:t>vol. 1, no. 2, pp. 203-211, 2006.</w:t>
      </w:r>
    </w:p>
    <w:p w14:paraId="550C0FE3" w14:textId="77777777" w:rsidR="00691A1A" w:rsidRPr="00691A1A" w:rsidRDefault="00691A1A" w:rsidP="00691A1A">
      <w:pPr>
        <w:pStyle w:val="EndNoteBibliography"/>
        <w:framePr w:wrap="around"/>
        <w:spacing w:after="0"/>
        <w:ind w:left="720" w:hanging="720"/>
        <w:rPr>
          <w:noProof/>
        </w:rPr>
      </w:pPr>
      <w:r w:rsidRPr="00691A1A">
        <w:rPr>
          <w:noProof/>
        </w:rPr>
        <w:t>[16]</w:t>
      </w:r>
      <w:r w:rsidRPr="00691A1A">
        <w:rPr>
          <w:noProof/>
        </w:rPr>
        <w:tab/>
        <w:t xml:space="preserve"> A. Gangemi, N. Guarino, C. Masolo, A. Oltramari, and L. Schneider, "Sweetening ontologies with DOLCE," in </w:t>
      </w:r>
      <w:r w:rsidRPr="00691A1A">
        <w:rPr>
          <w:i/>
          <w:noProof/>
        </w:rPr>
        <w:t>International Conference on Knowledge Engineering and Knowledge Management</w:t>
      </w:r>
      <w:r w:rsidRPr="00691A1A">
        <w:rPr>
          <w:noProof/>
        </w:rPr>
        <w:t xml:space="preserve">, 2002: Springer, pp. 166-181. </w:t>
      </w:r>
    </w:p>
    <w:p w14:paraId="4AC37DB8" w14:textId="77777777" w:rsidR="00691A1A" w:rsidRPr="00691A1A" w:rsidRDefault="00691A1A" w:rsidP="00691A1A">
      <w:pPr>
        <w:pStyle w:val="EndNoteBibliography"/>
        <w:framePr w:wrap="around"/>
        <w:spacing w:after="0"/>
        <w:ind w:left="720" w:hanging="720"/>
        <w:rPr>
          <w:noProof/>
        </w:rPr>
      </w:pPr>
      <w:r w:rsidRPr="00691A1A">
        <w:rPr>
          <w:noProof/>
        </w:rPr>
        <w:t>[17]</w:t>
      </w:r>
      <w:r w:rsidRPr="00691A1A">
        <w:rPr>
          <w:noProof/>
        </w:rPr>
        <w:tab/>
        <w:t xml:space="preserve">R. Arp, B. Smith, and A. D. Spear, </w:t>
      </w:r>
      <w:r w:rsidRPr="00691A1A">
        <w:rPr>
          <w:i/>
          <w:noProof/>
        </w:rPr>
        <w:t>Building ontologies with basic formal ontology</w:t>
      </w:r>
      <w:r w:rsidRPr="00691A1A">
        <w:rPr>
          <w:noProof/>
        </w:rPr>
        <w:t>. Mit Press, 2015.</w:t>
      </w:r>
    </w:p>
    <w:p w14:paraId="416B1A58" w14:textId="77777777" w:rsidR="00691A1A" w:rsidRPr="00691A1A" w:rsidRDefault="00691A1A" w:rsidP="00691A1A">
      <w:pPr>
        <w:pStyle w:val="EndNoteBibliography"/>
        <w:framePr w:wrap="around"/>
        <w:spacing w:after="0"/>
        <w:ind w:left="720" w:hanging="720"/>
        <w:rPr>
          <w:noProof/>
        </w:rPr>
      </w:pPr>
      <w:r w:rsidRPr="00691A1A">
        <w:rPr>
          <w:noProof/>
        </w:rPr>
        <w:t>[18]</w:t>
      </w:r>
      <w:r w:rsidRPr="00691A1A">
        <w:rPr>
          <w:noProof/>
        </w:rPr>
        <w:tab/>
        <w:t xml:space="preserve"> M. Katsumi and M. Fox, "Defining Activity Specifications in OWL," in </w:t>
      </w:r>
      <w:r w:rsidRPr="00691A1A">
        <w:rPr>
          <w:i/>
          <w:noProof/>
        </w:rPr>
        <w:t>WOP@ ISWC</w:t>
      </w:r>
      <w:r w:rsidRPr="00691A1A">
        <w:rPr>
          <w:noProof/>
        </w:rPr>
        <w:t xml:space="preserve">, 2017. </w:t>
      </w:r>
    </w:p>
    <w:p w14:paraId="4FBA7859" w14:textId="77777777" w:rsidR="00691A1A" w:rsidRPr="00691A1A" w:rsidRDefault="00691A1A" w:rsidP="00691A1A">
      <w:pPr>
        <w:pStyle w:val="EndNoteBibliography"/>
        <w:framePr w:wrap="around"/>
        <w:spacing w:after="0"/>
        <w:ind w:left="720" w:hanging="720"/>
        <w:rPr>
          <w:noProof/>
        </w:rPr>
      </w:pPr>
      <w:r w:rsidRPr="00691A1A">
        <w:rPr>
          <w:noProof/>
        </w:rPr>
        <w:t>[19]</w:t>
      </w:r>
      <w:r w:rsidRPr="00691A1A">
        <w:rPr>
          <w:noProof/>
        </w:rPr>
        <w:tab/>
        <w:t>R. Kowalski and M. Sergot, "A logic-based calculus of events. NewGeneration Computing 4," ed, 1986.</w:t>
      </w:r>
    </w:p>
    <w:p w14:paraId="23C54580" w14:textId="77777777" w:rsidR="00691A1A" w:rsidRPr="00691A1A" w:rsidRDefault="00691A1A" w:rsidP="00691A1A">
      <w:pPr>
        <w:pStyle w:val="EndNoteBibliography"/>
        <w:framePr w:wrap="around"/>
        <w:spacing w:after="0"/>
        <w:ind w:left="720" w:hanging="720"/>
        <w:rPr>
          <w:noProof/>
        </w:rPr>
      </w:pPr>
      <w:r w:rsidRPr="00691A1A">
        <w:rPr>
          <w:noProof/>
        </w:rPr>
        <w:t>[20]</w:t>
      </w:r>
      <w:r w:rsidRPr="00691A1A">
        <w:rPr>
          <w:noProof/>
        </w:rPr>
        <w:tab/>
        <w:t xml:space="preserve">M. S. Fox, "Constraint-Directed Search: A Case Study of Job-Shop Scheduling," CARNEGIE-MELLON UNIV PITTSBURGH PA ROBOTICS INST, 1983. </w:t>
      </w:r>
    </w:p>
    <w:p w14:paraId="4467834E" w14:textId="77777777" w:rsidR="00691A1A" w:rsidRPr="00691A1A" w:rsidRDefault="00691A1A" w:rsidP="00691A1A">
      <w:pPr>
        <w:pStyle w:val="EndNoteBibliography"/>
        <w:framePr w:wrap="around"/>
        <w:spacing w:after="0"/>
        <w:ind w:left="720" w:hanging="720"/>
        <w:rPr>
          <w:noProof/>
        </w:rPr>
      </w:pPr>
      <w:r w:rsidRPr="00691A1A">
        <w:rPr>
          <w:noProof/>
        </w:rPr>
        <w:t>[21]</w:t>
      </w:r>
      <w:r w:rsidRPr="00691A1A">
        <w:rPr>
          <w:noProof/>
        </w:rPr>
        <w:tab/>
        <w:t xml:space="preserve">A. Sathi, M. S. Fox, and M. Greenberg, "Representation of activity knowledge for project management," </w:t>
      </w:r>
      <w:r w:rsidRPr="00691A1A">
        <w:rPr>
          <w:i/>
          <w:noProof/>
        </w:rPr>
        <w:t xml:space="preserve">IEEE Transactions on pattern analysis and machine intelligence, </w:t>
      </w:r>
      <w:r w:rsidRPr="00691A1A">
        <w:rPr>
          <w:noProof/>
        </w:rPr>
        <w:t>no. 5, pp. 531-552, 1985.</w:t>
      </w:r>
    </w:p>
    <w:p w14:paraId="7656C2EE" w14:textId="77777777" w:rsidR="00691A1A" w:rsidRPr="00691A1A" w:rsidRDefault="00691A1A" w:rsidP="00691A1A">
      <w:pPr>
        <w:pStyle w:val="EndNoteBibliography"/>
        <w:framePr w:wrap="around"/>
        <w:spacing w:after="0"/>
        <w:ind w:left="720" w:hanging="720"/>
        <w:rPr>
          <w:noProof/>
        </w:rPr>
      </w:pPr>
      <w:r w:rsidRPr="00691A1A">
        <w:rPr>
          <w:noProof/>
        </w:rPr>
        <w:t>[22]</w:t>
      </w:r>
      <w:r w:rsidRPr="00691A1A">
        <w:rPr>
          <w:noProof/>
        </w:rPr>
        <w:tab/>
        <w:t xml:space="preserve">M. S. Fox and M. Gruninger, "Enterprise modeling," </w:t>
      </w:r>
      <w:r w:rsidRPr="00691A1A">
        <w:rPr>
          <w:i/>
          <w:noProof/>
        </w:rPr>
        <w:t xml:space="preserve">AI magazine, </w:t>
      </w:r>
      <w:r w:rsidRPr="00691A1A">
        <w:rPr>
          <w:noProof/>
        </w:rPr>
        <w:t>vol. 19, no. 3, pp. 109-109, 1998.</w:t>
      </w:r>
    </w:p>
    <w:p w14:paraId="1A21FE2A" w14:textId="77777777" w:rsidR="00691A1A" w:rsidRPr="00691A1A" w:rsidRDefault="00691A1A" w:rsidP="00691A1A">
      <w:pPr>
        <w:pStyle w:val="EndNoteBibliography"/>
        <w:framePr w:wrap="around"/>
        <w:spacing w:after="0"/>
        <w:ind w:left="720" w:hanging="720"/>
        <w:rPr>
          <w:noProof/>
        </w:rPr>
      </w:pPr>
      <w:r w:rsidRPr="00691A1A">
        <w:rPr>
          <w:noProof/>
        </w:rPr>
        <w:t>[23]</w:t>
      </w:r>
      <w:r w:rsidRPr="00691A1A">
        <w:rPr>
          <w:noProof/>
        </w:rPr>
        <w:tab/>
        <w:t xml:space="preserve">M. Grüninger, "Using the PSL ontology," in </w:t>
      </w:r>
      <w:r w:rsidRPr="00691A1A">
        <w:rPr>
          <w:i/>
          <w:noProof/>
        </w:rPr>
        <w:t>Handbook on Ontologies</w:t>
      </w:r>
      <w:r w:rsidRPr="00691A1A">
        <w:rPr>
          <w:noProof/>
        </w:rPr>
        <w:t>: Springer, 2009, pp. 423-443.</w:t>
      </w:r>
    </w:p>
    <w:p w14:paraId="66AE1BC7" w14:textId="77777777" w:rsidR="00691A1A" w:rsidRPr="00691A1A" w:rsidRDefault="00691A1A" w:rsidP="00691A1A">
      <w:pPr>
        <w:pStyle w:val="EndNoteBibliography"/>
        <w:framePr w:wrap="around"/>
        <w:spacing w:after="0"/>
        <w:ind w:left="720" w:hanging="720"/>
        <w:rPr>
          <w:noProof/>
        </w:rPr>
      </w:pPr>
      <w:r w:rsidRPr="00691A1A">
        <w:rPr>
          <w:noProof/>
        </w:rPr>
        <w:t>[24]</w:t>
      </w:r>
      <w:r w:rsidRPr="00691A1A">
        <w:rPr>
          <w:noProof/>
        </w:rPr>
        <w:tab/>
        <w:t xml:space="preserve">M. S. Fox, "A foundation ontology for global city indicators," </w:t>
      </w:r>
      <w:r w:rsidRPr="00691A1A">
        <w:rPr>
          <w:i/>
          <w:noProof/>
        </w:rPr>
        <w:t xml:space="preserve">University of Toronto, Toronto, Global Cities Institute, </w:t>
      </w:r>
      <w:r w:rsidRPr="00691A1A">
        <w:rPr>
          <w:noProof/>
        </w:rPr>
        <w:t>2013.</w:t>
      </w:r>
    </w:p>
    <w:p w14:paraId="5A148FCA" w14:textId="77777777" w:rsidR="00691A1A" w:rsidRPr="00691A1A" w:rsidRDefault="00691A1A" w:rsidP="00691A1A">
      <w:pPr>
        <w:pStyle w:val="EndNoteBibliography"/>
        <w:framePr w:wrap="around"/>
        <w:spacing w:after="0"/>
        <w:ind w:left="720" w:hanging="720"/>
        <w:rPr>
          <w:noProof/>
        </w:rPr>
      </w:pPr>
      <w:r w:rsidRPr="00691A1A">
        <w:rPr>
          <w:noProof/>
        </w:rPr>
        <w:t>[25]</w:t>
      </w:r>
      <w:r w:rsidRPr="00691A1A">
        <w:rPr>
          <w:noProof/>
        </w:rPr>
        <w:tab/>
        <w:t xml:space="preserve"> F. G. Fadel, M. S. Fox, and M. Gruninger, "A generic enterprise resource ontology," in </w:t>
      </w:r>
      <w:r w:rsidRPr="00691A1A">
        <w:rPr>
          <w:i/>
          <w:noProof/>
        </w:rPr>
        <w:t>Proceedings of 3rd IEEE Workshop on Enabling Technologies: Infrastructure for Collaborative Enterprises</w:t>
      </w:r>
      <w:r w:rsidRPr="00691A1A">
        <w:rPr>
          <w:noProof/>
        </w:rPr>
        <w:t xml:space="preserve">, 1994: IEEE, pp. 117-128. </w:t>
      </w:r>
    </w:p>
    <w:p w14:paraId="2F73DB9C" w14:textId="77777777" w:rsidR="00691A1A" w:rsidRPr="00691A1A" w:rsidRDefault="00691A1A" w:rsidP="00691A1A">
      <w:pPr>
        <w:pStyle w:val="EndNoteBibliography"/>
        <w:framePr w:wrap="around"/>
        <w:spacing w:after="0"/>
        <w:ind w:left="720" w:hanging="720"/>
        <w:rPr>
          <w:noProof/>
        </w:rPr>
      </w:pPr>
      <w:r w:rsidRPr="00691A1A">
        <w:rPr>
          <w:noProof/>
        </w:rPr>
        <w:t>[26]</w:t>
      </w:r>
      <w:r w:rsidRPr="00691A1A">
        <w:rPr>
          <w:noProof/>
        </w:rPr>
        <w:tab/>
        <w:t xml:space="preserve"> T. Bittner and M. Donnelly, "Computational ontologies of parthood, componenthood, and containment," in </w:t>
      </w:r>
      <w:r w:rsidRPr="00691A1A">
        <w:rPr>
          <w:i/>
          <w:noProof/>
        </w:rPr>
        <w:t>International Joint Conference on Artificial Intelligence</w:t>
      </w:r>
      <w:r w:rsidRPr="00691A1A">
        <w:rPr>
          <w:noProof/>
        </w:rPr>
        <w:t xml:space="preserve">, 2005, vol. 19: Citeseer, p. 382. </w:t>
      </w:r>
    </w:p>
    <w:p w14:paraId="030F076A" w14:textId="3C76B3EC" w:rsidR="00691A1A" w:rsidRPr="00691A1A" w:rsidRDefault="00691A1A" w:rsidP="00691A1A">
      <w:pPr>
        <w:pStyle w:val="EndNoteBibliography"/>
        <w:framePr w:wrap="around"/>
        <w:spacing w:after="0"/>
        <w:ind w:left="720" w:hanging="720"/>
        <w:rPr>
          <w:noProof/>
        </w:rPr>
      </w:pPr>
      <w:r w:rsidRPr="00691A1A">
        <w:rPr>
          <w:noProof/>
        </w:rPr>
        <w:t>[27]</w:t>
      </w:r>
      <w:r w:rsidRPr="00691A1A">
        <w:rPr>
          <w:noProof/>
        </w:rPr>
        <w:tab/>
        <w:t>A. Rector and C. Welty, "Simple Part–Whole Relations in OWL–W3C Editor’s Draft 11 Aug 2005," ed: W3C (</w:t>
      </w:r>
      <w:hyperlink r:id="rId51" w:history="1">
        <w:r w:rsidRPr="00691A1A">
          <w:rPr>
            <w:rStyle w:val="Hyperlink"/>
            <w:noProof/>
          </w:rPr>
          <w:t>http://www</w:t>
        </w:r>
      </w:hyperlink>
      <w:r w:rsidRPr="00691A1A">
        <w:rPr>
          <w:noProof/>
        </w:rPr>
        <w:t>. w3. org/2001/sw/BestPractices/OEP/SimplePartW-hole/), 2005.</w:t>
      </w:r>
    </w:p>
    <w:p w14:paraId="6A51193A" w14:textId="77777777" w:rsidR="00691A1A" w:rsidRPr="00691A1A" w:rsidRDefault="00691A1A" w:rsidP="00691A1A">
      <w:pPr>
        <w:pStyle w:val="EndNoteBibliography"/>
        <w:framePr w:wrap="around"/>
        <w:spacing w:after="0"/>
        <w:ind w:left="720" w:hanging="720"/>
        <w:rPr>
          <w:noProof/>
        </w:rPr>
      </w:pPr>
      <w:r w:rsidRPr="00691A1A">
        <w:rPr>
          <w:noProof/>
        </w:rPr>
        <w:t>[28]</w:t>
      </w:r>
      <w:r w:rsidRPr="00691A1A">
        <w:rPr>
          <w:noProof/>
        </w:rPr>
        <w:tab/>
        <w:t xml:space="preserve"> Y. Ru and M. Gruninger, "Parts Unknown: Mereologies for Solid Physical Objects," in </w:t>
      </w:r>
      <w:r w:rsidRPr="00691A1A">
        <w:rPr>
          <w:i/>
          <w:noProof/>
        </w:rPr>
        <w:t>JOWO</w:t>
      </w:r>
      <w:r w:rsidRPr="00691A1A">
        <w:rPr>
          <w:noProof/>
        </w:rPr>
        <w:t xml:space="preserve">, 2017. </w:t>
      </w:r>
    </w:p>
    <w:p w14:paraId="3187886E" w14:textId="77777777" w:rsidR="00691A1A" w:rsidRPr="00691A1A" w:rsidRDefault="00691A1A" w:rsidP="00691A1A">
      <w:pPr>
        <w:pStyle w:val="EndNoteBibliography"/>
        <w:framePr w:wrap="around"/>
        <w:spacing w:after="0"/>
        <w:ind w:left="720" w:hanging="720"/>
        <w:rPr>
          <w:noProof/>
        </w:rPr>
      </w:pPr>
      <w:r w:rsidRPr="00691A1A">
        <w:rPr>
          <w:noProof/>
        </w:rPr>
        <w:t>[29]</w:t>
      </w:r>
      <w:r w:rsidRPr="00691A1A">
        <w:rPr>
          <w:noProof/>
        </w:rPr>
        <w:tab/>
        <w:t xml:space="preserve">H. Rijgersberg, M. Van Assem, and J. Top, "Ontology of units of measure and related concepts," </w:t>
      </w:r>
      <w:r w:rsidRPr="00691A1A">
        <w:rPr>
          <w:i/>
          <w:noProof/>
        </w:rPr>
        <w:t xml:space="preserve">Semantic Web, </w:t>
      </w:r>
      <w:r w:rsidRPr="00691A1A">
        <w:rPr>
          <w:noProof/>
        </w:rPr>
        <w:t>vol. 4, no. 1, pp. 3-13, 2013.</w:t>
      </w:r>
    </w:p>
    <w:p w14:paraId="04A8F1BE" w14:textId="77777777" w:rsidR="00691A1A" w:rsidRPr="00691A1A" w:rsidRDefault="00691A1A" w:rsidP="00691A1A">
      <w:pPr>
        <w:pStyle w:val="EndNoteBibliography"/>
        <w:framePr w:wrap="around"/>
        <w:spacing w:after="0"/>
        <w:ind w:left="720" w:hanging="720"/>
        <w:rPr>
          <w:noProof/>
        </w:rPr>
      </w:pPr>
      <w:r w:rsidRPr="00691A1A">
        <w:rPr>
          <w:noProof/>
        </w:rPr>
        <w:t>[30]</w:t>
      </w:r>
      <w:r w:rsidRPr="00691A1A">
        <w:rPr>
          <w:noProof/>
        </w:rPr>
        <w:tab/>
        <w:t xml:space="preserve"> M. S. Fox, M. Barbuceanu, and M. Gruninger, "An organisation ontology for enterprise modelling: preliminary concepts for linking structure and behaviour," in </w:t>
      </w:r>
      <w:r w:rsidRPr="00691A1A">
        <w:rPr>
          <w:i/>
          <w:noProof/>
        </w:rPr>
        <w:t>Proceedings 4th IEEE Workshop on Enabling Technologies: Infrastructure for Collaborative Enterprises (WET ICE'95)</w:t>
      </w:r>
      <w:r w:rsidRPr="00691A1A">
        <w:rPr>
          <w:noProof/>
        </w:rPr>
        <w:t xml:space="preserve">, 1995: IEEE, pp. 71-81. </w:t>
      </w:r>
    </w:p>
    <w:p w14:paraId="47F2AC61" w14:textId="77777777" w:rsidR="00691A1A" w:rsidRPr="00691A1A" w:rsidRDefault="00691A1A" w:rsidP="00691A1A">
      <w:pPr>
        <w:pStyle w:val="EndNoteBibliography"/>
        <w:framePr w:wrap="around"/>
        <w:spacing w:after="0"/>
        <w:ind w:left="720" w:hanging="720"/>
        <w:rPr>
          <w:noProof/>
        </w:rPr>
      </w:pPr>
      <w:r w:rsidRPr="00691A1A">
        <w:rPr>
          <w:noProof/>
        </w:rPr>
        <w:t>[31]</w:t>
      </w:r>
      <w:r w:rsidRPr="00691A1A">
        <w:rPr>
          <w:noProof/>
        </w:rPr>
        <w:tab/>
        <w:t>B. Lorenz, H. J. Ohlbach, and L. Yang, "Ontology of transportation networks," 2005.</w:t>
      </w:r>
    </w:p>
    <w:p w14:paraId="1FF5754B" w14:textId="0967E0CC" w:rsidR="00691A1A" w:rsidRPr="00691A1A" w:rsidRDefault="00691A1A" w:rsidP="00691A1A">
      <w:pPr>
        <w:pStyle w:val="EndNoteBibliography"/>
        <w:framePr w:wrap="around"/>
        <w:spacing w:after="0"/>
        <w:ind w:left="720" w:hanging="720"/>
        <w:rPr>
          <w:noProof/>
        </w:rPr>
      </w:pPr>
      <w:r w:rsidRPr="00691A1A">
        <w:rPr>
          <w:noProof/>
        </w:rPr>
        <w:t>[32]</w:t>
      </w:r>
      <w:r w:rsidRPr="00691A1A">
        <w:rPr>
          <w:noProof/>
        </w:rPr>
        <w:tab/>
        <w:t xml:space="preserve">S. Cox, A. Cuthbert, R. Lake, and R. Martell, "Geography markup language (GML) 2.0," </w:t>
      </w:r>
      <w:r w:rsidRPr="00691A1A">
        <w:rPr>
          <w:i/>
          <w:noProof/>
        </w:rPr>
        <w:t xml:space="preserve">URL: </w:t>
      </w:r>
      <w:hyperlink r:id="rId52" w:history="1">
        <w:r w:rsidRPr="00691A1A">
          <w:rPr>
            <w:rStyle w:val="Hyperlink"/>
            <w:i/>
            <w:noProof/>
          </w:rPr>
          <w:t>http://www</w:t>
        </w:r>
      </w:hyperlink>
      <w:r w:rsidRPr="00691A1A">
        <w:rPr>
          <w:i/>
          <w:noProof/>
        </w:rPr>
        <w:t xml:space="preserve">. opengis. net/gml/01-029/GML2. html, </w:t>
      </w:r>
      <w:r w:rsidRPr="00691A1A">
        <w:rPr>
          <w:noProof/>
        </w:rPr>
        <w:t>2001.</w:t>
      </w:r>
    </w:p>
    <w:p w14:paraId="1B41101F" w14:textId="77777777" w:rsidR="00691A1A" w:rsidRPr="00691A1A" w:rsidRDefault="00691A1A" w:rsidP="00691A1A">
      <w:pPr>
        <w:pStyle w:val="EndNoteBibliography"/>
        <w:framePr w:wrap="around"/>
        <w:spacing w:after="0"/>
        <w:ind w:left="720" w:hanging="720"/>
        <w:rPr>
          <w:noProof/>
        </w:rPr>
      </w:pPr>
      <w:r w:rsidRPr="00691A1A">
        <w:rPr>
          <w:noProof/>
        </w:rPr>
        <w:t>[33]</w:t>
      </w:r>
      <w:r w:rsidRPr="00691A1A">
        <w:rPr>
          <w:noProof/>
        </w:rPr>
        <w:tab/>
        <w:t xml:space="preserve">N. Montenegro, J. C. Gomes, P. Urbano, and J. P. Duarte, "A land use planning ontology: LBCS," </w:t>
      </w:r>
      <w:r w:rsidRPr="00691A1A">
        <w:rPr>
          <w:i/>
          <w:noProof/>
        </w:rPr>
        <w:t xml:space="preserve">Future Internet, </w:t>
      </w:r>
      <w:r w:rsidRPr="00691A1A">
        <w:rPr>
          <w:noProof/>
        </w:rPr>
        <w:t>vol. 4, no. 1, pp. 65-82, 2012.</w:t>
      </w:r>
    </w:p>
    <w:p w14:paraId="18360FE0" w14:textId="77777777" w:rsidR="00691A1A" w:rsidRPr="00691A1A" w:rsidRDefault="00691A1A" w:rsidP="00691A1A">
      <w:pPr>
        <w:pStyle w:val="EndNoteBibliography"/>
        <w:framePr w:wrap="around"/>
        <w:spacing w:after="0"/>
        <w:ind w:left="720" w:hanging="720"/>
        <w:rPr>
          <w:noProof/>
        </w:rPr>
      </w:pPr>
      <w:r w:rsidRPr="00691A1A">
        <w:rPr>
          <w:noProof/>
        </w:rPr>
        <w:t>[34]</w:t>
      </w:r>
      <w:r w:rsidRPr="00691A1A">
        <w:rPr>
          <w:noProof/>
        </w:rPr>
        <w:tab/>
        <w:t>S. Das, S. Sundara, and R. Cyganiak, "R2RML: RDB to RDF Mapping Language. W3C Recommendation (2012)," ed, 2016.</w:t>
      </w:r>
    </w:p>
    <w:p w14:paraId="77F77C94" w14:textId="77777777" w:rsidR="00691A1A" w:rsidRPr="00691A1A" w:rsidRDefault="00691A1A" w:rsidP="00691A1A">
      <w:pPr>
        <w:pStyle w:val="EndNoteBibliography"/>
        <w:framePr w:wrap="around"/>
        <w:spacing w:after="0"/>
        <w:ind w:left="720" w:hanging="720"/>
        <w:rPr>
          <w:noProof/>
        </w:rPr>
      </w:pPr>
      <w:r w:rsidRPr="00691A1A">
        <w:rPr>
          <w:noProof/>
        </w:rPr>
        <w:t>[35]</w:t>
      </w:r>
      <w:r w:rsidRPr="00691A1A">
        <w:rPr>
          <w:noProof/>
        </w:rPr>
        <w:tab/>
        <w:t xml:space="preserve">C. A. Knoblock and P. Szekely, "Exploiting Semantics for Big Data Integration," </w:t>
      </w:r>
      <w:r w:rsidRPr="00691A1A">
        <w:rPr>
          <w:i/>
          <w:noProof/>
        </w:rPr>
        <w:t xml:space="preserve">AI Magazine, </w:t>
      </w:r>
      <w:r w:rsidRPr="00691A1A">
        <w:rPr>
          <w:noProof/>
        </w:rPr>
        <w:t>vol. 36, no. 1, 2015.</w:t>
      </w:r>
    </w:p>
    <w:p w14:paraId="1AF8EA5F" w14:textId="77777777" w:rsidR="00691A1A" w:rsidRPr="00691A1A" w:rsidRDefault="00691A1A" w:rsidP="00691A1A">
      <w:pPr>
        <w:pStyle w:val="EndNoteBibliography"/>
        <w:framePr w:wrap="around"/>
        <w:spacing w:after="0"/>
        <w:ind w:left="720" w:hanging="720"/>
        <w:rPr>
          <w:noProof/>
        </w:rPr>
      </w:pPr>
      <w:r w:rsidRPr="00691A1A">
        <w:rPr>
          <w:noProof/>
        </w:rPr>
        <w:t>[36]</w:t>
      </w:r>
      <w:r w:rsidRPr="00691A1A">
        <w:rPr>
          <w:noProof/>
        </w:rPr>
        <w:tab/>
        <w:t xml:space="preserve"> H. K. Bayanouni, Megan  El-Darieby,   Mohamed  Abdulhai,   Baher  Fox, Mark S., "Semantically-enabled data integration for Transportation Systems," in </w:t>
      </w:r>
      <w:r w:rsidRPr="00691A1A">
        <w:rPr>
          <w:i/>
          <w:noProof/>
        </w:rPr>
        <w:t>To appear in: 55th Canadian Transportation Research Forum (CTRF) Annual Conference</w:t>
      </w:r>
      <w:r w:rsidRPr="00691A1A">
        <w:rPr>
          <w:noProof/>
        </w:rPr>
        <w:t xml:space="preserve">, Montreal, Canada, 2020. </w:t>
      </w:r>
    </w:p>
    <w:p w14:paraId="70E1798A" w14:textId="77777777" w:rsidR="00691A1A" w:rsidRPr="00691A1A" w:rsidRDefault="00691A1A" w:rsidP="00691A1A">
      <w:pPr>
        <w:pStyle w:val="EndNoteBibliography"/>
        <w:framePr w:wrap="around"/>
        <w:spacing w:after="0"/>
        <w:ind w:left="720" w:hanging="720"/>
        <w:rPr>
          <w:noProof/>
        </w:rPr>
      </w:pPr>
      <w:r w:rsidRPr="00691A1A">
        <w:rPr>
          <w:noProof/>
        </w:rPr>
        <w:t>[37]</w:t>
      </w:r>
      <w:r w:rsidRPr="00691A1A">
        <w:rPr>
          <w:noProof/>
        </w:rPr>
        <w:tab/>
        <w:t>G. Xiao</w:t>
      </w:r>
      <w:r w:rsidRPr="00691A1A">
        <w:rPr>
          <w:i/>
          <w:noProof/>
        </w:rPr>
        <w:t xml:space="preserve"> et al.</w:t>
      </w:r>
      <w:r w:rsidRPr="00691A1A">
        <w:rPr>
          <w:noProof/>
        </w:rPr>
        <w:t>, "Ontology-based data access: A survey," IJCAI Organization, 2018.</w:t>
      </w:r>
    </w:p>
    <w:p w14:paraId="5298823B" w14:textId="77777777" w:rsidR="00691A1A" w:rsidRPr="00691A1A" w:rsidRDefault="00691A1A" w:rsidP="00691A1A">
      <w:pPr>
        <w:pStyle w:val="EndNoteBibliography"/>
        <w:framePr w:wrap="around"/>
        <w:spacing w:after="0"/>
        <w:ind w:left="720" w:hanging="720"/>
        <w:rPr>
          <w:noProof/>
        </w:rPr>
      </w:pPr>
      <w:r w:rsidRPr="00691A1A">
        <w:rPr>
          <w:noProof/>
        </w:rPr>
        <w:t>[38]</w:t>
      </w:r>
      <w:r w:rsidRPr="00691A1A">
        <w:rPr>
          <w:noProof/>
        </w:rPr>
        <w:tab/>
        <w:t xml:space="preserve"> D. Garijo, "WIDOCO: a wizard for documenting ontologies," in </w:t>
      </w:r>
      <w:r w:rsidRPr="00691A1A">
        <w:rPr>
          <w:i/>
          <w:noProof/>
        </w:rPr>
        <w:t>International Semantic Web Conference</w:t>
      </w:r>
      <w:r w:rsidRPr="00691A1A">
        <w:rPr>
          <w:noProof/>
        </w:rPr>
        <w:t xml:space="preserve">, 2017: Springer, pp. 94-102. </w:t>
      </w:r>
    </w:p>
    <w:p w14:paraId="3C8CDEA5" w14:textId="77777777" w:rsidR="00691A1A" w:rsidRPr="00691A1A" w:rsidRDefault="00691A1A" w:rsidP="00691A1A">
      <w:pPr>
        <w:pStyle w:val="EndNoteBibliography"/>
        <w:framePr w:wrap="around"/>
        <w:ind w:left="720" w:hanging="720"/>
        <w:rPr>
          <w:noProof/>
        </w:rPr>
      </w:pPr>
      <w:r w:rsidRPr="00691A1A">
        <w:rPr>
          <w:noProof/>
        </w:rPr>
        <w:t>[39]</w:t>
      </w:r>
      <w:r w:rsidRPr="00691A1A">
        <w:rPr>
          <w:noProof/>
        </w:rPr>
        <w:tab/>
        <w:t>L. Xiao, "Transformation and Annotation of Crowd-Sourced open data into the Global Urban Data Repository," 2018.</w:t>
      </w:r>
    </w:p>
    <w:p w14:paraId="0A9E8737" w14:textId="1DAE234C" w:rsidR="00DE663F" w:rsidRDefault="00BF257D" w:rsidP="008C7F3C">
      <w:pPr>
        <w:pStyle w:val="Heading1"/>
        <w:numPr>
          <w:ilvl w:val="0"/>
          <w:numId w:val="63"/>
        </w:numPr>
      </w:pPr>
      <w:r>
        <w:lastRenderedPageBreak/>
        <w:fldChar w:fldCharType="end"/>
      </w:r>
      <w:bookmarkStart w:id="208" w:name="_Ref32405146"/>
      <w:bookmarkStart w:id="209" w:name="_Toc41911438"/>
      <w:r w:rsidR="00DE663F">
        <w:t>TASHA Data Mapping</w:t>
      </w:r>
      <w:bookmarkEnd w:id="208"/>
      <w:bookmarkEnd w:id="209"/>
    </w:p>
    <w:p w14:paraId="7EB61062" w14:textId="77777777" w:rsidR="00DE663F" w:rsidRDefault="00DE663F" w:rsidP="008C7F3C">
      <w:pPr>
        <w:pStyle w:val="ListParagraph"/>
        <w:numPr>
          <w:ilvl w:val="0"/>
          <w:numId w:val="35"/>
        </w:numPr>
        <w:rPr>
          <w:lang w:val="en-CA"/>
        </w:rPr>
      </w:pPr>
      <w:r>
        <w:rPr>
          <w:lang w:val="en-CA"/>
        </w:rPr>
        <w:t>Currently looking at modeling “microsim” output from TASHA</w:t>
      </w:r>
    </w:p>
    <w:p w14:paraId="299F83C7" w14:textId="77777777" w:rsidR="00DE663F" w:rsidRDefault="00DE663F" w:rsidP="008C7F3C">
      <w:pPr>
        <w:pStyle w:val="ListParagraph"/>
        <w:numPr>
          <w:ilvl w:val="0"/>
          <w:numId w:val="35"/>
        </w:numPr>
        <w:rPr>
          <w:lang w:val="en-CA"/>
        </w:rPr>
      </w:pPr>
      <w:r>
        <w:rPr>
          <w:lang w:val="en-CA"/>
        </w:rPr>
        <w:t>What about representation of the model and / or simulation itself? (e.g. parameters, other model attributes)</w:t>
      </w:r>
    </w:p>
    <w:p w14:paraId="678F2CA7" w14:textId="77777777" w:rsidR="00DE663F" w:rsidRDefault="00DE663F" w:rsidP="00DE663F"/>
    <w:p w14:paraId="6EEDA151" w14:textId="0950C8CB" w:rsidR="00DE663F" w:rsidRDefault="00DE663F" w:rsidP="00DE663F">
      <w:r>
        <w:t xml:space="preserve">The </w:t>
      </w:r>
      <w:r w:rsidR="002660E6">
        <w:t xml:space="preserve">TASHA </w:t>
      </w:r>
      <w:r>
        <w:t>Microsim results are output into 5 csv files: persons.csv (basic demographic attributes of the people taking the trips), trips.csv (description of the trips taken: by which person, and from what origin to what destination), trip_modes.csv (description of the modes used to make the trip), trip_stations.csv (identifies intermediate stations used to change modes – e.g. the station at which the trip changes from auto to transit), and facilitate_passenger.csv (indicates a relationship between two trips when one trip – by the driver – facilitates another – by the passenger).</w:t>
      </w:r>
    </w:p>
    <w:p w14:paraId="2D52A294" w14:textId="77777777" w:rsidR="00DE663F" w:rsidRDefault="00DE663F" w:rsidP="002660E6">
      <w:pPr>
        <w:pStyle w:val="Heading2"/>
        <w:numPr>
          <w:ilvl w:val="0"/>
          <w:numId w:val="0"/>
        </w:numPr>
      </w:pPr>
      <w:bookmarkStart w:id="210" w:name="_Toc41911439"/>
      <w:r>
        <w:t>Mapping</w:t>
      </w:r>
      <w:bookmarkEnd w:id="210"/>
    </w:p>
    <w:p w14:paraId="5633CEDF" w14:textId="77777777" w:rsidR="00DE663F" w:rsidRPr="00457CA1" w:rsidRDefault="00DE663F" w:rsidP="00DE663F">
      <w:pPr>
        <w:rPr>
          <w:i/>
        </w:rPr>
      </w:pPr>
      <w:r w:rsidRPr="00457CA1">
        <w:rPr>
          <w:i/>
        </w:rPr>
        <w:t>Note that each instance represented by the output files should be distinguished from instances in the real world, as instances of some simulation output.</w:t>
      </w:r>
    </w:p>
    <w:p w14:paraId="7B01B5E7" w14:textId="77777777" w:rsidR="00DE663F" w:rsidRDefault="00DE663F" w:rsidP="008C7F3C">
      <w:pPr>
        <w:pStyle w:val="ListParagraph"/>
        <w:numPr>
          <w:ilvl w:val="0"/>
          <w:numId w:val="36"/>
        </w:numPr>
      </w:pPr>
      <w:r>
        <w:t>Rather than an ontology of the urban system, this data should be formalized by an ontology of simulations of the urban system. This requires an extension of the urban system ontology to capture the notion of simulation, and to formalize the relationship between an instance of a simulation and various instances of domain specific classes such as persons, trips, etc.</w:t>
      </w:r>
    </w:p>
    <w:p w14:paraId="0BAC68F0" w14:textId="5C0005A7" w:rsidR="00DE663F" w:rsidRDefault="00DE663F" w:rsidP="008C7F3C">
      <w:pPr>
        <w:pStyle w:val="ListParagraph"/>
        <w:numPr>
          <w:ilvl w:val="0"/>
          <w:numId w:val="36"/>
        </w:numPr>
      </w:pPr>
      <w:r>
        <w:t>Propose</w:t>
      </w:r>
      <w:r w:rsidR="007F61ED">
        <w:t xml:space="preserve"> an</w:t>
      </w:r>
      <w:r>
        <w:t xml:space="preserve"> extension of UrbanSystem.owl: UrbanSystemSimulation.owl</w:t>
      </w:r>
    </w:p>
    <w:p w14:paraId="70428924" w14:textId="77777777" w:rsidR="00DE663F" w:rsidRDefault="00DE663F" w:rsidP="008C7F3C">
      <w:pPr>
        <w:pStyle w:val="ListParagraph"/>
        <w:numPr>
          <w:ilvl w:val="1"/>
          <w:numId w:val="36"/>
        </w:numPr>
      </w:pPr>
      <w:r>
        <w:t>Introduce classes: model, simulation run etc…</w:t>
      </w:r>
    </w:p>
    <w:p w14:paraId="43940EA2" w14:textId="77777777" w:rsidR="00DE663F" w:rsidRDefault="00DE663F" w:rsidP="008C7F3C">
      <w:pPr>
        <w:pStyle w:val="ListParagraph"/>
        <w:numPr>
          <w:ilvl w:val="1"/>
          <w:numId w:val="36"/>
        </w:numPr>
      </w:pPr>
      <w:r>
        <w:t>Key relationship: SimulationRun hasSimulationOutput some UrbanSystemOntologyThing</w:t>
      </w:r>
    </w:p>
    <w:p w14:paraId="4BF984EE" w14:textId="77777777" w:rsidR="00110A4D" w:rsidRPr="00A03E2D" w:rsidRDefault="00110A4D" w:rsidP="00110A4D">
      <w:r>
        <w:t>The result of an urban system simulation is essentially an instance of some part(s) of the urban system and can be formalized by the urban system ontology. In addition, we need a way to distinguish such instances from real-world data. To accomplish this, we extend the Urban System Ontology with an ontology for simulations: the Urban System Simulation Ontology.</w:t>
      </w:r>
    </w:p>
    <w:p w14:paraId="3E6D83FD" w14:textId="77777777" w:rsidR="00110A4D" w:rsidRDefault="00110A4D" w:rsidP="00110A4D">
      <w:r>
        <w:lastRenderedPageBreak/>
        <w:t>The following concepts are required for the Simulation extension:</w:t>
      </w:r>
    </w:p>
    <w:p w14:paraId="20F46147" w14:textId="41FB0244" w:rsidR="00110A4D" w:rsidRDefault="00110A4D" w:rsidP="00110A4D">
      <w:pPr>
        <w:pStyle w:val="ListParagraph"/>
      </w:pPr>
      <w:r w:rsidRPr="00E80D3C">
        <w:t xml:space="preserve">Simulation: A Simulation is an execution of some </w:t>
      </w:r>
      <w:r>
        <w:t xml:space="preserve">model system. It </w:t>
      </w:r>
      <w:r w:rsidRPr="00E80D3C">
        <w:t xml:space="preserve">has some </w:t>
      </w:r>
      <w:r w:rsidRPr="00711B91">
        <w:t>input</w:t>
      </w:r>
      <w:r w:rsidRPr="00E80D3C">
        <w:t xml:space="preserve"> and </w:t>
      </w:r>
      <w:r w:rsidRPr="00E80D3C">
        <w:rPr>
          <w:b/>
        </w:rPr>
        <w:t>output</w:t>
      </w:r>
      <w:r w:rsidRPr="00E80D3C">
        <w:t xml:space="preserve"> </w:t>
      </w:r>
      <w:r>
        <w:t xml:space="preserve">data, defined by some instances of the UrbanSystemOntologyClass. </w:t>
      </w:r>
      <w:r w:rsidRPr="00E80D3C">
        <w:br/>
        <w:t xml:space="preserve">A Simulation has a </w:t>
      </w:r>
      <w:r w:rsidRPr="00E80D3C">
        <w:rPr>
          <w:b/>
        </w:rPr>
        <w:t>run date</w:t>
      </w:r>
      <w:r w:rsidRPr="00E80D3C">
        <w:t>.</w:t>
      </w:r>
    </w:p>
    <w:tbl>
      <w:tblPr>
        <w:tblStyle w:val="TableGrid"/>
        <w:tblpPr w:leftFromText="180" w:rightFromText="180" w:vertAnchor="text" w:horzAnchor="margin" w:tblpY="128"/>
        <w:tblW w:w="0" w:type="auto"/>
        <w:tblLook w:val="04A0" w:firstRow="1" w:lastRow="0" w:firstColumn="1" w:lastColumn="0" w:noHBand="0" w:noVBand="1"/>
      </w:tblPr>
      <w:tblGrid>
        <w:gridCol w:w="2771"/>
        <w:gridCol w:w="2911"/>
        <w:gridCol w:w="3668"/>
      </w:tblGrid>
      <w:tr w:rsidR="00110A4D" w14:paraId="12E86FDD" w14:textId="77777777" w:rsidTr="009858FA">
        <w:trPr>
          <w:cantSplit/>
        </w:trPr>
        <w:tc>
          <w:tcPr>
            <w:tcW w:w="2771" w:type="dxa"/>
            <w:shd w:val="clear" w:color="auto" w:fill="00FFFF"/>
          </w:tcPr>
          <w:p w14:paraId="5A449CBC" w14:textId="77777777" w:rsidR="00110A4D" w:rsidRDefault="00110A4D" w:rsidP="009858FA">
            <w:r>
              <w:t>Object</w:t>
            </w:r>
          </w:p>
        </w:tc>
        <w:tc>
          <w:tcPr>
            <w:tcW w:w="2911" w:type="dxa"/>
            <w:shd w:val="clear" w:color="auto" w:fill="00FFFF"/>
          </w:tcPr>
          <w:p w14:paraId="153DBE21" w14:textId="77777777" w:rsidR="00110A4D" w:rsidRDefault="00110A4D" w:rsidP="009858FA">
            <w:r>
              <w:t>Property</w:t>
            </w:r>
          </w:p>
        </w:tc>
        <w:tc>
          <w:tcPr>
            <w:tcW w:w="3668" w:type="dxa"/>
            <w:shd w:val="clear" w:color="auto" w:fill="00FFFF"/>
          </w:tcPr>
          <w:p w14:paraId="7CB3A5B1" w14:textId="77777777" w:rsidR="00110A4D" w:rsidRDefault="00110A4D" w:rsidP="009858FA">
            <w:r>
              <w:t>Value</w:t>
            </w:r>
          </w:p>
        </w:tc>
      </w:tr>
      <w:tr w:rsidR="00110A4D" w14:paraId="40094694" w14:textId="77777777" w:rsidTr="009858FA">
        <w:trPr>
          <w:cantSplit/>
        </w:trPr>
        <w:tc>
          <w:tcPr>
            <w:tcW w:w="2771" w:type="dxa"/>
            <w:vMerge w:val="restart"/>
          </w:tcPr>
          <w:p w14:paraId="7A182ECC" w14:textId="77777777" w:rsidR="00110A4D" w:rsidRDefault="00110A4D" w:rsidP="009858FA">
            <w:r>
              <w:t>Simulation</w:t>
            </w:r>
          </w:p>
        </w:tc>
        <w:tc>
          <w:tcPr>
            <w:tcW w:w="2911" w:type="dxa"/>
          </w:tcPr>
          <w:p w14:paraId="0CC84D2F" w14:textId="77777777" w:rsidR="00110A4D" w:rsidRDefault="00110A4D" w:rsidP="009858FA">
            <w:r>
              <w:t>hasSimulationOutput</w:t>
            </w:r>
          </w:p>
        </w:tc>
        <w:tc>
          <w:tcPr>
            <w:tcW w:w="3668" w:type="dxa"/>
          </w:tcPr>
          <w:p w14:paraId="7B45CE53" w14:textId="77777777" w:rsidR="00110A4D" w:rsidRDefault="00110A4D" w:rsidP="009858FA">
            <w:r>
              <w:t>some UrbanSystemOntologyThing</w:t>
            </w:r>
          </w:p>
        </w:tc>
      </w:tr>
      <w:tr w:rsidR="00110A4D" w14:paraId="3E908281" w14:textId="77777777" w:rsidTr="009858FA">
        <w:trPr>
          <w:cantSplit/>
        </w:trPr>
        <w:tc>
          <w:tcPr>
            <w:tcW w:w="2771" w:type="dxa"/>
            <w:vMerge/>
          </w:tcPr>
          <w:p w14:paraId="3EE5827E" w14:textId="77777777" w:rsidR="00110A4D" w:rsidRDefault="00110A4D" w:rsidP="009858FA"/>
        </w:tc>
        <w:tc>
          <w:tcPr>
            <w:tcW w:w="2911" w:type="dxa"/>
          </w:tcPr>
          <w:p w14:paraId="05CBF6BE" w14:textId="77777777" w:rsidR="00110A4D" w:rsidRDefault="00110A4D" w:rsidP="009858FA">
            <w:r>
              <w:t>hasRunDate</w:t>
            </w:r>
          </w:p>
        </w:tc>
        <w:tc>
          <w:tcPr>
            <w:tcW w:w="3668" w:type="dxa"/>
          </w:tcPr>
          <w:p w14:paraId="7CC577C4" w14:textId="77777777" w:rsidR="00110A4D" w:rsidRDefault="00110A4D" w:rsidP="009858FA">
            <w:r>
              <w:t>exactly 1 xsd:dateTime</w:t>
            </w:r>
          </w:p>
        </w:tc>
      </w:tr>
    </w:tbl>
    <w:p w14:paraId="3F40C02B" w14:textId="77777777" w:rsidR="00110A4D" w:rsidRDefault="00110A4D" w:rsidP="00110A4D"/>
    <w:p w14:paraId="22022DB4" w14:textId="77777777" w:rsidR="00DE663F" w:rsidRDefault="00DE663F" w:rsidP="002660E6">
      <w:pPr>
        <w:pStyle w:val="Heading3"/>
        <w:numPr>
          <w:ilvl w:val="0"/>
          <w:numId w:val="0"/>
        </w:numPr>
      </w:pPr>
      <w:bookmarkStart w:id="211" w:name="_Toc41911440"/>
      <w:r>
        <w:t>Simulation Metadata</w:t>
      </w:r>
      <w:bookmarkEnd w:id="211"/>
    </w:p>
    <w:p w14:paraId="26F13619" w14:textId="385A8BB6" w:rsidR="00DE663F" w:rsidRDefault="00DE663F" w:rsidP="00DE663F">
      <w:r>
        <w:t xml:space="preserve">Each set of simulation output files should be associated with a particular model run. </w:t>
      </w:r>
    </w:p>
    <w:p w14:paraId="04AEA927" w14:textId="77777777" w:rsidR="0028670A" w:rsidRDefault="0028670A" w:rsidP="00DE663F"/>
    <w:p w14:paraId="39F61EAA" w14:textId="3EAECC4F" w:rsidR="007F61ED" w:rsidRDefault="007F61ED" w:rsidP="00DE663F">
      <w:pPr>
        <w:rPr>
          <w:b/>
        </w:rPr>
      </w:pPr>
      <w:r>
        <w:rPr>
          <w:b/>
        </w:rPr>
        <w:t>Future Work:</w:t>
      </w:r>
    </w:p>
    <w:p w14:paraId="2A449150" w14:textId="290E2F19" w:rsidR="007F61ED" w:rsidRDefault="007F61ED" w:rsidP="008C7F3C">
      <w:pPr>
        <w:pStyle w:val="ListParagraph"/>
        <w:numPr>
          <w:ilvl w:val="0"/>
          <w:numId w:val="45"/>
        </w:numPr>
      </w:pPr>
      <w:r>
        <w:t>Determine whether output files of the simulation metadata exist (if not, request output of some basic metadata, e.g. date run, etc?).</w:t>
      </w:r>
    </w:p>
    <w:p w14:paraId="32032BA9" w14:textId="36537F8C" w:rsidR="007F61ED" w:rsidRPr="007F61ED" w:rsidRDefault="007F61ED" w:rsidP="008C7F3C">
      <w:pPr>
        <w:pStyle w:val="ListParagraph"/>
        <w:numPr>
          <w:ilvl w:val="1"/>
          <w:numId w:val="45"/>
        </w:numPr>
      </w:pPr>
      <w:r>
        <w:t>&lt;_:simulation_id&gt; a sim:Simulation; hasRunDateTime…</w:t>
      </w:r>
    </w:p>
    <w:p w14:paraId="0EB51D26" w14:textId="77777777" w:rsidR="00DE663F" w:rsidRDefault="00DE663F" w:rsidP="002660E6">
      <w:pPr>
        <w:pStyle w:val="Heading3"/>
        <w:numPr>
          <w:ilvl w:val="0"/>
          <w:numId w:val="0"/>
        </w:numPr>
      </w:pPr>
      <w:bookmarkStart w:id="212" w:name="_Toc41911441"/>
      <w:r>
        <w:t>Mississauga Zones</w:t>
      </w:r>
      <w:bookmarkEnd w:id="212"/>
    </w:p>
    <w:p w14:paraId="552BF9E5" w14:textId="4552D7C4" w:rsidR="00DE663F" w:rsidRDefault="00DE663F" w:rsidP="008C7F3C">
      <w:pPr>
        <w:pStyle w:val="ListParagraph"/>
        <w:numPr>
          <w:ilvl w:val="0"/>
          <w:numId w:val="39"/>
        </w:numPr>
      </w:pPr>
      <w:r>
        <w:t xml:space="preserve">name: zone id; </w:t>
      </w:r>
      <w:r w:rsidR="00C574AC">
        <w:t xml:space="preserve">Note: </w:t>
      </w:r>
      <w:r w:rsidRPr="00C574AC">
        <w:t>unclear whether this ID is specific to TASHA or intended to match up to other traffic zone ids</w:t>
      </w:r>
      <w:r>
        <w:br/>
        <w:t>-&gt; for now, transform to ensure unique ID:</w:t>
      </w:r>
      <w:r>
        <w:br/>
      </w:r>
      <w:r w:rsidRPr="00011E40">
        <w:t>return "trafficzone_traisi_" + getValue("</w:t>
      </w:r>
      <w:r>
        <w:t>name</w:t>
      </w:r>
      <w:r w:rsidRPr="00011E40">
        <w:t>")</w:t>
      </w:r>
      <w:r>
        <w:br/>
        <w:t>-&gt; &lt;name_transform &gt; a landuse:TrafficZone</w:t>
      </w:r>
    </w:p>
    <w:p w14:paraId="131E9DC9" w14:textId="77777777" w:rsidR="00DE663F" w:rsidRPr="00C5516F" w:rsidRDefault="00DE663F" w:rsidP="008C7F3C">
      <w:pPr>
        <w:pStyle w:val="ListParagraph"/>
        <w:numPr>
          <w:ilvl w:val="0"/>
          <w:numId w:val="39"/>
        </w:numPr>
      </w:pPr>
      <w:r>
        <w:t>coordinates:</w:t>
      </w:r>
      <w:r>
        <w:br/>
        <w:t>-&gt; apply transformation (used for other esri data) to format coordinates as WKT:</w:t>
      </w:r>
      <w:r>
        <w:br/>
      </w:r>
      <w:r w:rsidRPr="00C5516F">
        <w:rPr>
          <w:rFonts w:ascii="Courier" w:hAnsi="Courier"/>
          <w:sz w:val="20"/>
          <w:lang w:val="en-CA"/>
        </w:rPr>
        <w:t>import re</w:t>
      </w:r>
    </w:p>
    <w:p w14:paraId="1897E876"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getValue("coordinates").replace(",0", ",")</w:t>
      </w:r>
    </w:p>
    <w:p w14:paraId="16BDB270"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lastRenderedPageBreak/>
        <w:t>coord = re.sub(r'(\d+)(,)(\d+)', r'\1 \3', coord)</w:t>
      </w:r>
    </w:p>
    <w:p w14:paraId="067335AD"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"POLYGON(" + coord + ")"</w:t>
      </w:r>
    </w:p>
    <w:p w14:paraId="0CDEF02A"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coord.replace(",)",")")</w:t>
      </w:r>
    </w:p>
    <w:p w14:paraId="5FB02537" w14:textId="77777777" w:rsidR="00DE663F" w:rsidRPr="00016EC0" w:rsidRDefault="00DE663F" w:rsidP="00DE663F">
      <w:pPr>
        <w:pStyle w:val="ListParagraph"/>
        <w:rPr>
          <w:rFonts w:ascii="Courier" w:hAnsi="Courier"/>
          <w:sz w:val="20"/>
          <w:lang w:val="en-CA"/>
        </w:rPr>
      </w:pPr>
      <w:r w:rsidRPr="00C14E92">
        <w:rPr>
          <w:rFonts w:ascii="Courier" w:hAnsi="Courier"/>
          <w:sz w:val="20"/>
          <w:lang w:val="en-CA"/>
        </w:rPr>
        <w:t>return coord</w:t>
      </w:r>
    </w:p>
    <w:p w14:paraId="0390A466" w14:textId="77777777" w:rsidR="00DE663F" w:rsidRPr="00011E40" w:rsidRDefault="00DE663F" w:rsidP="008C7F3C">
      <w:pPr>
        <w:pStyle w:val="ListParagraph"/>
        <w:numPr>
          <w:ilvl w:val="0"/>
          <w:numId w:val="39"/>
        </w:numPr>
      </w:pPr>
      <w:r>
        <w:t>&lt;name_transform&gt; spatialloc:hasGeometry [a Geometry; asWKT &lt;coordinates_transform&gt;].</w:t>
      </w:r>
    </w:p>
    <w:p w14:paraId="5EFF825E" w14:textId="77777777" w:rsidR="00DE663F" w:rsidRDefault="00DE663F" w:rsidP="002660E6">
      <w:pPr>
        <w:pStyle w:val="Heading3"/>
        <w:numPr>
          <w:ilvl w:val="0"/>
          <w:numId w:val="0"/>
        </w:numPr>
      </w:pPr>
      <w:bookmarkStart w:id="213" w:name="_Toc41911442"/>
      <w:r>
        <w:t>persons.csv</w:t>
      </w:r>
      <w:bookmarkEnd w:id="213"/>
    </w:p>
    <w:p w14:paraId="0B393B86" w14:textId="77777777" w:rsidR="00DE663F" w:rsidRDefault="00DE663F" w:rsidP="008C7F3C">
      <w:pPr>
        <w:pStyle w:val="ListParagraph"/>
        <w:numPr>
          <w:ilvl w:val="0"/>
          <w:numId w:val="36"/>
        </w:numPr>
      </w:pPr>
      <w:r>
        <w:t>-&gt; add &lt;simulation_id&gt; attribute; default value “dummy_sim_iri”</w:t>
      </w:r>
    </w:p>
    <w:p w14:paraId="2DAD4252" w14:textId="77777777" w:rsidR="00DE663F" w:rsidRDefault="00DE663F" w:rsidP="008C7F3C">
      <w:pPr>
        <w:pStyle w:val="ListParagraph"/>
        <w:numPr>
          <w:ilvl w:val="0"/>
          <w:numId w:val="36"/>
        </w:numPr>
      </w:pPr>
      <w:r>
        <w:t>Household_id:</w:t>
      </w:r>
      <w:r>
        <w:br/>
        <w:t>-&gt; &lt;household_id&gt; a household:HouseholdPD; sim:outputOfSimulation &lt;_:simulation_id&gt;</w:t>
      </w:r>
    </w:p>
    <w:p w14:paraId="6AD617EE" w14:textId="77777777" w:rsidR="00DE663F" w:rsidRDefault="00DE663F" w:rsidP="008C7F3C">
      <w:pPr>
        <w:pStyle w:val="ListParagraph"/>
        <w:numPr>
          <w:ilvl w:val="0"/>
          <w:numId w:val="36"/>
        </w:numPr>
      </w:pPr>
      <w:r>
        <w:t>Person_id:</w:t>
      </w:r>
      <w:r>
        <w:br/>
        <w:t>-&gt; transform person_id to unique identifier:</w:t>
      </w:r>
      <w:r>
        <w:br/>
        <w:t xml:space="preserve">&lt;person_id_transform&gt; : </w:t>
      </w:r>
      <w:r w:rsidRPr="00C54E8B">
        <w:t>return "h" + getValue("household_id") + "p" + getValue("person_id")</w:t>
      </w:r>
      <w:r>
        <w:br/>
        <w:t>-&gt; &lt;person_id&gt; a person:PersonPD; sim:outputOfSimulation &lt;_:simulation_id&gt;; hasManifestation [a person:Person; inverse(household:hasMember) &lt;household_id&gt;].</w:t>
      </w:r>
      <w:r>
        <w:br/>
      </w:r>
    </w:p>
    <w:p w14:paraId="326104FD" w14:textId="341F6CDE" w:rsidR="00DE663F" w:rsidRDefault="00DE663F" w:rsidP="008C7F3C">
      <w:pPr>
        <w:pStyle w:val="ListParagraph"/>
        <w:numPr>
          <w:ilvl w:val="0"/>
          <w:numId w:val="36"/>
        </w:numPr>
      </w:pPr>
      <w:r>
        <w:t>Age:</w:t>
      </w:r>
      <w:r>
        <w:br/>
      </w:r>
      <w:r>
        <w:rPr>
          <w:highlight w:val="yellow"/>
        </w:rPr>
        <w:t>Revised</w:t>
      </w:r>
      <w:r w:rsidRPr="003E796B">
        <w:rPr>
          <w:highlight w:val="yellow"/>
        </w:rPr>
        <w:t>:</w:t>
      </w:r>
      <w:r>
        <w:rPr>
          <w:highlight w:val="yellow"/>
        </w:rPr>
        <w:t xml:space="preserve"> Person </w:t>
      </w:r>
      <w:r>
        <w:t xml:space="preserve"> add age property for Person: Person has Age exactly 1 </w:t>
      </w:r>
      <w:r w:rsidR="00253AFA">
        <w:t>uom:</w:t>
      </w:r>
      <w:r>
        <w:t>duration</w:t>
      </w:r>
      <w:r>
        <w:br/>
        <w:t xml:space="preserve">-&gt; &lt;_person@t&gt; hasAge [a </w:t>
      </w:r>
      <w:r w:rsidR="00253AFA">
        <w:t>uom:</w:t>
      </w:r>
      <w:r>
        <w:t xml:space="preserve">duration; hasValue [a </w:t>
      </w:r>
      <w:r w:rsidR="00253AFA">
        <w:t>uom:</w:t>
      </w:r>
      <w:r>
        <w:t xml:space="preserve">measure; </w:t>
      </w:r>
      <w:r w:rsidR="00253AFA">
        <w:t>uom:</w:t>
      </w:r>
      <w:r>
        <w:t xml:space="preserve">hasNumericalValue &lt;age&gt;; </w:t>
      </w:r>
      <w:r w:rsidR="00253AFA">
        <w:t>uom:</w:t>
      </w:r>
      <w:r>
        <w:t xml:space="preserve">hasUnit </w:t>
      </w:r>
      <w:r w:rsidR="00253AFA">
        <w:t>uom:</w:t>
      </w:r>
      <w:r>
        <w:t>year]]</w:t>
      </w:r>
    </w:p>
    <w:p w14:paraId="4F093DBE" w14:textId="77777777" w:rsidR="00DE663F" w:rsidRDefault="00DE663F" w:rsidP="008C7F3C">
      <w:pPr>
        <w:pStyle w:val="ListParagraph"/>
        <w:numPr>
          <w:ilvl w:val="0"/>
          <w:numId w:val="36"/>
        </w:numPr>
      </w:pPr>
      <w:r>
        <w:t>Sex:</w:t>
      </w:r>
      <w:r>
        <w:br/>
      </w:r>
      <w:r>
        <w:rPr>
          <w:highlight w:val="yellow"/>
        </w:rPr>
        <w:t>Revised</w:t>
      </w:r>
      <w:r w:rsidRPr="004A7083">
        <w:rPr>
          <w:highlight w:val="yellow"/>
        </w:rPr>
        <w:t>:</w:t>
      </w:r>
      <w:r>
        <w:rPr>
          <w:highlight w:val="yellow"/>
        </w:rPr>
        <w:t xml:space="preserve"> Person</w:t>
      </w:r>
      <w:r>
        <w:t xml:space="preserve"> add instances of Sex class (M/F for the purposes of urban studies)</w:t>
      </w:r>
      <w:r>
        <w:br/>
        <w:t xml:space="preserve">transform value of Sex attribute to IRI: </w:t>
      </w:r>
      <w:r>
        <w:br/>
        <w:t>-&gt; &lt;person_id&gt; person:hasSex &lt;sex_transform&gt;</w:t>
      </w:r>
    </w:p>
    <w:p w14:paraId="30928814" w14:textId="77777777" w:rsidR="00DE663F" w:rsidRDefault="00DE663F" w:rsidP="008C7F3C">
      <w:pPr>
        <w:pStyle w:val="ListParagraph"/>
        <w:numPr>
          <w:ilvl w:val="0"/>
          <w:numId w:val="36"/>
        </w:numPr>
      </w:pPr>
      <w:r>
        <w:t>License (Boolean)</w:t>
      </w:r>
      <w:r>
        <w:br/>
      </w:r>
      <w:r>
        <w:rPr>
          <w:highlight w:val="yellow"/>
        </w:rPr>
        <w:t>revised: Person</w:t>
      </w:r>
      <w:r>
        <w:t xml:space="preserve"> add Boolean property: isLicensedDriver for Person</w:t>
      </w:r>
      <w:r>
        <w:br/>
        <w:t>-&gt; &lt;_person@t&gt; isLicensedDriver &lt;license&gt;</w:t>
      </w:r>
    </w:p>
    <w:p w14:paraId="007B29E2" w14:textId="77777777" w:rsidR="00DE663F" w:rsidRDefault="00DE663F" w:rsidP="008C7F3C">
      <w:pPr>
        <w:pStyle w:val="ListParagraph"/>
        <w:numPr>
          <w:ilvl w:val="0"/>
          <w:numId w:val="36"/>
        </w:numPr>
      </w:pPr>
      <w:r>
        <w:lastRenderedPageBreak/>
        <w:t>Transit_pass (Boolean)</w:t>
      </w:r>
      <w:r>
        <w:br/>
        <w:t>transit:TransitPass…</w:t>
      </w:r>
      <w:r>
        <w:br/>
      </w:r>
      <w:r>
        <w:rPr>
          <w:highlight w:val="yellow"/>
        </w:rPr>
        <w:t>revised</w:t>
      </w:r>
      <w:r w:rsidRPr="00BD54B3">
        <w:rPr>
          <w:highlight w:val="yellow"/>
        </w:rPr>
        <w:t>:</w:t>
      </w:r>
      <w:r>
        <w:rPr>
          <w:highlight w:val="yellow"/>
        </w:rPr>
        <w:t xml:space="preserve"> UrbanSystem</w:t>
      </w:r>
      <w:r>
        <w:t xml:space="preserve"> rename hasPass to hasTransitPass, rename Pass to TransitPass</w:t>
      </w:r>
      <w:r>
        <w:br/>
        <w:t>consider definition of a boolean property</w:t>
      </w:r>
      <w:r>
        <w:br/>
        <w:t>-&gt; need to apply a transformation to achieve: if &lt;transit_pass&gt; = ‘true’ then there is some transit pass object</w:t>
      </w:r>
      <w:r>
        <w:br/>
        <w:t>-&gt; transform &lt;transit_pass&gt; to &lt;dummy_transit_pass_id&gt;:</w:t>
      </w:r>
      <w:r>
        <w:br/>
        <w:t>if (getValue("transit_pass")=="true"):</w:t>
      </w:r>
      <w:r>
        <w:br/>
        <w:t xml:space="preserve">    return "transitpass_h" + getValue("household_id") + "p" + getValue("person_id")</w:t>
      </w:r>
      <w:r>
        <w:br/>
        <w:t>-&gt; &lt;_person@t&gt; hasTransitPass &lt;dummy_transit_pass_id&gt;.</w:t>
      </w:r>
      <w:r>
        <w:br/>
        <w:t>&lt;dummy_transit_pass_id&gt; a transit:TransitPass.</w:t>
      </w:r>
    </w:p>
    <w:p w14:paraId="10026293" w14:textId="77777777" w:rsidR="00DE663F" w:rsidRDefault="00DE663F" w:rsidP="008C7F3C">
      <w:pPr>
        <w:pStyle w:val="ListParagraph"/>
        <w:numPr>
          <w:ilvl w:val="0"/>
          <w:numId w:val="36"/>
        </w:numPr>
      </w:pPr>
      <w:r>
        <w:t>Employment_status:</w:t>
      </w:r>
      <w:r>
        <w:br/>
      </w:r>
      <w:r w:rsidRPr="009B3C10">
        <w:rPr>
          <w:strike/>
          <w:highlight w:val="yellow"/>
        </w:rPr>
        <w:t xml:space="preserve">revised: </w:t>
      </w:r>
      <w:r w:rsidRPr="009B3C10">
        <w:rPr>
          <w:i/>
          <w:strike/>
          <w:highlight w:val="yellow"/>
        </w:rPr>
        <w:t>Org</w:t>
      </w:r>
      <w:r w:rsidRPr="009B3C10">
        <w:rPr>
          <w:strike/>
        </w:rPr>
        <w:t xml:space="preserve"> add Employee hasEmploymentType some EmploymentStatus</w:t>
      </w:r>
      <w:r>
        <w:br/>
      </w:r>
      <w:r>
        <w:rPr>
          <w:highlight w:val="yellow"/>
        </w:rPr>
        <w:t>Revised</w:t>
      </w:r>
      <w:r w:rsidRPr="009B3C10">
        <w:rPr>
          <w:highlight w:val="yellow"/>
        </w:rPr>
        <w:t>:</w:t>
      </w:r>
      <w:r>
        <w:t xml:space="preserve"> introduced subclasses of employee (FT, PT,…) </w:t>
      </w:r>
      <w:r>
        <w:br/>
        <w:t>-&gt; need to apply transformation to convert employment_status to appropriate class name:</w:t>
      </w:r>
      <w:r>
        <w:br/>
      </w:r>
      <w:hyperlink r:id="rId53" w:history="1">
        <w:r w:rsidRPr="00E079EA">
          <w:rPr>
            <w:rStyle w:val="Hyperlink"/>
          </w:rPr>
          <w:t>http://ontology.eil.utoronto.ca/icity/Organization/FullTimeRegEmployee</w:t>
        </w:r>
      </w:hyperlink>
      <w:r>
        <w:br/>
      </w:r>
      <w:hyperlink r:id="rId54" w:history="1">
        <w:r w:rsidRPr="00E079EA">
          <w:rPr>
            <w:rStyle w:val="Hyperlink"/>
          </w:rPr>
          <w:t>http://ontology.eil.utoronto.ca/icity/Organization/FullTimeHomeEmployee</w:t>
        </w:r>
      </w:hyperlink>
      <w:r>
        <w:br/>
      </w:r>
      <w:hyperlink r:id="rId55" w:history="1">
        <w:r w:rsidRPr="00E079EA">
          <w:rPr>
            <w:rStyle w:val="Hyperlink"/>
          </w:rPr>
          <w:t>http://ontology.eil.utoronto.ca/icity/Organization/PartTimeRegEmployee</w:t>
        </w:r>
      </w:hyperlink>
      <w:r>
        <w:br/>
      </w:r>
      <w:hyperlink r:id="rId56" w:history="1">
        <w:r w:rsidRPr="00E079EA">
          <w:rPr>
            <w:rStyle w:val="Hyperlink"/>
          </w:rPr>
          <w:t>http://ontology.eil.utoronto.ca/icity/Organization/PartTimeHomeEmployee</w:t>
        </w:r>
      </w:hyperlink>
      <w:r>
        <w:br/>
        <w:t>es = getValue("employment_status")</w:t>
      </w:r>
    </w:p>
    <w:p w14:paraId="468C5FF8" w14:textId="77777777" w:rsidR="00DE663F" w:rsidRDefault="00DE663F" w:rsidP="00DE663F">
      <w:pPr>
        <w:pStyle w:val="ListParagraph"/>
      </w:pPr>
      <w:r>
        <w:t>if (es =="F"):</w:t>
      </w:r>
    </w:p>
    <w:p w14:paraId="124A85C6" w14:textId="77777777" w:rsidR="00DE663F" w:rsidRDefault="00DE663F" w:rsidP="00DE663F">
      <w:pPr>
        <w:pStyle w:val="ListParagraph"/>
      </w:pPr>
      <w:r>
        <w:t xml:space="preserve">    return "http://ontology.eil.utoronto.ca/icity/Organization/FullTimeRegEmployee"</w:t>
      </w:r>
    </w:p>
    <w:p w14:paraId="4FFAC276" w14:textId="77777777" w:rsidR="00DE663F" w:rsidRDefault="00DE663F" w:rsidP="00DE663F">
      <w:pPr>
        <w:pStyle w:val="ListParagraph"/>
      </w:pPr>
      <w:r>
        <w:t>if (es =="P"):</w:t>
      </w:r>
    </w:p>
    <w:p w14:paraId="62031849" w14:textId="77777777" w:rsidR="00DE663F" w:rsidRDefault="00DE663F" w:rsidP="00DE663F">
      <w:pPr>
        <w:pStyle w:val="ListParagraph"/>
      </w:pPr>
      <w:r>
        <w:t xml:space="preserve">    return "http://ontology.eil.utoronto.ca/icity/Organization/PartTimeRegEmployee"</w:t>
      </w:r>
    </w:p>
    <w:p w14:paraId="2BC7862E" w14:textId="77777777" w:rsidR="00DE663F" w:rsidRDefault="00DE663F" w:rsidP="00DE663F">
      <w:pPr>
        <w:pStyle w:val="ListParagraph"/>
      </w:pPr>
      <w:r>
        <w:t>if (es =="H"):</w:t>
      </w:r>
    </w:p>
    <w:p w14:paraId="20736E80" w14:textId="77777777" w:rsidR="00DE663F" w:rsidRDefault="00DE663F" w:rsidP="00DE663F">
      <w:pPr>
        <w:pStyle w:val="ListParagraph"/>
      </w:pPr>
      <w:r>
        <w:t xml:space="preserve">    return "http://ontology.eil.utoronto.ca/icity/Organization/FullTimeHomeEmployee"</w:t>
      </w:r>
    </w:p>
    <w:p w14:paraId="0762EB89" w14:textId="77777777" w:rsidR="00DE663F" w:rsidRDefault="00DE663F" w:rsidP="00DE663F">
      <w:pPr>
        <w:pStyle w:val="ListParagraph"/>
      </w:pPr>
      <w:r>
        <w:t>if (es=="J"):</w:t>
      </w:r>
    </w:p>
    <w:p w14:paraId="78F2A1BC" w14:textId="77777777" w:rsidR="00DE663F" w:rsidRDefault="00DE663F" w:rsidP="00DE663F">
      <w:pPr>
        <w:pStyle w:val="ListParagraph"/>
      </w:pPr>
      <w:r>
        <w:t xml:space="preserve">    return "http://ontology.eil.utoronto.ca/icity/Organization/PartTimeHomeEmployee"</w:t>
      </w:r>
      <w:r>
        <w:br/>
        <w:t>-&gt; &lt;_person@t&gt; a &lt;employement_status_transform&gt;</w:t>
      </w:r>
    </w:p>
    <w:p w14:paraId="0F33A7A1" w14:textId="77777777" w:rsidR="00DE663F" w:rsidRDefault="00DE663F" w:rsidP="008C7F3C">
      <w:pPr>
        <w:pStyle w:val="ListParagraph"/>
        <w:numPr>
          <w:ilvl w:val="0"/>
          <w:numId w:val="36"/>
        </w:numPr>
      </w:pPr>
      <w:r>
        <w:lastRenderedPageBreak/>
        <w:t>Occupation:</w:t>
      </w:r>
      <w:r>
        <w:br/>
      </w:r>
      <w:r>
        <w:rPr>
          <w:highlight w:val="yellow"/>
        </w:rPr>
        <w:t>revised</w:t>
      </w:r>
      <w:r w:rsidRPr="00FF2280">
        <w:rPr>
          <w:highlight w:val="yellow"/>
        </w:rPr>
        <w:t>:</w:t>
      </w:r>
      <w:r>
        <w:rPr>
          <w:highlight w:val="yellow"/>
        </w:rPr>
        <w:t xml:space="preserve"> Org</w:t>
      </w:r>
      <w:r>
        <w:t xml:space="preserve"> create subclasses of Occupation to capture occupation types</w:t>
      </w:r>
      <w:r>
        <w:br/>
        <w:t>-&gt; transform occupation field to appropriate occupation subclasses:</w:t>
      </w:r>
      <w:r>
        <w:br/>
        <w:t>O: not employed</w:t>
      </w:r>
      <w:r>
        <w:br/>
        <w:t>G: general office / clerical</w:t>
      </w:r>
      <w:r>
        <w:br/>
      </w:r>
      <w:r w:rsidRPr="00B36B3A">
        <w:t>http://ontology.eil.utoronto.ca/icity/Organization/GeneralOffice</w:t>
      </w:r>
      <w:r>
        <w:br/>
        <w:t>P: professional / management / technical</w:t>
      </w:r>
      <w:r>
        <w:br/>
      </w:r>
      <w:r w:rsidRPr="00B36B3A">
        <w:t>http://ontology.eil.utoronto.ca/icity/Organization/Professional</w:t>
      </w:r>
      <w:r>
        <w:br/>
        <w:t>S: retail sales and service</w:t>
      </w:r>
      <w:r>
        <w:br/>
      </w:r>
      <w:r w:rsidRPr="00B36B3A">
        <w:t>http://ontology.eil.utoronto.ca/icity/Organization/Sales</w:t>
      </w:r>
      <w:r>
        <w:br/>
        <w:t>M: manufacturing / construction / trades</w:t>
      </w:r>
      <w:r>
        <w:br/>
      </w:r>
      <w:r w:rsidRPr="00B36B3A">
        <w:t>http://ontology.eil.utoronto.ca/icity/Organization/Trades</w:t>
      </w:r>
      <w:r>
        <w:br/>
        <w:t>o = getValue("occupation")</w:t>
      </w:r>
    </w:p>
    <w:p w14:paraId="4BB2888E" w14:textId="77777777" w:rsidR="00DE663F" w:rsidRDefault="00DE663F" w:rsidP="00DE663F">
      <w:pPr>
        <w:ind w:left="360" w:firstLine="360"/>
      </w:pPr>
      <w:r>
        <w:t>if (o == "G"):</w:t>
      </w:r>
    </w:p>
    <w:p w14:paraId="1B2D8ADA" w14:textId="77777777" w:rsidR="00DE663F" w:rsidRDefault="00DE663F" w:rsidP="00DE663F">
      <w:pPr>
        <w:pStyle w:val="ListParagraph"/>
      </w:pPr>
      <w:r>
        <w:t xml:space="preserve">    return "http://ontology.eil.utoronto.ca/icity/Organization/GeneralOffice"</w:t>
      </w:r>
    </w:p>
    <w:p w14:paraId="3D3489D0" w14:textId="77777777" w:rsidR="00DE663F" w:rsidRDefault="00DE663F" w:rsidP="00DE663F">
      <w:pPr>
        <w:pStyle w:val="ListParagraph"/>
      </w:pPr>
      <w:r>
        <w:t>if (o == "P"):</w:t>
      </w:r>
    </w:p>
    <w:p w14:paraId="2397C861" w14:textId="77777777" w:rsidR="00DE663F" w:rsidRDefault="00DE663F" w:rsidP="00DE663F">
      <w:pPr>
        <w:pStyle w:val="ListParagraph"/>
      </w:pPr>
      <w:r>
        <w:t xml:space="preserve">    return "http://ontology.eil.utoronto.ca/icity/Organization/Professional"</w:t>
      </w:r>
    </w:p>
    <w:p w14:paraId="10EF0696" w14:textId="77777777" w:rsidR="00DE663F" w:rsidRDefault="00DE663F" w:rsidP="00DE663F">
      <w:pPr>
        <w:pStyle w:val="ListParagraph"/>
      </w:pPr>
      <w:r>
        <w:t>if (o == "S"):</w:t>
      </w:r>
    </w:p>
    <w:p w14:paraId="3CDC57B3" w14:textId="77777777" w:rsidR="00DE663F" w:rsidRDefault="00DE663F" w:rsidP="00DE663F">
      <w:pPr>
        <w:pStyle w:val="ListParagraph"/>
      </w:pPr>
      <w:r>
        <w:t xml:space="preserve">    return "http://ontology.eil.utoronto.ca/icity/Organization/Sales"</w:t>
      </w:r>
    </w:p>
    <w:p w14:paraId="6C1D3223" w14:textId="77777777" w:rsidR="00DE663F" w:rsidRDefault="00DE663F" w:rsidP="00DE663F">
      <w:pPr>
        <w:pStyle w:val="ListParagraph"/>
      </w:pPr>
      <w:r>
        <w:t>if (o == "M"):</w:t>
      </w:r>
    </w:p>
    <w:p w14:paraId="371946D3" w14:textId="77777777" w:rsidR="00DE663F" w:rsidRDefault="00DE663F" w:rsidP="00DE663F">
      <w:pPr>
        <w:pStyle w:val="ListParagraph"/>
      </w:pPr>
      <w:r>
        <w:t xml:space="preserve">    return "http://ontology.eil.utoronto.ca/icity/Organization/Trades"</w:t>
      </w:r>
      <w:r>
        <w:br/>
        <w:t>-&gt; &lt;_person@t&gt; org:employedAs [a Occupation; a &lt;occupation_transform&gt;]</w:t>
      </w:r>
    </w:p>
    <w:p w14:paraId="5FBEEBE2" w14:textId="77777777" w:rsidR="00DE663F" w:rsidRDefault="00DE663F" w:rsidP="008C7F3C">
      <w:pPr>
        <w:pStyle w:val="ListParagraph"/>
        <w:numPr>
          <w:ilvl w:val="0"/>
          <w:numId w:val="36"/>
        </w:numPr>
      </w:pPr>
      <w:r>
        <w:t>Free_parking (Boolean)</w:t>
      </w:r>
      <w:r>
        <w:rPr>
          <w:rStyle w:val="FootnoteReference"/>
        </w:rPr>
        <w:footnoteReference w:id="38"/>
      </w:r>
      <w:r>
        <w:t>: true if free parking is available at the person’s work location</w:t>
      </w:r>
      <w:r>
        <w:br/>
      </w:r>
      <w:r>
        <w:rPr>
          <w:highlight w:val="yellow"/>
        </w:rPr>
        <w:t>Revised</w:t>
      </w:r>
      <w:r w:rsidRPr="009B3C10">
        <w:rPr>
          <w:highlight w:val="yellow"/>
        </w:rPr>
        <w:t>:</w:t>
      </w:r>
      <w:r>
        <w:t xml:space="preserve"> introduced FreeParking subclass of parking policy; other more specific scenarios could be subclasses of the FreeParking class.</w:t>
      </w:r>
      <w:r>
        <w:br/>
      </w:r>
      <w:r>
        <w:lastRenderedPageBreak/>
        <w:t>-&gt; transform to represent free parking policy if applicable</w:t>
      </w:r>
      <w:r>
        <w:br/>
        <w:t>if (getValue("free_parking") == "true"):</w:t>
      </w:r>
    </w:p>
    <w:p w14:paraId="3A6C3822" w14:textId="77777777" w:rsidR="00DE663F" w:rsidRDefault="00DE663F" w:rsidP="00DE663F">
      <w:pPr>
        <w:pStyle w:val="ListParagraph"/>
      </w:pPr>
      <w:r>
        <w:t xml:space="preserve">    return "http://ontology.eil.utoronto.ca/icity/Parking/FreeParkingPolicy"</w:t>
      </w:r>
      <w:r>
        <w:br/>
        <w:t>-&gt; &lt;_person@t&gt; org:EmployedBy [a org:Organization; parking:hasAllocatedParking [a park:ParkingArea; park:hasParkingPolicy [a park:ParkingPolicy; a &lt;free_parking_transform&gt;]]]</w:t>
      </w:r>
    </w:p>
    <w:p w14:paraId="64B253EE" w14:textId="77777777" w:rsidR="00DE663F" w:rsidRDefault="00DE663F" w:rsidP="008C7F3C">
      <w:pPr>
        <w:pStyle w:val="ListParagraph"/>
        <w:numPr>
          <w:ilvl w:val="0"/>
          <w:numId w:val="36"/>
        </w:numPr>
      </w:pPr>
      <w:r>
        <w:t>Student_status</w:t>
      </w:r>
      <w:r>
        <w:br/>
      </w:r>
      <w:r w:rsidRPr="009B3731">
        <w:rPr>
          <w:strike/>
          <w:highlight w:val="yellow"/>
        </w:rPr>
        <w:t>to do:</w:t>
      </w:r>
      <w:r w:rsidRPr="009B3731">
        <w:rPr>
          <w:strike/>
        </w:rPr>
        <w:t xml:space="preserve"> add Student subclass of Person; enrolledAt some org:School; </w:t>
      </w:r>
      <w:r>
        <w:br/>
      </w:r>
      <w:r>
        <w:rPr>
          <w:highlight w:val="yellow"/>
        </w:rPr>
        <w:t>Revised</w:t>
      </w:r>
      <w:r w:rsidRPr="00D04A12">
        <w:rPr>
          <w:highlight w:val="yellow"/>
        </w:rPr>
        <w:t>:</w:t>
      </w:r>
      <w:r>
        <w:t xml:space="preserve"> added subclasses of Student to capture enrollment type (FullTimeStudent, PartTimeStudent). As future work, these classes may to be defined based upon some notion of course enrollment.</w:t>
      </w:r>
      <w:r>
        <w:br/>
        <w:t>-&gt; transform to capture appropriate classes (FT or PT)</w:t>
      </w:r>
      <w:r>
        <w:br/>
        <w:t>s = getValue("student_status")</w:t>
      </w:r>
    </w:p>
    <w:p w14:paraId="284ABAA9" w14:textId="77777777" w:rsidR="00DE663F" w:rsidRDefault="00DE663F" w:rsidP="00DE663F">
      <w:pPr>
        <w:pStyle w:val="ListParagraph"/>
      </w:pPr>
      <w:r>
        <w:t>if (s == "F"):</w:t>
      </w:r>
    </w:p>
    <w:p w14:paraId="55E7C022" w14:textId="77777777" w:rsidR="00DE663F" w:rsidRDefault="00DE663F" w:rsidP="00DE663F">
      <w:pPr>
        <w:pStyle w:val="ListParagraph"/>
      </w:pPr>
      <w:r>
        <w:t xml:space="preserve">    return "http://ontology.eil.utoronto.ca/icity/Organization/FullTimeStudent"</w:t>
      </w:r>
    </w:p>
    <w:p w14:paraId="36C2B0EB" w14:textId="77777777" w:rsidR="00DE663F" w:rsidRDefault="00DE663F" w:rsidP="00DE663F">
      <w:pPr>
        <w:pStyle w:val="ListParagraph"/>
      </w:pPr>
      <w:r>
        <w:t>if (s == "P"):</w:t>
      </w:r>
    </w:p>
    <w:p w14:paraId="6609F5AB" w14:textId="77777777" w:rsidR="00DE663F" w:rsidRDefault="00DE663F" w:rsidP="00DE663F">
      <w:pPr>
        <w:pStyle w:val="ListParagraph"/>
      </w:pPr>
      <w:r>
        <w:t xml:space="preserve">    return </w:t>
      </w:r>
      <w:hyperlink r:id="rId57" w:history="1">
        <w:r w:rsidRPr="00E079EA">
          <w:rPr>
            <w:rStyle w:val="Hyperlink"/>
          </w:rPr>
          <w:t>http://ontology.eil.utoronto.ca/icity/Organization/PartTimeStudent</w:t>
        </w:r>
      </w:hyperlink>
      <w:r>
        <w:br/>
        <w:t>-&gt; &lt;person@t&gt; a &lt;student_transform&gt;</w:t>
      </w:r>
    </w:p>
    <w:p w14:paraId="27229A35" w14:textId="77777777" w:rsidR="00DE663F" w:rsidRDefault="00DE663F" w:rsidP="008C7F3C">
      <w:pPr>
        <w:pStyle w:val="ListParagraph"/>
        <w:numPr>
          <w:ilvl w:val="0"/>
          <w:numId w:val="36"/>
        </w:numPr>
      </w:pPr>
      <w:r w:rsidRPr="00571E1B">
        <w:t>Work_zone: work location is contained in some zone; 0 if unemployed</w:t>
      </w:r>
      <w:r w:rsidRPr="00571E1B">
        <w:br/>
        <w:t>assumption: zone IDs correspond to traffic zone identifiers; otherwise we can use the generic Parcel class.</w:t>
      </w:r>
      <w:r w:rsidRPr="00571E1B">
        <w:br/>
        <w:t>-&gt; transform into “trafficzone_trasi_” iri</w:t>
      </w:r>
      <w:r>
        <w:rPr>
          <w:highlight w:val="yellow"/>
        </w:rPr>
        <w:br/>
      </w:r>
      <w:r>
        <w:t>if ( getValue("work_zone") != "0"):</w:t>
      </w:r>
    </w:p>
    <w:p w14:paraId="7582AB1B" w14:textId="77777777" w:rsidR="00DE663F" w:rsidRPr="00682169" w:rsidRDefault="00DE663F" w:rsidP="00DE663F">
      <w:pPr>
        <w:pStyle w:val="ListParagraph"/>
        <w:rPr>
          <w:highlight w:val="yellow"/>
        </w:rPr>
      </w:pPr>
      <w:r>
        <w:t xml:space="preserve">    return "trafficzone_traisi_" + getValue("work_zone")</w:t>
      </w:r>
      <w:r>
        <w:br/>
        <w:t>-&gt; &lt;work_zone_transform&gt; a landuse:TrafficZone</w:t>
      </w:r>
      <w:r>
        <w:br/>
        <w:t>-&gt; &lt;employer_blank_node&gt; spatialloc:hasLocation [a Feature; inverse(contains) &lt;work_zone_transform&gt;]</w:t>
      </w:r>
    </w:p>
    <w:p w14:paraId="30EB326E" w14:textId="77777777" w:rsidR="00DE663F" w:rsidRDefault="00DE663F" w:rsidP="008C7F3C">
      <w:pPr>
        <w:pStyle w:val="ListParagraph"/>
        <w:numPr>
          <w:ilvl w:val="0"/>
          <w:numId w:val="36"/>
        </w:numPr>
      </w:pPr>
      <w:r w:rsidRPr="00571E1B">
        <w:t>School_zone: school location is contained in some zone; 0 if not a student</w:t>
      </w:r>
      <w:r w:rsidRPr="00571E1B">
        <w:br/>
        <w:t>-&gt; transform into “trafficzone_trasi_” iri</w:t>
      </w:r>
      <w:r>
        <w:rPr>
          <w:highlight w:val="yellow"/>
        </w:rPr>
        <w:br/>
      </w:r>
      <w:r>
        <w:t>if ( getValue("school_zone") != "0"):</w:t>
      </w:r>
    </w:p>
    <w:p w14:paraId="49FA771C" w14:textId="77777777" w:rsidR="00DE663F" w:rsidRPr="00682169" w:rsidRDefault="00DE663F" w:rsidP="00DE663F">
      <w:pPr>
        <w:pStyle w:val="ListParagraph"/>
        <w:rPr>
          <w:highlight w:val="yellow"/>
        </w:rPr>
      </w:pPr>
      <w:r>
        <w:lastRenderedPageBreak/>
        <w:t xml:space="preserve">    return "trafficzone_traisi_" + getValue("school_zone")</w:t>
      </w:r>
      <w:r>
        <w:br/>
        <w:t>-&gt; &lt;school_zone_transform&gt; a landuse:TrafficZone</w:t>
      </w:r>
      <w:r>
        <w:br/>
        <w:t>-&gt; &lt;school_blank_node&gt; spatialloc:hasLocation [a Feature; inverse(contains) &lt;school_zone_transform&gt;]</w:t>
      </w:r>
    </w:p>
    <w:p w14:paraId="28B83C26" w14:textId="77777777" w:rsidR="00DE663F" w:rsidRDefault="00DE663F" w:rsidP="008C7F3C">
      <w:pPr>
        <w:pStyle w:val="ListParagraph"/>
        <w:numPr>
          <w:ilvl w:val="0"/>
          <w:numId w:val="36"/>
        </w:numPr>
      </w:pPr>
      <w:r>
        <w:t>Weight: omitted</w:t>
      </w:r>
    </w:p>
    <w:p w14:paraId="3EE84284" w14:textId="77777777" w:rsidR="00DE663F" w:rsidRDefault="00DE663F" w:rsidP="008C7F3C">
      <w:pPr>
        <w:pStyle w:val="ListParagraph"/>
        <w:numPr>
          <w:ilvl w:val="0"/>
          <w:numId w:val="36"/>
        </w:numPr>
      </w:pPr>
      <w:r>
        <w:t xml:space="preserve">Additional mappings required: in order to capture the </w:t>
      </w:r>
      <w:r>
        <w:rPr>
          <w:i/>
        </w:rPr>
        <w:t xml:space="preserve">conditional existence </w:t>
      </w:r>
      <w:r>
        <w:t>of some Organization that employs the Person, or School in which the person is enrolled; we need to instantiate custom blank nodes. i.e. rather than define the blank node in the mapping, we need to create a column “employer_blank_node” which is only defined with a blank node value for entries where the person is employed. Similarly for “school_blank_node”.</w:t>
      </w:r>
      <w:r>
        <w:br/>
        <w:t>-&gt; &lt;employer_blank_node&gt;</w:t>
      </w:r>
      <w:r>
        <w:br/>
        <w:t>if (getValue("employment_status") != "O") &amp; (getValue("employment_status") != ""):</w:t>
      </w:r>
    </w:p>
    <w:p w14:paraId="6F4C8B15" w14:textId="77777777" w:rsidR="00DE663F" w:rsidRPr="0009502E" w:rsidRDefault="00DE663F" w:rsidP="00DE663F">
      <w:pPr>
        <w:pStyle w:val="ListParagraph"/>
      </w:pPr>
      <w:r>
        <w:t>-&gt;     return "_:" + getValue("household_id") + "_" + getValue("person_id") + "_employer"</w:t>
      </w:r>
      <w:r>
        <w:br/>
        <w:t>-&gt; &lt;_person@t&gt; org:employedBy &lt;employer_blank_node&gt;.</w:t>
      </w:r>
    </w:p>
    <w:p w14:paraId="66808941" w14:textId="77777777" w:rsidR="00DE663F" w:rsidRDefault="00DE663F" w:rsidP="00DE663F">
      <w:pPr>
        <w:ind w:left="720"/>
      </w:pPr>
      <w:r>
        <w:t>-&gt; &lt;school_blank_node&gt;</w:t>
      </w:r>
      <w:r>
        <w:br/>
        <w:t>if (getValue("student_status") != ""):</w:t>
      </w:r>
    </w:p>
    <w:p w14:paraId="6C1E80B7" w14:textId="77777777" w:rsidR="00DE663F" w:rsidRDefault="00DE663F" w:rsidP="00DE663F">
      <w:pPr>
        <w:ind w:left="720"/>
      </w:pPr>
      <w:r>
        <w:t xml:space="preserve">    return "_:" + getValue("household_id") + "_" + getValue("person_id") + "_school"</w:t>
      </w:r>
      <w:r>
        <w:br/>
        <w:t>-&gt; &lt;_person@t&gt; org:enrolledIn &lt;school_blank_node&gt;</w:t>
      </w:r>
    </w:p>
    <w:p w14:paraId="693CE137" w14:textId="77777777" w:rsidR="00DE663F" w:rsidRDefault="00DE663F" w:rsidP="008C7F3C">
      <w:pPr>
        <w:pStyle w:val="ListParagraph"/>
        <w:numPr>
          <w:ilvl w:val="0"/>
          <w:numId w:val="36"/>
        </w:numPr>
      </w:pPr>
      <w:r>
        <w:t>Karma seems to have issues with certain types of mappings, therefore we need to manually generate some additional classes of blank nodes (which are currently being incorrectly generated by the software):</w:t>
      </w:r>
    </w:p>
    <w:p w14:paraId="5F98FB2E" w14:textId="77777777" w:rsidR="00DE663F" w:rsidRDefault="00DE663F" w:rsidP="008C7F3C">
      <w:pPr>
        <w:pStyle w:val="ListParagraph"/>
        <w:numPr>
          <w:ilvl w:val="1"/>
          <w:numId w:val="36"/>
        </w:numPr>
      </w:pPr>
      <w:r>
        <w:t>Feature1 (school loc)</w:t>
      </w:r>
      <w:r>
        <w:br/>
        <w:t>if (getValue("student_status") != ""):</w:t>
      </w:r>
    </w:p>
    <w:p w14:paraId="0AE90BC0" w14:textId="77777777" w:rsidR="00DE663F" w:rsidRDefault="00DE663F" w:rsidP="00DE663F">
      <w:pPr>
        <w:pStyle w:val="ListParagraph"/>
        <w:ind w:left="1440"/>
      </w:pPr>
      <w:r>
        <w:t xml:space="preserve">    return "_:" + getValue("household_id") + "_" + getValue("person_id") + "_school_loc"</w:t>
      </w:r>
    </w:p>
    <w:p w14:paraId="297477C7" w14:textId="77777777" w:rsidR="00DE663F" w:rsidRDefault="00DE663F" w:rsidP="008C7F3C">
      <w:pPr>
        <w:pStyle w:val="ListParagraph"/>
        <w:numPr>
          <w:ilvl w:val="1"/>
          <w:numId w:val="36"/>
        </w:numPr>
      </w:pPr>
      <w:r>
        <w:t>Feature1 (work loc)</w:t>
      </w:r>
    </w:p>
    <w:p w14:paraId="7423DB84" w14:textId="77777777" w:rsidR="00DE663F" w:rsidRDefault="00DE663F" w:rsidP="008C7F3C">
      <w:pPr>
        <w:pStyle w:val="ListParagraph"/>
        <w:numPr>
          <w:ilvl w:val="1"/>
          <w:numId w:val="36"/>
        </w:numPr>
      </w:pPr>
      <w:r>
        <w:t>Duration (age)</w:t>
      </w:r>
      <w:r>
        <w:tab/>
      </w:r>
    </w:p>
    <w:p w14:paraId="1EA94912" w14:textId="77777777" w:rsidR="00DE663F" w:rsidRDefault="00DE663F" w:rsidP="00DE663F">
      <w:pPr>
        <w:rPr>
          <w:b/>
        </w:rPr>
      </w:pPr>
      <w:r>
        <w:rPr>
          <w:b/>
        </w:rPr>
        <w:t>Notes:</w:t>
      </w:r>
    </w:p>
    <w:p w14:paraId="5F650397" w14:textId="77777777" w:rsidR="00DE663F" w:rsidRPr="000C290A" w:rsidRDefault="00DE663F" w:rsidP="008C7F3C">
      <w:pPr>
        <w:pStyle w:val="ListParagraph"/>
        <w:numPr>
          <w:ilvl w:val="0"/>
          <w:numId w:val="37"/>
        </w:numPr>
      </w:pPr>
      <w:r>
        <w:lastRenderedPageBreak/>
        <w:t>Make sure to check that the fields are correctly transformed into IRIs; in some cases prefixes may need to be added (e.g. to distinguish between generic ids)</w:t>
      </w:r>
    </w:p>
    <w:p w14:paraId="41479FB5" w14:textId="77777777" w:rsidR="00DE663F" w:rsidRPr="000C290A" w:rsidRDefault="00DE663F" w:rsidP="00DE663F">
      <w:pPr>
        <w:rPr>
          <w:b/>
        </w:rPr>
      </w:pPr>
      <w:r w:rsidRPr="000C290A">
        <w:rPr>
          <w:b/>
        </w:rPr>
        <w:t>Discussion:</w:t>
      </w:r>
    </w:p>
    <w:p w14:paraId="73C6B326" w14:textId="77777777" w:rsidR="00DE663F" w:rsidRDefault="00DE663F" w:rsidP="00DE663F">
      <w:r>
        <w:t>Note that the “free_parking” field is formalized as representing whether or not there is a parking area that is associated with the person’s place of employment with a free parking policy. However, the value of this field is ambiguous; the parking area may offer free parking for employees only, it may offer free parking for the general publish, or free parking during specific times of day (at which the employee is at work)/</w:t>
      </w:r>
    </w:p>
    <w:p w14:paraId="28D3B530" w14:textId="77777777" w:rsidR="00DE663F" w:rsidRDefault="00DE663F" w:rsidP="00DE663F">
      <w:pPr>
        <w:ind w:left="720"/>
      </w:pPr>
    </w:p>
    <w:p w14:paraId="5CDAB9FE" w14:textId="77777777" w:rsidR="00DE663F" w:rsidRDefault="00DE663F" w:rsidP="002660E6">
      <w:pPr>
        <w:pStyle w:val="Heading3"/>
        <w:numPr>
          <w:ilvl w:val="0"/>
          <w:numId w:val="0"/>
        </w:numPr>
      </w:pPr>
      <w:bookmarkStart w:id="214" w:name="_Toc41911443"/>
      <w:r>
        <w:t>trips.csv</w:t>
      </w:r>
      <w:bookmarkEnd w:id="214"/>
    </w:p>
    <w:p w14:paraId="4E1E3105" w14:textId="77777777" w:rsidR="00DE663F" w:rsidRDefault="00DE663F" w:rsidP="008C7F3C">
      <w:pPr>
        <w:pStyle w:val="ListParagraph"/>
        <w:numPr>
          <w:ilvl w:val="0"/>
          <w:numId w:val="38"/>
        </w:numPr>
      </w:pPr>
      <w:r>
        <w:t>-&gt; add &lt;simulation_id&gt; attribute; default value “dummy_sim_iri”</w:t>
      </w:r>
    </w:p>
    <w:p w14:paraId="774B6E4C" w14:textId="77777777" w:rsidR="00DE663F" w:rsidRDefault="00DE663F" w:rsidP="008C7F3C">
      <w:pPr>
        <w:pStyle w:val="ListParagraph"/>
        <w:numPr>
          <w:ilvl w:val="0"/>
          <w:numId w:val="38"/>
        </w:numPr>
      </w:pPr>
      <w:r>
        <w:t>Household_id:</w:t>
      </w:r>
      <w:r>
        <w:br/>
        <w:t>-&gt; &lt;household_id&gt; a household:HouseholdPD; sim:outputOfSimulation &lt;_:simulation_id&gt;</w:t>
      </w:r>
    </w:p>
    <w:p w14:paraId="23D33F84" w14:textId="77777777" w:rsidR="00DE663F" w:rsidRDefault="00DE663F" w:rsidP="008C7F3C">
      <w:pPr>
        <w:pStyle w:val="ListParagraph"/>
        <w:numPr>
          <w:ilvl w:val="0"/>
          <w:numId w:val="38"/>
        </w:numPr>
      </w:pPr>
      <w:r>
        <w:t>Person_id:</w:t>
      </w:r>
      <w:r>
        <w:br/>
        <w:t xml:space="preserve">-&gt; transform to create unique identifier: </w:t>
      </w:r>
      <w:r>
        <w:br/>
        <w:t xml:space="preserve">&lt;person_id_transform&gt; : </w:t>
      </w:r>
      <w:r w:rsidRPr="00C54E8B">
        <w:t>return "h" + getValue("household_id") + "p" + getValue("person_id")</w:t>
      </w:r>
      <w:r>
        <w:t xml:space="preserve"> </w:t>
      </w:r>
      <w:r>
        <w:br/>
        <w:t>-&gt; &lt;person_id_transform&gt; a person:PersonPD; sim:outputOfSimulation &lt;_:simulation_id&gt;; hasManifestation [a person:Person; inverse(household:hasMember) &lt;household_id&gt;].</w:t>
      </w:r>
      <w:r>
        <w:br/>
        <w:t>-&gt;transform to create blank node for manifestation:</w:t>
      </w:r>
      <w:r>
        <w:br/>
      </w:r>
      <w:r w:rsidRPr="00B826CA">
        <w:t>return "_:h" + getValue("household_id") + "p" + getValue("person_id") + "_person_" + getValue("trip_id")</w:t>
      </w:r>
    </w:p>
    <w:p w14:paraId="7A385FA0" w14:textId="5797D143" w:rsidR="00DE663F" w:rsidRDefault="00DE663F" w:rsidP="008C7F3C">
      <w:pPr>
        <w:pStyle w:val="ListParagraph"/>
        <w:numPr>
          <w:ilvl w:val="0"/>
          <w:numId w:val="38"/>
        </w:numPr>
        <w:rPr>
          <w:lang w:val="en-CA"/>
        </w:rPr>
      </w:pPr>
      <w:r>
        <w:rPr>
          <w:lang w:val="en-CA"/>
        </w:rPr>
        <w:t>Trip_id:</w:t>
      </w:r>
      <w:r>
        <w:rPr>
          <w:lang w:val="en-CA"/>
        </w:rPr>
        <w:br/>
        <w:t>-&gt; transform to create unique identifier:</w:t>
      </w:r>
      <w:r>
        <w:rPr>
          <w:lang w:val="en-CA"/>
        </w:rPr>
        <w:br/>
      </w:r>
      <w:r w:rsidRPr="000211ED">
        <w:rPr>
          <w:lang w:val="en-CA"/>
        </w:rPr>
        <w:t>return "h" + getValue("household_id") + "p" + getValue("person_id") + "t" + getValue("trip_id")</w:t>
      </w:r>
      <w:r>
        <w:rPr>
          <w:lang w:val="en-CA"/>
        </w:rPr>
        <w:br/>
        <w:t>-&gt; &lt;trip_id_transform&gt; a trip:Trip; activity:hasParticipant &lt;_person@t&gt;.</w:t>
      </w:r>
    </w:p>
    <w:p w14:paraId="5FB97190" w14:textId="77777777" w:rsidR="00DE663F" w:rsidRDefault="00DE663F" w:rsidP="008C7F3C">
      <w:pPr>
        <w:pStyle w:val="ListParagraph"/>
        <w:numPr>
          <w:ilvl w:val="0"/>
          <w:numId w:val="38"/>
        </w:numPr>
        <w:rPr>
          <w:lang w:val="en-CA"/>
        </w:rPr>
      </w:pPr>
      <w:r>
        <w:rPr>
          <w:lang w:val="en-CA"/>
        </w:rPr>
        <w:lastRenderedPageBreak/>
        <w:t>O_zone: origin zone of the trip; i.e. the trip begins at a location that is contained in the o_zone.</w:t>
      </w:r>
      <w:r>
        <w:rPr>
          <w:lang w:val="en-CA"/>
        </w:rPr>
        <w:br/>
        <w:t>-&gt;transform o_zone value to ensure uniqueness and identify provenance</w:t>
      </w:r>
      <w:r>
        <w:rPr>
          <w:lang w:val="en-CA"/>
        </w:rPr>
        <w:br/>
      </w:r>
      <w:r w:rsidRPr="00E35325">
        <w:rPr>
          <w:lang w:val="en-CA"/>
        </w:rPr>
        <w:t>return "</w:t>
      </w:r>
      <w:r w:rsidRPr="00B97F19">
        <w:t xml:space="preserve"> </w:t>
      </w:r>
      <w:r w:rsidRPr="00011E40">
        <w:t>trafficzone_traisi_</w:t>
      </w:r>
      <w:r w:rsidRPr="00E35325">
        <w:rPr>
          <w:lang w:val="en-CA"/>
        </w:rPr>
        <w:t>" + getValue("o_zone")</w:t>
      </w:r>
      <w:r>
        <w:rPr>
          <w:lang w:val="en-CA"/>
        </w:rPr>
        <w:br/>
        <w:t>-&gt; &lt;o_zone_transform&gt; a landuse:TrafficZone.</w:t>
      </w:r>
      <w:r>
        <w:rPr>
          <w:highlight w:val="yellow"/>
          <w:lang w:val="en-CA"/>
        </w:rPr>
        <w:br/>
      </w:r>
      <w:r>
        <w:rPr>
          <w:lang w:val="en-CA"/>
        </w:rPr>
        <w:t>-&gt; &lt;trip_id&gt; trip:startLoc [a spatialLoc:Feature; (inverse)(sfcontains) &lt;o_zone_transform&gt;]</w:t>
      </w:r>
    </w:p>
    <w:p w14:paraId="684685A4" w14:textId="12238CCA" w:rsidR="00DE663F" w:rsidRDefault="00DE663F" w:rsidP="008C7F3C">
      <w:pPr>
        <w:pStyle w:val="ListParagraph"/>
        <w:numPr>
          <w:ilvl w:val="0"/>
          <w:numId w:val="38"/>
        </w:numPr>
        <w:rPr>
          <w:lang w:val="en-CA"/>
        </w:rPr>
      </w:pPr>
      <w:r>
        <w:rPr>
          <w:lang w:val="en-CA"/>
        </w:rPr>
        <w:t xml:space="preserve">O_act: activity at the origin zone; i.e. activity that the traveller was performing just prior to the trip, one of: </w:t>
      </w:r>
      <w:r w:rsidRPr="00912D89">
        <w:rPr>
          <w:lang w:val="en-CA"/>
        </w:rPr>
        <w:t>{PrimaryWork, SecondaryWork, ReturnFromWork, WorkBasedBusines, School, JointOther, IndividualOther, Market, JointMarket, Home}</w:t>
      </w:r>
      <w:r>
        <w:rPr>
          <w:lang w:val="en-CA"/>
        </w:rPr>
        <w:t xml:space="preserve"> Created TASHA extension of UrbanSystemSimulation ontology</w:t>
      </w:r>
      <w:r w:rsidR="009B6F9D">
        <w:rPr>
          <w:lang w:val="en-CA"/>
        </w:rPr>
        <w:t xml:space="preserve"> to capture this</w:t>
      </w:r>
      <w:r>
        <w:rPr>
          <w:lang w:val="en-CA"/>
        </w:rPr>
        <w:t xml:space="preserve">. </w:t>
      </w:r>
      <w:r w:rsidR="009B6F9D">
        <w:rPr>
          <w:lang w:val="en-CA"/>
        </w:rPr>
        <w:t>A</w:t>
      </w:r>
      <w:r>
        <w:rPr>
          <w:lang w:val="en-CA"/>
        </w:rPr>
        <w:t>dd</w:t>
      </w:r>
      <w:r w:rsidR="009B6F9D">
        <w:rPr>
          <w:lang w:val="en-CA"/>
        </w:rPr>
        <w:t>ed</w:t>
      </w:r>
      <w:r>
        <w:rPr>
          <w:lang w:val="en-CA"/>
        </w:rPr>
        <w:t xml:space="preserve"> TASHA Activity subclasses (note there is overlap with TTS activities</w:t>
      </w:r>
      <w:r w:rsidR="009B6F9D">
        <w:rPr>
          <w:lang w:val="en-CA"/>
        </w:rPr>
        <w:t xml:space="preserve">; note that </w:t>
      </w:r>
      <w:r>
        <w:rPr>
          <w:lang w:val="en-CA"/>
        </w:rPr>
        <w:t>these activities vary depending on the TTS year, and are slightly more specific)</w:t>
      </w:r>
      <w:r w:rsidR="009B6F9D">
        <w:rPr>
          <w:lang w:val="en-CA"/>
        </w:rPr>
        <w:t>.</w:t>
      </w:r>
      <w:r>
        <w:rPr>
          <w:lang w:val="en-CA"/>
        </w:rPr>
        <w:br/>
        <w:t>Assumption: o_act occurs directly before the trip.</w:t>
      </w:r>
      <w:r>
        <w:rPr>
          <w:lang w:val="en-CA"/>
        </w:rPr>
        <w:br/>
        <w:t>-&gt; transform o_act into classes as defined in icity TASHA extension:</w:t>
      </w:r>
      <w:r>
        <w:rPr>
          <w:lang w:val="en-CA"/>
        </w:rPr>
        <w:br/>
      </w:r>
      <w:r w:rsidRPr="00825091">
        <w:rPr>
          <w:lang w:val="en-CA"/>
        </w:rPr>
        <w:t>return "http://ontology.eil.utoronto.ca/icity/TASHA/" + getValue("</w:t>
      </w:r>
      <w:r>
        <w:rPr>
          <w:lang w:val="en-CA"/>
        </w:rPr>
        <w:t>o</w:t>
      </w:r>
      <w:r w:rsidRPr="00825091">
        <w:rPr>
          <w:lang w:val="en-CA"/>
        </w:rPr>
        <w:t>_act")</w:t>
      </w:r>
      <w:r>
        <w:rPr>
          <w:lang w:val="en-CA"/>
        </w:rPr>
        <w:br/>
        <w:t>-&gt; &lt;_oact&gt; a activity:Activity; hasParticipant &lt;person@t&gt;; occursDirectlyBefore &lt;trip_id&gt;.</w:t>
      </w:r>
      <w:r>
        <w:rPr>
          <w:lang w:val="en-CA"/>
        </w:rPr>
        <w:br/>
        <w:t>-&gt; &lt;_oact&gt; a &lt;activity_transform&gt;.</w:t>
      </w:r>
    </w:p>
    <w:p w14:paraId="7481C6BB" w14:textId="6D941FB8" w:rsidR="00DE663F" w:rsidRDefault="00DE663F" w:rsidP="008C7F3C">
      <w:pPr>
        <w:pStyle w:val="ListParagraph"/>
        <w:numPr>
          <w:ilvl w:val="0"/>
          <w:numId w:val="38"/>
        </w:numPr>
        <w:rPr>
          <w:lang w:val="en-CA"/>
        </w:rPr>
      </w:pPr>
      <w:r>
        <w:rPr>
          <w:lang w:val="en-CA"/>
        </w:rPr>
        <w:t>D_zone: destination zone of the trip</w:t>
      </w:r>
      <w:r>
        <w:rPr>
          <w:lang w:val="en-CA"/>
        </w:rPr>
        <w:br/>
        <w:t>-&gt;transform d_zone value to ensure uniqueness and identify provenance</w:t>
      </w:r>
      <w:r>
        <w:rPr>
          <w:lang w:val="en-CA"/>
        </w:rPr>
        <w:br/>
      </w:r>
      <w:r w:rsidRPr="00E35325">
        <w:rPr>
          <w:lang w:val="en-CA"/>
        </w:rPr>
        <w:t>return "</w:t>
      </w:r>
      <w:r w:rsidRPr="00B97F19">
        <w:t xml:space="preserve"> </w:t>
      </w:r>
      <w:r w:rsidRPr="00011E40">
        <w:t>trafficzone_traisi_</w:t>
      </w:r>
      <w:r w:rsidRPr="00E35325">
        <w:rPr>
          <w:lang w:val="en-CA"/>
        </w:rPr>
        <w:t>" + getValue("</w:t>
      </w:r>
      <w:r>
        <w:rPr>
          <w:lang w:val="en-CA"/>
        </w:rPr>
        <w:t>d</w:t>
      </w:r>
      <w:r w:rsidRPr="00E35325">
        <w:rPr>
          <w:lang w:val="en-CA"/>
        </w:rPr>
        <w:t>_zone")</w:t>
      </w:r>
      <w:r>
        <w:rPr>
          <w:lang w:val="en-CA"/>
        </w:rPr>
        <w:br/>
        <w:t>-&gt; &lt;d_zone_transform&gt; a landuse:Zone</w:t>
      </w:r>
      <w:r w:rsidR="009B6F9D">
        <w:rPr>
          <w:lang w:val="en-CA"/>
        </w:rPr>
        <w:t>.</w:t>
      </w:r>
      <w:r>
        <w:rPr>
          <w:highlight w:val="yellow"/>
          <w:lang w:val="en-CA"/>
        </w:rPr>
        <w:br/>
      </w:r>
      <w:r>
        <w:rPr>
          <w:lang w:val="en-CA"/>
        </w:rPr>
        <w:t>-&gt; &lt;trip_id&gt; trip:endLoc [a spatialLoc:SpatialFeature; (inverse)(geo:contains) &lt;d_zone_transform&gt;]</w:t>
      </w:r>
    </w:p>
    <w:p w14:paraId="31B1F230" w14:textId="5CA62988" w:rsidR="00DE663F" w:rsidRDefault="00DE663F" w:rsidP="008C7F3C">
      <w:pPr>
        <w:pStyle w:val="ListParagraph"/>
        <w:numPr>
          <w:ilvl w:val="0"/>
          <w:numId w:val="38"/>
        </w:numPr>
        <w:rPr>
          <w:lang w:val="en-CA"/>
        </w:rPr>
      </w:pPr>
      <w:r>
        <w:rPr>
          <w:lang w:val="en-CA"/>
        </w:rPr>
        <w:t>D_act: as above with o_act</w:t>
      </w:r>
      <w:r>
        <w:rPr>
          <w:lang w:val="en-CA"/>
        </w:rPr>
        <w:br/>
        <w:t>Assumption: d_act occurs directly after the trip.</w:t>
      </w:r>
      <w:r>
        <w:rPr>
          <w:lang w:val="en-CA"/>
        </w:rPr>
        <w:br/>
        <w:t>-&gt; transform d_act into classes as defined in the icity TASHA extension:</w:t>
      </w:r>
      <w:r>
        <w:rPr>
          <w:lang w:val="en-CA"/>
        </w:rPr>
        <w:br/>
      </w:r>
      <w:r w:rsidRPr="00825091">
        <w:rPr>
          <w:lang w:val="en-CA"/>
        </w:rPr>
        <w:t>return "http://ontology.eil.utoronto.ca/icity/TASHA/" + getValue("d_act")</w:t>
      </w:r>
    </w:p>
    <w:p w14:paraId="12A4F7D4" w14:textId="77777777" w:rsidR="00DE663F" w:rsidRDefault="00DE663F" w:rsidP="008C7F3C">
      <w:pPr>
        <w:pStyle w:val="ListParagraph"/>
        <w:numPr>
          <w:ilvl w:val="0"/>
          <w:numId w:val="38"/>
        </w:numPr>
        <w:rPr>
          <w:lang w:val="en-CA"/>
        </w:rPr>
      </w:pPr>
      <w:r>
        <w:rPr>
          <w:lang w:val="en-CA"/>
        </w:rPr>
        <w:t>Weight</w:t>
      </w:r>
    </w:p>
    <w:p w14:paraId="5DC43211" w14:textId="77777777" w:rsidR="00DE663F" w:rsidRDefault="00DE663F" w:rsidP="00DE663F">
      <w:pPr>
        <w:rPr>
          <w:b/>
        </w:rPr>
      </w:pPr>
      <w:r w:rsidRPr="00D11331">
        <w:rPr>
          <w:b/>
        </w:rPr>
        <w:lastRenderedPageBreak/>
        <w:t>Notes</w:t>
      </w:r>
      <w:r>
        <w:rPr>
          <w:b/>
        </w:rPr>
        <w:t>:</w:t>
      </w:r>
    </w:p>
    <w:p w14:paraId="4AC19CE7" w14:textId="77777777" w:rsidR="00DE663F" w:rsidRDefault="00DE663F" w:rsidP="008C7F3C">
      <w:pPr>
        <w:pStyle w:val="ListParagraph"/>
        <w:numPr>
          <w:ilvl w:val="0"/>
          <w:numId w:val="37"/>
        </w:numPr>
        <w:rPr>
          <w:lang w:val="en-CA"/>
        </w:rPr>
      </w:pPr>
      <w:r>
        <w:rPr>
          <w:lang w:val="en-CA"/>
        </w:rPr>
        <w:t>A note on activity ordering, in particular as it applies to the concepts of origin- and destination-activities used in TASHA: Although we are unable to fully define the semantics, some notion of an ordering on activity occurrences must be captured in some cases. To address this, we introduce the properties: “occursBefore” and “occursDirectlyBefore” in the Activity ontology.</w:t>
      </w:r>
      <w:r>
        <w:rPr>
          <w:lang w:val="en-CA"/>
        </w:rPr>
        <w:br/>
        <w:t>An activity occursBefore another if its endOf instant is before the beginOf instant of the other activity; the occursBefore relation is transitive. An activity occursDirectlyBefore another if it occursAt an interval that meets the interval of the other activity. We cannot define this semantics in OWL, though it would be supported by an extension with rules. In OWL, we are only able to comment on the semantics, and define occursBefore as transitive and occursDirectlyBefore as a subproperty of occursBefore.</w:t>
      </w:r>
      <w:r>
        <w:rPr>
          <w:lang w:val="en-CA"/>
        </w:rPr>
        <w:br/>
      </w:r>
    </w:p>
    <w:p w14:paraId="00AD24E3" w14:textId="77777777" w:rsidR="00DE663F" w:rsidRDefault="00DE663F" w:rsidP="002660E6">
      <w:pPr>
        <w:pStyle w:val="Heading3"/>
        <w:numPr>
          <w:ilvl w:val="0"/>
          <w:numId w:val="0"/>
        </w:numPr>
      </w:pPr>
      <w:bookmarkStart w:id="215" w:name="_Toc41911444"/>
      <w:r>
        <w:t>trip_modes.csv</w:t>
      </w:r>
      <w:bookmarkEnd w:id="215"/>
    </w:p>
    <w:p w14:paraId="457768C4" w14:textId="3D4EA6A5" w:rsidR="00DE663F" w:rsidRDefault="009C262E" w:rsidP="008C7F3C">
      <w:pPr>
        <w:pStyle w:val="ListParagraph"/>
        <w:numPr>
          <w:ilvl w:val="0"/>
          <w:numId w:val="40"/>
        </w:numPr>
        <w:rPr>
          <w:lang w:val="en-CA"/>
        </w:rPr>
      </w:pPr>
      <w:r>
        <w:rPr>
          <w:lang w:val="en-CA"/>
        </w:rPr>
        <w:t>Trip_id:</w:t>
      </w:r>
      <w:r w:rsidR="00DE663F">
        <w:rPr>
          <w:lang w:val="en-CA"/>
        </w:rPr>
        <w:br/>
        <w:t>-&gt; transform to create unique identifier:</w:t>
      </w:r>
      <w:r w:rsidR="00DE663F">
        <w:rPr>
          <w:lang w:val="en-CA"/>
        </w:rPr>
        <w:br/>
      </w:r>
      <w:r w:rsidR="00DE663F" w:rsidRPr="000211ED">
        <w:rPr>
          <w:lang w:val="en-CA"/>
        </w:rPr>
        <w:t>return "h" + getValue("household_id") + "p" + getValue("person_id") + "t" + getValue("trip_id")</w:t>
      </w:r>
      <w:r w:rsidR="00DE663F">
        <w:rPr>
          <w:lang w:val="en-CA"/>
        </w:rPr>
        <w:br/>
        <w:t>-&gt; &lt;trip_id_transform&gt; a trip:Trip; activity:hasParticipant</w:t>
      </w:r>
      <w:r w:rsidR="0046391E">
        <w:rPr>
          <w:rStyle w:val="FootnoteReference"/>
          <w:lang w:val="en-CA"/>
        </w:rPr>
        <w:footnoteReference w:id="39"/>
      </w:r>
      <w:r w:rsidR="00DE663F">
        <w:rPr>
          <w:lang w:val="en-CA"/>
        </w:rPr>
        <w:t xml:space="preserve"> &lt;_person@t&gt;.</w:t>
      </w:r>
    </w:p>
    <w:p w14:paraId="10FAF163" w14:textId="77777777" w:rsidR="00DE663F" w:rsidRDefault="00DE663F" w:rsidP="008C7F3C">
      <w:pPr>
        <w:pStyle w:val="ListParagraph"/>
        <w:numPr>
          <w:ilvl w:val="0"/>
          <w:numId w:val="40"/>
        </w:numPr>
        <w:rPr>
          <w:lang w:val="en-CA"/>
        </w:rPr>
      </w:pPr>
      <w:r>
        <w:rPr>
          <w:lang w:val="en-CA"/>
        </w:rPr>
        <w:t xml:space="preserve">Mode: </w:t>
      </w:r>
      <w:r w:rsidRPr="009639E5">
        <w:rPr>
          <w:lang w:val="en-CA"/>
        </w:rPr>
        <w:t>{Auto, Passenger, WAT, DAT, Walk, Bike, Carpool, Schoolbus, RideShare}</w:t>
      </w:r>
      <w:r>
        <w:rPr>
          <w:lang w:val="en-CA"/>
        </w:rPr>
        <w:br/>
        <w:t xml:space="preserve">*assumption: the trip is made </w:t>
      </w:r>
      <w:r w:rsidRPr="009639E5">
        <w:rPr>
          <w:i/>
          <w:lang w:val="en-CA"/>
        </w:rPr>
        <w:t>completely</w:t>
      </w:r>
      <w:r>
        <w:rPr>
          <w:lang w:val="en-CA"/>
        </w:rPr>
        <w:t xml:space="preserve"> with the specified mode</w:t>
      </w:r>
      <w:r>
        <w:rPr>
          <w:lang w:val="en-CA"/>
        </w:rPr>
        <w:br/>
      </w:r>
      <w:r w:rsidRPr="006664BB">
        <w:rPr>
          <w:lang w:val="en-CA"/>
        </w:rPr>
        <w:t>WAT: “walk access transit”</w:t>
      </w:r>
      <w:r w:rsidRPr="006664BB">
        <w:rPr>
          <w:lang w:val="en-CA"/>
        </w:rPr>
        <w:br/>
        <w:t>DAT: “drive access transit”</w:t>
      </w:r>
      <w:r>
        <w:rPr>
          <w:lang w:val="en-CA"/>
        </w:rPr>
        <w:br/>
        <w:t>-&gt; transform into unique TASHA IRIs</w:t>
      </w:r>
      <w:r>
        <w:rPr>
          <w:lang w:val="en-CA"/>
        </w:rPr>
        <w:br/>
      </w:r>
      <w:r w:rsidRPr="00D05944">
        <w:rPr>
          <w:lang w:val="en-CA"/>
        </w:rPr>
        <w:t>return "http://ontology.eil.utoronto.ca/icity/TASHA/" + getValue("mode")</w:t>
      </w:r>
      <w:r>
        <w:rPr>
          <w:lang w:val="en-CA"/>
        </w:rPr>
        <w:br/>
      </w:r>
      <w:r>
        <w:rPr>
          <w:lang w:val="en-CA"/>
        </w:rPr>
        <w:lastRenderedPageBreak/>
        <w:t>&lt;mode_transform&gt; a Mode.</w:t>
      </w:r>
      <w:r>
        <w:rPr>
          <w:lang w:val="en-CA"/>
        </w:rPr>
        <w:br/>
        <w:t>-&gt; &lt;trip_id_transform&gt; trip:viaMode &lt;mode_transform&gt;.</w:t>
      </w:r>
    </w:p>
    <w:p w14:paraId="060B0FB3" w14:textId="77777777" w:rsidR="00DE663F" w:rsidRDefault="00DE663F" w:rsidP="008C7F3C">
      <w:pPr>
        <w:pStyle w:val="ListParagraph"/>
        <w:numPr>
          <w:ilvl w:val="0"/>
          <w:numId w:val="40"/>
        </w:numPr>
        <w:rPr>
          <w:lang w:val="en-CA"/>
        </w:rPr>
      </w:pPr>
      <w:r>
        <w:rPr>
          <w:lang w:val="en-CA"/>
        </w:rPr>
        <w:t>O_depart</w:t>
      </w:r>
      <w:r>
        <w:rPr>
          <w:lang w:val="en-CA"/>
        </w:rPr>
        <w:br/>
        <w:t>transform “minutes from midnight” to xsd:time</w:t>
      </w:r>
      <w:r>
        <w:rPr>
          <w:lang w:val="en-CA"/>
        </w:rPr>
        <w:br/>
        <w:t xml:space="preserve">*assumption: based on a review of the data, we assume “minutes from midnight” is minutes </w:t>
      </w:r>
      <w:r>
        <w:rPr>
          <w:i/>
          <w:lang w:val="en-CA"/>
        </w:rPr>
        <w:t>after</w:t>
      </w:r>
      <w:r>
        <w:rPr>
          <w:lang w:val="en-CA"/>
        </w:rPr>
        <w:t xml:space="preserve"> midnight as opposed to before.</w:t>
      </w:r>
    </w:p>
    <w:p w14:paraId="71660A5C" w14:textId="77777777" w:rsidR="00DE663F" w:rsidRPr="000E4C32" w:rsidRDefault="00DE663F" w:rsidP="00DE663F">
      <w:pPr>
        <w:pStyle w:val="ListParagraph"/>
        <w:ind w:left="1440"/>
        <w:rPr>
          <w:lang w:val="en-CA"/>
        </w:rPr>
      </w:pPr>
      <w:r>
        <w:rPr>
          <w:lang w:val="en-CA"/>
        </w:rPr>
        <w:t>*add dummy date columns</w:t>
      </w:r>
      <w:r>
        <w:rPr>
          <w:lang w:val="en-CA"/>
        </w:rPr>
        <w:br/>
        <w:t xml:space="preserve">-&gt; </w:t>
      </w:r>
      <w:r w:rsidRPr="000E4C32">
        <w:rPr>
          <w:lang w:val="en-CA"/>
        </w:rPr>
        <w:t>import time</w:t>
      </w:r>
    </w:p>
    <w:p w14:paraId="72A85E6F" w14:textId="77777777" w:rsidR="00DE663F" w:rsidRPr="000E4C32" w:rsidRDefault="00DE663F" w:rsidP="00DE663F">
      <w:pPr>
        <w:pStyle w:val="ListParagraph"/>
        <w:ind w:left="1440"/>
        <w:rPr>
          <w:lang w:val="en-CA"/>
        </w:rPr>
      </w:pPr>
      <w:r w:rsidRPr="000E4C32">
        <w:rPr>
          <w:lang w:val="en-CA"/>
        </w:rPr>
        <w:t>c = time.strptime("00:00:00","%H:%M:%S")</w:t>
      </w:r>
    </w:p>
    <w:p w14:paraId="403BC1A2" w14:textId="77777777" w:rsidR="00DE663F" w:rsidRPr="000E4C32" w:rsidRDefault="00DE663F" w:rsidP="00DE663F">
      <w:pPr>
        <w:pStyle w:val="ListParagraph"/>
        <w:ind w:left="1440"/>
        <w:rPr>
          <w:lang w:val="en-CA"/>
        </w:rPr>
      </w:pPr>
      <w:r w:rsidRPr="000E4C32">
        <w:rPr>
          <w:lang w:val="en-CA"/>
        </w:rPr>
        <w:t>t = time.mktime(c)</w:t>
      </w:r>
    </w:p>
    <w:p w14:paraId="4F8040B0" w14:textId="77777777" w:rsidR="00DE663F" w:rsidRPr="000E4C32" w:rsidRDefault="00DE663F" w:rsidP="00DE663F">
      <w:pPr>
        <w:pStyle w:val="ListParagraph"/>
        <w:ind w:left="1440"/>
        <w:rPr>
          <w:lang w:val="en-CA"/>
        </w:rPr>
      </w:pPr>
      <w:r w:rsidRPr="000E4C32">
        <w:rPr>
          <w:lang w:val="en-CA"/>
        </w:rPr>
        <w:t>otime = getValue("o_depart")</w:t>
      </w:r>
    </w:p>
    <w:p w14:paraId="063E7BCE" w14:textId="77777777" w:rsidR="00DE663F" w:rsidRPr="000E4C32" w:rsidRDefault="00DE663F" w:rsidP="00DE663F">
      <w:pPr>
        <w:pStyle w:val="ListParagraph"/>
        <w:ind w:left="1440"/>
        <w:rPr>
          <w:lang w:val="en-CA"/>
        </w:rPr>
      </w:pPr>
      <w:r w:rsidRPr="000E4C32">
        <w:rPr>
          <w:lang w:val="en-CA"/>
        </w:rPr>
        <w:t>otime = float(otime)*60</w:t>
      </w:r>
    </w:p>
    <w:p w14:paraId="2620357A" w14:textId="77777777" w:rsidR="00DE663F" w:rsidRPr="000E4C32" w:rsidRDefault="00DE663F" w:rsidP="00DE663F">
      <w:pPr>
        <w:pStyle w:val="ListParagraph"/>
        <w:ind w:left="1440"/>
        <w:rPr>
          <w:lang w:val="en-CA"/>
        </w:rPr>
      </w:pPr>
      <w:r w:rsidRPr="000E4C32">
        <w:rPr>
          <w:lang w:val="en-CA"/>
        </w:rPr>
        <w:t>t = t + otime</w:t>
      </w:r>
    </w:p>
    <w:p w14:paraId="3CB0402B" w14:textId="77777777" w:rsidR="00DE663F" w:rsidRPr="00232C31" w:rsidRDefault="00DE663F" w:rsidP="00DE663F">
      <w:pPr>
        <w:pStyle w:val="ListParagraph"/>
        <w:ind w:left="1440"/>
        <w:rPr>
          <w:lang w:val="en-CA"/>
        </w:rPr>
      </w:pPr>
      <w:r w:rsidRPr="00232C31">
        <w:rPr>
          <w:lang w:val="en-CA"/>
        </w:rPr>
        <w:t>tstring = time.strftime("%H:%M:%S",time.localtime(t))</w:t>
      </w:r>
    </w:p>
    <w:p w14:paraId="509A89F6" w14:textId="77777777" w:rsidR="00DE663F" w:rsidRDefault="00DE663F" w:rsidP="00DE663F">
      <w:pPr>
        <w:pStyle w:val="ListParagraph"/>
        <w:ind w:left="1440"/>
        <w:rPr>
          <w:lang w:val="en-CA"/>
        </w:rPr>
      </w:pPr>
      <w:r w:rsidRPr="00232C31">
        <w:rPr>
          <w:lang w:val="en-CA"/>
        </w:rPr>
        <w:t>return getValue("</w:t>
      </w:r>
      <w:r>
        <w:rPr>
          <w:lang w:val="en-CA"/>
        </w:rPr>
        <w:t>dummy_</w:t>
      </w:r>
      <w:r w:rsidRPr="00232C31">
        <w:rPr>
          <w:lang w:val="en-CA"/>
        </w:rPr>
        <w:t>date") + "T" + tstring</w:t>
      </w:r>
      <w:r w:rsidRPr="00797376">
        <w:t xml:space="preserve"> </w:t>
      </w:r>
      <w:r w:rsidRPr="00797376">
        <w:rPr>
          <w:lang w:val="en-CA"/>
        </w:rPr>
        <w:t>+ "-5:00"</w:t>
      </w:r>
    </w:p>
    <w:p w14:paraId="53AB8220" w14:textId="77777777" w:rsidR="00DE663F" w:rsidRDefault="00DE663F" w:rsidP="00DE663F">
      <w:pPr>
        <w:pStyle w:val="ListParagraph"/>
        <w:rPr>
          <w:lang w:val="en-CA"/>
        </w:rPr>
      </w:pPr>
      <w:r>
        <w:rPr>
          <w:lang w:val="en-CA"/>
        </w:rPr>
        <w:t>-&gt; &lt;trip&gt; activity:beginOf [a time:Instant; time:inXSDDateTimeStamp &lt;o_depart_transform&gt;].</w:t>
      </w:r>
    </w:p>
    <w:p w14:paraId="75ABE4B5" w14:textId="6ACF3943" w:rsidR="00DE663F" w:rsidRDefault="00DE663F" w:rsidP="00DE663F">
      <w:pPr>
        <w:pStyle w:val="ListParagraph"/>
        <w:rPr>
          <w:lang w:val="en-CA"/>
        </w:rPr>
      </w:pPr>
      <w:r w:rsidRPr="00232C31">
        <w:rPr>
          <w:b/>
          <w:lang w:val="en-CA"/>
        </w:rPr>
        <w:t>Note</w:t>
      </w:r>
      <w:r>
        <w:rPr>
          <w:lang w:val="en-CA"/>
        </w:rPr>
        <w:t>: a trip (an activity) begins and ends at a particular instant in time. In order to define this instant using the xsd:dateTime datatype, we need to provide a date. To achieve this, for now, we introduce a &lt;dummy_date&gt; attribute with a default date: 2018-01-01. This is consistent with the simulation data as it is intended to capture a single day of travel activity. In future applications it will be desirable to make a more informed date selection.</w:t>
      </w:r>
    </w:p>
    <w:p w14:paraId="5E71E0D9" w14:textId="77777777" w:rsidR="00DE663F" w:rsidRPr="00BD1652" w:rsidRDefault="00DE663F" w:rsidP="008C7F3C">
      <w:pPr>
        <w:pStyle w:val="ListParagraph"/>
        <w:numPr>
          <w:ilvl w:val="0"/>
          <w:numId w:val="44"/>
        </w:numPr>
        <w:rPr>
          <w:lang w:val="en-CA"/>
        </w:rPr>
      </w:pPr>
      <w:r w:rsidRPr="00BD1652">
        <w:rPr>
          <w:lang w:val="en-CA"/>
        </w:rPr>
        <w:t>D_arrive</w:t>
      </w:r>
      <w:r w:rsidRPr="00BD1652">
        <w:rPr>
          <w:lang w:val="en-CA"/>
        </w:rPr>
        <w:br/>
        <w:t>convert “minutes from midnight” to xsd:time</w:t>
      </w:r>
      <w:r w:rsidRPr="00BD1652">
        <w:rPr>
          <w:lang w:val="en-CA"/>
        </w:rPr>
        <w:br/>
        <w:t>-&gt; as above for o_depart</w:t>
      </w:r>
    </w:p>
    <w:p w14:paraId="51CBD0A7" w14:textId="77777777" w:rsidR="00DE663F" w:rsidRDefault="00DE663F" w:rsidP="008C7F3C">
      <w:pPr>
        <w:pStyle w:val="ListParagraph"/>
        <w:numPr>
          <w:ilvl w:val="0"/>
          <w:numId w:val="40"/>
        </w:numPr>
        <w:rPr>
          <w:lang w:val="en-CA"/>
        </w:rPr>
      </w:pPr>
      <w:r>
        <w:rPr>
          <w:lang w:val="en-CA"/>
        </w:rPr>
        <w:t>Weight</w:t>
      </w:r>
    </w:p>
    <w:p w14:paraId="13107F1F" w14:textId="77777777" w:rsidR="00DE663F" w:rsidRPr="004E3418" w:rsidRDefault="00DE663F" w:rsidP="004E3418">
      <w:pPr>
        <w:rPr>
          <w:b/>
        </w:rPr>
      </w:pPr>
      <w:r w:rsidRPr="004E3418">
        <w:rPr>
          <w:b/>
        </w:rPr>
        <w:t>Notes:</w:t>
      </w:r>
    </w:p>
    <w:p w14:paraId="7AE983AD" w14:textId="77777777" w:rsidR="00DE663F" w:rsidRDefault="00DE663F" w:rsidP="008C7F3C">
      <w:pPr>
        <w:pStyle w:val="ListParagraph"/>
        <w:numPr>
          <w:ilvl w:val="0"/>
          <w:numId w:val="43"/>
        </w:numPr>
        <w:rPr>
          <w:lang w:val="en-CA"/>
        </w:rPr>
      </w:pPr>
      <w:r>
        <w:rPr>
          <w:lang w:val="en-CA"/>
        </w:rPr>
        <w:lastRenderedPageBreak/>
        <w:t xml:space="preserve">Based on a review of the facilitate_passenger data (in particular, the ‘-1’ driver trip ID assigned if the driver “facilitates” the passenger from home), we assume that the trip of the driver and the passenger is identified as a single trip, rather than two individual trips. The </w:t>
      </w:r>
      <w:r w:rsidRPr="00221A2A">
        <w:rPr>
          <w:i/>
          <w:lang w:val="en-CA"/>
        </w:rPr>
        <w:t>overall</w:t>
      </w:r>
      <w:r>
        <w:rPr>
          <w:lang w:val="en-CA"/>
        </w:rPr>
        <w:t xml:space="preserve"> trip of the driver (including travel before / after the trip with the passenger) then is implicit, and there are no overlapping trips captured in this dataset. Another way to view this is to consider the trip as representing the movement of the vehicle rather than the person.</w:t>
      </w:r>
    </w:p>
    <w:p w14:paraId="6B6D859F" w14:textId="254AD822" w:rsidR="00DE663F" w:rsidRPr="00D41B6D" w:rsidRDefault="004E3418" w:rsidP="008C7F3C">
      <w:pPr>
        <w:pStyle w:val="ListParagraph"/>
        <w:numPr>
          <w:ilvl w:val="1"/>
          <w:numId w:val="43"/>
        </w:numPr>
        <w:rPr>
          <w:b/>
          <w:lang w:val="en-CA"/>
        </w:rPr>
      </w:pPr>
      <w:r>
        <w:rPr>
          <w:b/>
          <w:lang w:val="en-CA"/>
        </w:rPr>
        <w:t>Note</w:t>
      </w:r>
      <w:r w:rsidR="00DE663F" w:rsidRPr="00D41B6D">
        <w:rPr>
          <w:b/>
          <w:lang w:val="en-CA"/>
        </w:rPr>
        <w:t xml:space="preserve">: </w:t>
      </w:r>
      <w:r w:rsidR="00DE663F">
        <w:rPr>
          <w:lang w:val="en-CA"/>
        </w:rPr>
        <w:t>it’s currently not clear whether there are two mode entries for a trip with a passenger – is it captured simply as a “passenger” mode, or both “passenger” and “auto”?</w:t>
      </w:r>
    </w:p>
    <w:p w14:paraId="63AC15AD" w14:textId="77777777" w:rsidR="00DE663F" w:rsidRPr="006664BB" w:rsidRDefault="00DE663F" w:rsidP="008C7F3C">
      <w:pPr>
        <w:pStyle w:val="ListParagraph"/>
        <w:numPr>
          <w:ilvl w:val="0"/>
          <w:numId w:val="43"/>
        </w:numPr>
        <w:rPr>
          <w:lang w:val="en-CA"/>
        </w:rPr>
      </w:pPr>
      <w:r>
        <w:rPr>
          <w:lang w:val="en-CA"/>
        </w:rPr>
        <w:t xml:space="preserve">A question could be raised regarding the relationship between the modes identified in the TASHA data. For example, carpool, rideshare, and passenger modes are likely all assumed to take place via auto. Similarly, we might define a relationship between rideshare, carpool and passenger modes. While it is possible to pursue such a representation, this raises the question: </w:t>
      </w:r>
      <w:r>
        <w:rPr>
          <w:i/>
          <w:lang w:val="en-CA"/>
        </w:rPr>
        <w:t xml:space="preserve">are these modes classes or individuals? </w:t>
      </w:r>
      <w:r>
        <w:rPr>
          <w:lang w:val="en-CA"/>
        </w:rPr>
        <w:t xml:space="preserve">Currently, in our representation there is nothing we need to say about the </w:t>
      </w:r>
      <w:r>
        <w:rPr>
          <w:i/>
          <w:lang w:val="en-CA"/>
        </w:rPr>
        <w:t>class of auto modes</w:t>
      </w:r>
      <w:r>
        <w:rPr>
          <w:lang w:val="en-CA"/>
        </w:rPr>
        <w:t xml:space="preserve">, the </w:t>
      </w:r>
      <w:r>
        <w:rPr>
          <w:i/>
          <w:lang w:val="en-CA"/>
        </w:rPr>
        <w:t>class of bike modes</w:t>
      </w:r>
      <w:r>
        <w:rPr>
          <w:lang w:val="en-CA"/>
        </w:rPr>
        <w:t>, and so on, therefore we opt to maintain a representation where the distinct modes are represented as individual members of the Mode class.</w:t>
      </w:r>
    </w:p>
    <w:p w14:paraId="5BC883DC" w14:textId="77777777" w:rsidR="00DE663F" w:rsidRDefault="00DE663F" w:rsidP="002660E6">
      <w:pPr>
        <w:pStyle w:val="Heading3"/>
        <w:numPr>
          <w:ilvl w:val="0"/>
          <w:numId w:val="0"/>
        </w:numPr>
      </w:pPr>
      <w:bookmarkStart w:id="216" w:name="_Toc41911445"/>
      <w:r>
        <w:t>trip_stations.csv</w:t>
      </w:r>
      <w:bookmarkEnd w:id="216"/>
    </w:p>
    <w:p w14:paraId="36776BFC" w14:textId="2558555A" w:rsidR="00DE663F" w:rsidRDefault="00DE663F" w:rsidP="008C7F3C">
      <w:pPr>
        <w:pStyle w:val="ListParagraph"/>
        <w:numPr>
          <w:ilvl w:val="0"/>
          <w:numId w:val="41"/>
        </w:numPr>
        <w:rPr>
          <w:lang w:val="en-CA"/>
        </w:rPr>
      </w:pPr>
      <w:r>
        <w:rPr>
          <w:lang w:val="en-CA"/>
        </w:rPr>
        <w:t xml:space="preserve">Observation: assuming we are uploading all of the csv files, there is no need to assert the households and persons as simulation output </w:t>
      </w:r>
      <w:r>
        <w:rPr>
          <w:i/>
          <w:lang w:val="en-CA"/>
        </w:rPr>
        <w:t xml:space="preserve">each </w:t>
      </w:r>
      <w:r>
        <w:rPr>
          <w:lang w:val="en-CA"/>
        </w:rPr>
        <w:t xml:space="preserve">time – once is sufficient. </w:t>
      </w:r>
      <w:r w:rsidR="00E857E3">
        <w:rPr>
          <w:lang w:val="en-CA"/>
        </w:rPr>
        <w:t>The same is true</w:t>
      </w:r>
      <w:r>
        <w:rPr>
          <w:lang w:val="en-CA"/>
        </w:rPr>
        <w:t xml:space="preserve"> for the relationship between households, persons and trips.</w:t>
      </w:r>
    </w:p>
    <w:p w14:paraId="1E766CF4" w14:textId="77777777" w:rsidR="00DE663F" w:rsidRDefault="00DE663F" w:rsidP="008C7F3C">
      <w:pPr>
        <w:pStyle w:val="ListParagraph"/>
        <w:numPr>
          <w:ilvl w:val="0"/>
          <w:numId w:val="41"/>
        </w:numPr>
      </w:pPr>
      <w:r>
        <w:t>Household_id:</w:t>
      </w:r>
      <w:r>
        <w:br/>
        <w:t>-&gt;omitted</w:t>
      </w:r>
    </w:p>
    <w:p w14:paraId="403E8E47" w14:textId="77777777" w:rsidR="00DE663F" w:rsidRDefault="00DE663F" w:rsidP="008C7F3C">
      <w:pPr>
        <w:pStyle w:val="ListParagraph"/>
        <w:numPr>
          <w:ilvl w:val="0"/>
          <w:numId w:val="41"/>
        </w:numPr>
      </w:pPr>
      <w:r>
        <w:t>Person_id:</w:t>
      </w:r>
      <w:r>
        <w:br/>
        <w:t>-&gt; omitted</w:t>
      </w:r>
    </w:p>
    <w:p w14:paraId="6B56690B" w14:textId="77777777" w:rsidR="00561E84" w:rsidRDefault="00DE663F" w:rsidP="008C7F3C">
      <w:pPr>
        <w:pStyle w:val="ListParagraph"/>
        <w:numPr>
          <w:ilvl w:val="0"/>
          <w:numId w:val="41"/>
        </w:numPr>
        <w:rPr>
          <w:lang w:val="en-CA"/>
        </w:rPr>
      </w:pPr>
      <w:r>
        <w:rPr>
          <w:lang w:val="en-CA"/>
        </w:rPr>
        <w:t>Trip_id:</w:t>
      </w:r>
      <w:r>
        <w:rPr>
          <w:lang w:val="en-CA"/>
        </w:rPr>
        <w:br/>
        <w:t>-&gt; transform to create unique identifier:</w:t>
      </w:r>
      <w:r>
        <w:rPr>
          <w:lang w:val="en-CA"/>
        </w:rPr>
        <w:br/>
      </w:r>
      <w:r w:rsidRPr="000211ED">
        <w:rPr>
          <w:lang w:val="en-CA"/>
        </w:rPr>
        <w:t xml:space="preserve">return "h" + getValue("household_id") + "p" + getValue("person_id") + "t" + </w:t>
      </w:r>
      <w:r w:rsidRPr="000211ED">
        <w:rPr>
          <w:lang w:val="en-CA"/>
        </w:rPr>
        <w:lastRenderedPageBreak/>
        <w:t>getValue("trip_id")</w:t>
      </w:r>
      <w:r>
        <w:rPr>
          <w:lang w:val="en-CA"/>
        </w:rPr>
        <w:br/>
        <w:t>-&gt; &lt;trip_id_transform&gt; a trip:Trip.</w:t>
      </w:r>
      <w:r>
        <w:rPr>
          <w:lang w:val="en-CA"/>
        </w:rPr>
        <w:br/>
      </w:r>
      <w:r w:rsidRPr="00E857E3">
        <w:rPr>
          <w:lang w:val="en-CA"/>
        </w:rPr>
        <w:t xml:space="preserve">omitted participant mapping too, this was also captured by previous data </w:t>
      </w:r>
    </w:p>
    <w:p w14:paraId="01DB77C5" w14:textId="6D08C5BA" w:rsidR="00DE663F" w:rsidRPr="00561E84" w:rsidRDefault="00DE663F" w:rsidP="008C7F3C">
      <w:pPr>
        <w:pStyle w:val="ListParagraph"/>
        <w:numPr>
          <w:ilvl w:val="0"/>
          <w:numId w:val="41"/>
        </w:numPr>
        <w:rPr>
          <w:lang w:val="en-CA"/>
        </w:rPr>
      </w:pPr>
      <w:r w:rsidRPr="00561E84">
        <w:t>Station</w:t>
      </w:r>
      <w:r w:rsidRPr="00561E84">
        <w:rPr>
          <w:lang w:val="en-CA"/>
        </w:rPr>
        <w:br/>
      </w:r>
      <w:r w:rsidR="00E857E3" w:rsidRPr="00561E84">
        <w:rPr>
          <w:lang w:val="en-CA"/>
        </w:rPr>
        <w:t xml:space="preserve"> Note</w:t>
      </w:r>
      <w:r w:rsidRPr="00561E84">
        <w:rPr>
          <w:lang w:val="en-CA"/>
        </w:rPr>
        <w:t xml:space="preserve">: </w:t>
      </w:r>
      <w:r w:rsidR="00E857E3" w:rsidRPr="00561E84">
        <w:rPr>
          <w:lang w:val="en-CA"/>
        </w:rPr>
        <w:t xml:space="preserve">this value represents the </w:t>
      </w:r>
      <w:r w:rsidRPr="00561E84">
        <w:rPr>
          <w:lang w:val="en-CA"/>
        </w:rPr>
        <w:t>initial station “The selected stations are the places where the traveler’s vehicle has been left as they switch to using public transit.”</w:t>
      </w:r>
      <w:r w:rsidRPr="00561E84">
        <w:rPr>
          <w:highlight w:val="yellow"/>
          <w:lang w:val="en-CA"/>
        </w:rPr>
        <w:br/>
      </w:r>
      <w:r w:rsidRPr="00561E84">
        <w:rPr>
          <w:lang w:val="en-CA"/>
        </w:rPr>
        <w:t>-&gt; transform the id to create an iri</w:t>
      </w:r>
      <w:r w:rsidRPr="00561E84">
        <w:rPr>
          <w:highlight w:val="yellow"/>
          <w:lang w:val="en-CA"/>
        </w:rPr>
        <w:br/>
      </w:r>
      <w:r w:rsidRPr="00561E84">
        <w:rPr>
          <w:lang w:val="en-CA"/>
        </w:rPr>
        <w:t>return "NCS16_centroid_2011_" + getValue("station")</w:t>
      </w:r>
      <w:r w:rsidRPr="00561E84">
        <w:rPr>
          <w:lang w:val="en-CA"/>
        </w:rPr>
        <w:br/>
        <w:t>&lt;station_transform&gt; a spatialloc:Feature.</w:t>
      </w:r>
      <w:r w:rsidRPr="00561E84">
        <w:rPr>
          <w:lang w:val="en-CA"/>
        </w:rPr>
        <w:br/>
        <w:t>&lt;sub_trip1&gt; trip:endLoc &lt;station_transform&gt;.</w:t>
      </w:r>
      <w:r w:rsidRPr="00561E84">
        <w:rPr>
          <w:lang w:val="en-CA"/>
        </w:rPr>
        <w:br/>
        <w:t>&lt;sub_trip2&gt; trip:startLoc &lt;station_transform&gt;.</w:t>
      </w:r>
      <w:r w:rsidRPr="00561E84">
        <w:rPr>
          <w:highlight w:val="yellow"/>
          <w:lang w:val="en-CA"/>
        </w:rPr>
        <w:br/>
      </w:r>
      <w:r w:rsidR="00E857E3" w:rsidRPr="00561E84">
        <w:rPr>
          <w:lang w:val="en-CA"/>
        </w:rPr>
        <w:t>Note</w:t>
      </w:r>
      <w:r w:rsidRPr="00561E84">
        <w:rPr>
          <w:lang w:val="en-CA"/>
        </w:rPr>
        <w:t>: “The station zone numbers are references to centroids in the NCS16 standard.” See correspondence table</w:t>
      </w:r>
      <w:r w:rsidRPr="00561E84">
        <w:rPr>
          <w:lang w:val="en-CA"/>
        </w:rPr>
        <w:br/>
        <w:t>Q: is there a resource for determining the coordinates of the centroids?</w:t>
      </w:r>
      <w:r w:rsidRPr="00561E84">
        <w:rPr>
          <w:lang w:val="en-CA"/>
        </w:rPr>
        <w:br/>
        <w:t>Note: for now, we assume the centroids used are according to the 2011 system. In addition, we use the supplementary Station Correspondence file to approximate the location of the station (e.g. what zone it is located in).</w:t>
      </w:r>
    </w:p>
    <w:p w14:paraId="5B8E6282" w14:textId="77777777" w:rsidR="00DE663F" w:rsidRPr="00473EA4" w:rsidRDefault="00DE663F" w:rsidP="008C7F3C">
      <w:pPr>
        <w:pStyle w:val="ListParagraph"/>
        <w:numPr>
          <w:ilvl w:val="0"/>
          <w:numId w:val="41"/>
        </w:numPr>
        <w:rPr>
          <w:lang w:val="en-CA"/>
        </w:rPr>
      </w:pPr>
      <w:r>
        <w:rPr>
          <w:lang w:val="en-CA"/>
        </w:rPr>
        <w:t>Direction: auto2transit or transit2auto</w:t>
      </w:r>
      <w:r>
        <w:rPr>
          <w:lang w:val="en-CA"/>
        </w:rPr>
        <w:br/>
        <w:t>The mode of these trips (we expect) is “DAT” (drive access to transit), however the direction field provides additional information about the subtrips that comprise the trip. If the direction is auto2transit, then the first subtrip should be identified as having mode “Auto”. Similarly, for transit2auto the second subtrip has the “Auto” mode. To accomplish we transform the direction field into two separate mode attributes:</w:t>
      </w:r>
      <w:r>
        <w:rPr>
          <w:lang w:val="en-CA"/>
        </w:rPr>
        <w:br/>
        <w:t>-&gt; transform &lt;mode1_derived&gt;</w:t>
      </w:r>
      <w:r>
        <w:rPr>
          <w:lang w:val="en-CA"/>
        </w:rPr>
        <w:br/>
      </w:r>
      <w:r w:rsidRPr="00473EA4">
        <w:rPr>
          <w:lang w:val="en-CA"/>
        </w:rPr>
        <w:t>d = getValue("direction")</w:t>
      </w:r>
    </w:p>
    <w:p w14:paraId="0065F9F0" w14:textId="77777777" w:rsidR="00DE663F" w:rsidRPr="00473EA4" w:rsidRDefault="00DE663F" w:rsidP="00DE663F">
      <w:pPr>
        <w:ind w:left="720"/>
      </w:pPr>
      <w:r w:rsidRPr="00473EA4">
        <w:t>if "auto2" in d:</w:t>
      </w:r>
    </w:p>
    <w:p w14:paraId="63321519" w14:textId="77777777" w:rsidR="00DE663F" w:rsidRPr="00473EA4" w:rsidRDefault="00DE663F" w:rsidP="00DE663F">
      <w:pPr>
        <w:ind w:left="720"/>
      </w:pPr>
      <w:r w:rsidRPr="00473EA4">
        <w:t xml:space="preserve">    return </w:t>
      </w:r>
      <w:hyperlink r:id="rId58" w:history="1">
        <w:r w:rsidRPr="0003520F">
          <w:rPr>
            <w:rStyle w:val="Hyperlink"/>
          </w:rPr>
          <w:t>http://ontology.eil.utoronto.ca/icity/TASHA/Auto</w:t>
        </w:r>
      </w:hyperlink>
      <w:r>
        <w:br/>
        <w:t>-&gt; &lt;sub_trip1&gt; trip:viaMode &lt;mode1_derived&gt;.</w:t>
      </w:r>
      <w:r>
        <w:br/>
        <w:t>-&gt; similar transformation for mode2_derived.</w:t>
      </w:r>
      <w:r>
        <w:br/>
        <w:t>-&gt; &lt;sub_trip2&gt; trip:viaMode &lt;mode2_derived&gt;.</w:t>
      </w:r>
      <w:r>
        <w:br/>
      </w:r>
      <w:r>
        <w:lastRenderedPageBreak/>
        <w:t>Note that no mode is defined for the transit case as TASHA does not have an IRI for exclusive transit modes.</w:t>
      </w:r>
    </w:p>
    <w:p w14:paraId="136040AB" w14:textId="2D782278" w:rsidR="00DE663F" w:rsidRDefault="00DE663F" w:rsidP="008C7F3C">
      <w:pPr>
        <w:pStyle w:val="ListParagraph"/>
        <w:numPr>
          <w:ilvl w:val="0"/>
          <w:numId w:val="41"/>
        </w:numPr>
        <w:rPr>
          <w:lang w:val="en-CA"/>
        </w:rPr>
      </w:pPr>
      <w:r>
        <w:rPr>
          <w:lang w:val="en-CA"/>
        </w:rPr>
        <w:t>Weight</w:t>
      </w:r>
      <w:r w:rsidR="004E3418">
        <w:rPr>
          <w:lang w:val="en-CA"/>
        </w:rPr>
        <w:t>: not mapped</w:t>
      </w:r>
    </w:p>
    <w:p w14:paraId="6E9DA727" w14:textId="77777777" w:rsidR="00DE663F" w:rsidRDefault="00DE663F" w:rsidP="002660E6">
      <w:pPr>
        <w:pStyle w:val="Heading3"/>
        <w:numPr>
          <w:ilvl w:val="0"/>
          <w:numId w:val="0"/>
        </w:numPr>
      </w:pPr>
      <w:bookmarkStart w:id="217" w:name="_Toc41911446"/>
      <w:r>
        <w:t>facilitate_passenger.csv</w:t>
      </w:r>
      <w:bookmarkEnd w:id="217"/>
    </w:p>
    <w:p w14:paraId="31226480" w14:textId="77777777" w:rsidR="00DE663F" w:rsidRDefault="00DE663F" w:rsidP="008C7F3C">
      <w:pPr>
        <w:pStyle w:val="ListParagraph"/>
        <w:numPr>
          <w:ilvl w:val="0"/>
          <w:numId w:val="42"/>
        </w:numPr>
        <w:rPr>
          <w:lang w:val="en-CA"/>
        </w:rPr>
      </w:pPr>
      <w:r>
        <w:rPr>
          <w:lang w:val="en-CA"/>
        </w:rPr>
        <w:t>Household_id: omitted (relationship captured in other data sources)</w:t>
      </w:r>
    </w:p>
    <w:p w14:paraId="0F765A8B" w14:textId="77777777" w:rsidR="00DE663F" w:rsidRDefault="00DE663F" w:rsidP="008C7F3C">
      <w:pPr>
        <w:pStyle w:val="ListParagraph"/>
        <w:numPr>
          <w:ilvl w:val="0"/>
          <w:numId w:val="42"/>
        </w:numPr>
        <w:rPr>
          <w:lang w:val="en-CA"/>
        </w:rPr>
      </w:pPr>
      <w:r>
        <w:rPr>
          <w:lang w:val="en-CA"/>
        </w:rPr>
        <w:t>Passenger_id</w:t>
      </w:r>
      <w:r>
        <w:rPr>
          <w:lang w:val="en-CA"/>
        </w:rPr>
        <w:br/>
        <w:t>-&gt; transform to unique identifier</w:t>
      </w:r>
      <w:r>
        <w:br/>
        <w:t xml:space="preserve">&lt;passenger_id_transform&gt; : </w:t>
      </w:r>
      <w:r w:rsidRPr="00C54E8B">
        <w:t>return "h" + getValue("household_id") + "p" + getValue("</w:t>
      </w:r>
      <w:r>
        <w:t>passenger</w:t>
      </w:r>
      <w:r w:rsidRPr="00C54E8B">
        <w:t>_id")</w:t>
      </w:r>
      <w:r>
        <w:t xml:space="preserve"> </w:t>
      </w:r>
      <w:r>
        <w:br/>
        <w:t>-&gt; &lt;passenger_id_transform&gt; a person:PersonPD; change:hasManifestation [a person:Person]</w:t>
      </w:r>
      <w:r>
        <w:br/>
        <w:t>Note: mapping to household, etc omitted (redundant)</w:t>
      </w:r>
    </w:p>
    <w:p w14:paraId="4A7C4A61" w14:textId="77777777" w:rsidR="00DE663F" w:rsidRDefault="00DE663F" w:rsidP="008C7F3C">
      <w:pPr>
        <w:pStyle w:val="ListParagraph"/>
        <w:numPr>
          <w:ilvl w:val="0"/>
          <w:numId w:val="42"/>
        </w:numPr>
        <w:rPr>
          <w:lang w:val="en-CA"/>
        </w:rPr>
      </w:pPr>
      <w:r>
        <w:rPr>
          <w:lang w:val="en-CA"/>
        </w:rPr>
        <w:t>Passenger_trip_id</w:t>
      </w:r>
      <w:r>
        <w:rPr>
          <w:lang w:val="en-CA"/>
        </w:rPr>
        <w:br/>
        <w:t>-&gt; transform to create unique trip_id</w:t>
      </w:r>
      <w:r>
        <w:rPr>
          <w:lang w:val="en-CA"/>
        </w:rPr>
        <w:br/>
        <w:t>-&gt; transform to create unique identifier:</w:t>
      </w:r>
      <w:r>
        <w:rPr>
          <w:lang w:val="en-CA"/>
        </w:rPr>
        <w:br/>
      </w:r>
      <w:r w:rsidRPr="000211ED">
        <w:rPr>
          <w:lang w:val="en-CA"/>
        </w:rPr>
        <w:t>return "h" + getValue("household_id") + "p" + getValue("</w:t>
      </w:r>
      <w:r>
        <w:rPr>
          <w:lang w:val="en-CA"/>
        </w:rPr>
        <w:t>passenger</w:t>
      </w:r>
      <w:r w:rsidRPr="000211ED">
        <w:rPr>
          <w:lang w:val="en-CA"/>
        </w:rPr>
        <w:t>_id") + "t" + getValue("</w:t>
      </w:r>
      <w:r>
        <w:rPr>
          <w:lang w:val="en-CA"/>
        </w:rPr>
        <w:t>passenger_</w:t>
      </w:r>
      <w:r w:rsidRPr="000211ED">
        <w:rPr>
          <w:lang w:val="en-CA"/>
        </w:rPr>
        <w:t>trip_id")</w:t>
      </w:r>
      <w:r>
        <w:rPr>
          <w:lang w:val="en-CA"/>
        </w:rPr>
        <w:br/>
        <w:t>-&gt; &lt;passenger_trip_id_transform&gt; a trip:Trip.</w:t>
      </w:r>
      <w:r>
        <w:rPr>
          <w:lang w:val="en-CA"/>
        </w:rPr>
        <w:br/>
      </w:r>
      <w:r w:rsidRPr="00E857E3">
        <w:rPr>
          <w:lang w:val="en-CA"/>
        </w:rPr>
        <w:t>revised:</w:t>
      </w:r>
      <w:r>
        <w:rPr>
          <w:lang w:val="en-CA"/>
        </w:rPr>
        <w:t xml:space="preserve"> create specializations of ‘hasParticipant’ for trip: hasPassenger and hasDriver</w:t>
      </w:r>
      <w:r>
        <w:rPr>
          <w:lang w:val="en-CA"/>
        </w:rPr>
        <w:br/>
        <w:t>&lt;passenger_trip_id_transform&gt; trip:hasPassenger &lt;_passenger_id@t&gt;; trip:hasDriver &lt;_driver_id@t&gt;</w:t>
      </w:r>
    </w:p>
    <w:p w14:paraId="1D3E5ACF" w14:textId="77777777" w:rsidR="00DE663F" w:rsidRDefault="00DE663F" w:rsidP="008C7F3C">
      <w:pPr>
        <w:pStyle w:val="ListParagraph"/>
        <w:numPr>
          <w:ilvl w:val="0"/>
          <w:numId w:val="42"/>
        </w:numPr>
        <w:rPr>
          <w:lang w:val="en-CA"/>
        </w:rPr>
      </w:pPr>
      <w:r>
        <w:rPr>
          <w:lang w:val="en-CA"/>
        </w:rPr>
        <w:t>Driver_id</w:t>
      </w:r>
      <w:r>
        <w:rPr>
          <w:lang w:val="en-CA"/>
        </w:rPr>
        <w:br/>
        <w:t>-&gt; transform to unique identifier</w:t>
      </w:r>
      <w:r>
        <w:br/>
        <w:t xml:space="preserve">&lt;driver_id_transform&gt; : </w:t>
      </w:r>
      <w:r w:rsidRPr="00C54E8B">
        <w:t>return "h" + getValue("household_id") + "p" + getValue("</w:t>
      </w:r>
      <w:r>
        <w:t>driver</w:t>
      </w:r>
      <w:r w:rsidRPr="00C54E8B">
        <w:t>_id")</w:t>
      </w:r>
      <w:r>
        <w:t xml:space="preserve"> </w:t>
      </w:r>
      <w:r>
        <w:br/>
        <w:t>-&gt; &lt;driver_id_transform&gt; a person:PersonPD; change:hasManifestation [a person:Person]</w:t>
      </w:r>
    </w:p>
    <w:p w14:paraId="7C2E7C6E" w14:textId="77777777" w:rsidR="00DE663F" w:rsidRDefault="00DE663F" w:rsidP="008C7F3C">
      <w:pPr>
        <w:pStyle w:val="ListParagraph"/>
        <w:numPr>
          <w:ilvl w:val="0"/>
          <w:numId w:val="42"/>
        </w:numPr>
        <w:rPr>
          <w:lang w:val="en-CA"/>
        </w:rPr>
      </w:pPr>
      <w:r>
        <w:rPr>
          <w:lang w:val="en-CA"/>
        </w:rPr>
        <w:t>Driver_trip_id</w:t>
      </w:r>
      <w:r>
        <w:rPr>
          <w:lang w:val="en-CA"/>
        </w:rPr>
        <w:br/>
        <w:t>-&gt; transform to create unique identifier:</w:t>
      </w:r>
      <w:r>
        <w:rPr>
          <w:lang w:val="en-CA"/>
        </w:rPr>
        <w:br/>
      </w:r>
      <w:r w:rsidRPr="000211ED">
        <w:rPr>
          <w:lang w:val="en-CA"/>
        </w:rPr>
        <w:lastRenderedPageBreak/>
        <w:t>return "h" + getValue("household_id") + "p" + getValue("</w:t>
      </w:r>
      <w:r>
        <w:rPr>
          <w:lang w:val="en-CA"/>
        </w:rPr>
        <w:t>driver</w:t>
      </w:r>
      <w:r w:rsidRPr="000211ED">
        <w:rPr>
          <w:lang w:val="en-CA"/>
        </w:rPr>
        <w:t>_id") + "t" + getValue("</w:t>
      </w:r>
      <w:r>
        <w:rPr>
          <w:lang w:val="en-CA"/>
        </w:rPr>
        <w:t>driver_</w:t>
      </w:r>
      <w:r w:rsidRPr="000211ED">
        <w:rPr>
          <w:lang w:val="en-CA"/>
        </w:rPr>
        <w:t>trip_id")</w:t>
      </w:r>
      <w:r>
        <w:rPr>
          <w:lang w:val="en-CA"/>
        </w:rPr>
        <w:br/>
        <w:t>-&gt; &lt;driver_trip_id_transform&gt; activity:occursDirectlyBefore &lt;passenger_trip_id_transform&gt;</w:t>
      </w:r>
      <w:r>
        <w:rPr>
          <w:lang w:val="en-CA"/>
        </w:rPr>
        <w:br/>
        <w:t>Note: could add mapping &lt;driver_trip_id_transform&gt; activity:hasParticipant &lt;_driver_id@t&gt; however if our interpretation is correct then this should be redundant with data already defined in trips.csv</w:t>
      </w:r>
    </w:p>
    <w:p w14:paraId="1E6881DF" w14:textId="77777777" w:rsidR="00DE663F" w:rsidRDefault="00DE663F" w:rsidP="008C7F3C">
      <w:pPr>
        <w:pStyle w:val="ListParagraph"/>
        <w:numPr>
          <w:ilvl w:val="0"/>
          <w:numId w:val="42"/>
        </w:numPr>
        <w:rPr>
          <w:lang w:val="en-CA"/>
        </w:rPr>
      </w:pPr>
      <w:r>
        <w:rPr>
          <w:lang w:val="en-CA"/>
        </w:rPr>
        <w:t>Weight</w:t>
      </w:r>
    </w:p>
    <w:p w14:paraId="2A4B0FDF" w14:textId="77777777" w:rsidR="00DE663F" w:rsidRDefault="00DE663F" w:rsidP="00DE663F">
      <w:pPr>
        <w:rPr>
          <w:b/>
        </w:rPr>
      </w:pPr>
      <w:r w:rsidRPr="001608DF">
        <w:rPr>
          <w:b/>
        </w:rPr>
        <w:t xml:space="preserve">Notes: </w:t>
      </w:r>
    </w:p>
    <w:p w14:paraId="1CAC98E8" w14:textId="77777777" w:rsidR="00DE663F" w:rsidRPr="001608DF" w:rsidRDefault="00DE663F" w:rsidP="00DE663F">
      <w:r>
        <w:t xml:space="preserve">The specification of trip id’s isn’t entirely clear. On a facilitates_passenger trip, is there a unique trip_id that is generated </w:t>
      </w:r>
      <w:r>
        <w:rPr>
          <w:i/>
        </w:rPr>
        <w:t>only</w:t>
      </w:r>
      <w:r>
        <w:t xml:space="preserve"> for the passenger? In other words, without referencing the facilitates_passenger data, is there no way to identify the driver making the trip (and thus we would only find the previous and subsequent trips)? Or, is a trip_id also generated for the driver in trips.csv, so there are two distinct trip_ids generated for the same trip? We assume the former, but it’s not clear in the description of the data.</w:t>
      </w:r>
    </w:p>
    <w:p w14:paraId="2472CD48" w14:textId="1C82A9C1" w:rsidR="00DE663F" w:rsidRDefault="009C262E" w:rsidP="002660E6">
      <w:pPr>
        <w:pStyle w:val="Heading2"/>
      </w:pPr>
      <w:bookmarkStart w:id="218" w:name="_Toc41911447"/>
      <w:r>
        <w:t>Futur</w:t>
      </w:r>
      <w:r w:rsidR="004E3418">
        <w:t>e Work</w:t>
      </w:r>
      <w:bookmarkEnd w:id="218"/>
    </w:p>
    <w:p w14:paraId="2AD4A731" w14:textId="3842C11C" w:rsidR="009C262E" w:rsidRDefault="009C262E" w:rsidP="008C7F3C">
      <w:pPr>
        <w:pStyle w:val="ListParagraph"/>
        <w:numPr>
          <w:ilvl w:val="0"/>
          <w:numId w:val="47"/>
        </w:numPr>
      </w:pPr>
      <w:r>
        <w:t>Determine whether it’s possible to retrieve the intended simulation date</w:t>
      </w:r>
      <w:r>
        <w:rPr>
          <w:lang w:val="en-CA"/>
        </w:rPr>
        <w:t xml:space="preserve"> from the simulation metadata</w:t>
      </w:r>
    </w:p>
    <w:p w14:paraId="7190F77C" w14:textId="32AF58DC" w:rsidR="004E3418" w:rsidRDefault="004E3418" w:rsidP="008C7F3C">
      <w:pPr>
        <w:pStyle w:val="ListParagraph"/>
        <w:numPr>
          <w:ilvl w:val="0"/>
          <w:numId w:val="47"/>
        </w:numPr>
      </w:pPr>
      <w:r>
        <w:t xml:space="preserve">Station Correspondence: We </w:t>
      </w:r>
      <w:r w:rsidR="002660E6">
        <w:t>should</w:t>
      </w:r>
      <w:r>
        <w:t xml:space="preserve"> to capture the link between the NCS16 Centroid IDs and the traffic zone they are contained in. This data could be used</w:t>
      </w:r>
      <w:r w:rsidR="00561E84">
        <w:t xml:space="preserve"> </w:t>
      </w:r>
      <w:r>
        <w:t>to identify the station name associated the centroid.</w:t>
      </w:r>
    </w:p>
    <w:p w14:paraId="61734FF3" w14:textId="77777777" w:rsidR="004E3418" w:rsidRDefault="004E3418" w:rsidP="008C7F3C">
      <w:pPr>
        <w:pStyle w:val="ListParagraph"/>
        <w:numPr>
          <w:ilvl w:val="1"/>
          <w:numId w:val="47"/>
        </w:numPr>
        <w:rPr>
          <w:lang w:val="en-CA"/>
        </w:rPr>
      </w:pPr>
      <w:r>
        <w:rPr>
          <w:lang w:val="en-CA"/>
        </w:rPr>
        <w:t>Centroid_2016 (or Centroid_2011?)</w:t>
      </w:r>
    </w:p>
    <w:p w14:paraId="1FCEF984" w14:textId="77777777" w:rsidR="004E3418" w:rsidRDefault="004E3418" w:rsidP="008C7F3C">
      <w:pPr>
        <w:pStyle w:val="ListParagraph"/>
        <w:numPr>
          <w:ilvl w:val="1"/>
          <w:numId w:val="47"/>
        </w:numPr>
        <w:rPr>
          <w:lang w:val="en-CA"/>
        </w:rPr>
      </w:pPr>
      <w:r>
        <w:rPr>
          <w:lang w:val="en-CA"/>
        </w:rPr>
        <w:t>GTA2001Zone</w:t>
      </w:r>
    </w:p>
    <w:p w14:paraId="589CFE8D" w14:textId="18177128" w:rsidR="00ED58E7" w:rsidRDefault="00DE663F" w:rsidP="008C7F3C">
      <w:pPr>
        <w:pStyle w:val="ListParagraph"/>
        <w:numPr>
          <w:ilvl w:val="0"/>
          <w:numId w:val="46"/>
        </w:numPr>
      </w:pPr>
      <w:r>
        <w:t>In future work, the “weight” attribute should be incorporated into the mapping, as it relates to a particular simulation.</w:t>
      </w:r>
    </w:p>
    <w:p w14:paraId="488AC360" w14:textId="77777777" w:rsidR="002660E6" w:rsidRDefault="002660E6" w:rsidP="002660E6"/>
    <w:p w14:paraId="04D5E77E" w14:textId="77777777" w:rsidR="002660E6" w:rsidRDefault="002660E6" w:rsidP="002660E6"/>
    <w:p w14:paraId="364A8780" w14:textId="77777777" w:rsidR="002660E6" w:rsidRDefault="002660E6">
      <w:pPr>
        <w:spacing w:after="200" w:line="276" w:lineRule="auto"/>
      </w:pPr>
      <w:r>
        <w:br w:type="page"/>
      </w:r>
    </w:p>
    <w:p w14:paraId="5EA5D008" w14:textId="77777777" w:rsidR="000E5600" w:rsidRDefault="000E5600" w:rsidP="008C7F3C">
      <w:pPr>
        <w:pStyle w:val="Heading1"/>
        <w:numPr>
          <w:ilvl w:val="0"/>
          <w:numId w:val="63"/>
        </w:numPr>
      </w:pPr>
      <w:bookmarkStart w:id="219" w:name="_Ref31182931"/>
      <w:bookmarkStart w:id="220" w:name="_Toc41911448"/>
      <w:commentRangeStart w:id="221"/>
      <w:r>
        <w:lastRenderedPageBreak/>
        <w:t>Transit</w:t>
      </w:r>
      <w:commentRangeEnd w:id="221"/>
      <w:r w:rsidR="00663AFE">
        <w:rPr>
          <w:rStyle w:val="CommentReference"/>
          <w:rFonts w:asciiTheme="minorHAnsi" w:eastAsiaTheme="minorEastAsia" w:hAnsiTheme="minorHAnsi"/>
          <w:b w:val="0"/>
          <w:bCs w:val="0"/>
          <w:kern w:val="0"/>
        </w:rPr>
        <w:commentReference w:id="221"/>
      </w:r>
      <w:r>
        <w:t xml:space="preserve"> Data Mapping</w:t>
      </w:r>
      <w:bookmarkEnd w:id="219"/>
      <w:bookmarkEnd w:id="220"/>
    </w:p>
    <w:p w14:paraId="77FE896A" w14:textId="77777777" w:rsidR="000E5600" w:rsidRDefault="000E5600" w:rsidP="002660E6">
      <w:r>
        <w:t>Overview of datasets:</w:t>
      </w:r>
    </w:p>
    <w:p w14:paraId="7C719F90" w14:textId="77777777" w:rsidR="000E5600" w:rsidRDefault="000E5600" w:rsidP="008C7F3C">
      <w:pPr>
        <w:pStyle w:val="ListParagraph"/>
        <w:numPr>
          <w:ilvl w:val="0"/>
          <w:numId w:val="62"/>
        </w:numPr>
      </w:pPr>
      <w:r>
        <w:t>Subway delay data</w:t>
      </w:r>
    </w:p>
    <w:p w14:paraId="2E035305" w14:textId="77777777" w:rsidR="000E5600" w:rsidRDefault="000E5600" w:rsidP="008C7F3C">
      <w:pPr>
        <w:pStyle w:val="ListParagraph"/>
        <w:numPr>
          <w:ilvl w:val="0"/>
          <w:numId w:val="62"/>
        </w:numPr>
      </w:pPr>
      <w:r>
        <w:t>TTC schedule data (gtfs)</w:t>
      </w:r>
    </w:p>
    <w:p w14:paraId="5094BC75" w14:textId="77777777" w:rsidR="000E5600" w:rsidRPr="00092BFA" w:rsidRDefault="000E5600" w:rsidP="008C7F3C">
      <w:pPr>
        <w:pStyle w:val="ListParagraph"/>
        <w:numPr>
          <w:ilvl w:val="0"/>
          <w:numId w:val="62"/>
        </w:numPr>
      </w:pPr>
      <w:r>
        <w:t>Vehicle location data (nextbus / other)</w:t>
      </w:r>
    </w:p>
    <w:p w14:paraId="1ECCBDC6" w14:textId="56C25332" w:rsidR="002660E6" w:rsidRDefault="002660E6" w:rsidP="00EC2F24">
      <w:pPr>
        <w:pStyle w:val="Heading2"/>
        <w:numPr>
          <w:ilvl w:val="0"/>
          <w:numId w:val="0"/>
        </w:numPr>
      </w:pPr>
      <w:r>
        <w:br/>
      </w:r>
      <w:bookmarkStart w:id="222" w:name="_Toc41911449"/>
      <w:r>
        <w:t>Subway &amp; SRT Logs (December 2018)</w:t>
      </w:r>
      <w:bookmarkEnd w:id="222"/>
    </w:p>
    <w:p w14:paraId="2F9920C2" w14:textId="77777777" w:rsidR="002660E6" w:rsidRDefault="002660E6" w:rsidP="002660E6">
      <w:r>
        <w:t>To do: match the Station and Line values with the identifiers defined in gtfs.</w:t>
      </w:r>
    </w:p>
    <w:p w14:paraId="208A856D" w14:textId="77777777" w:rsidR="002660E6" w:rsidRDefault="002660E6" w:rsidP="008C7F3C">
      <w:pPr>
        <w:pStyle w:val="ListParagraph"/>
        <w:numPr>
          <w:ilvl w:val="0"/>
          <w:numId w:val="60"/>
        </w:numPr>
      </w:pPr>
      <w:r>
        <w:t>Date, Time: the date/time of the incident</w:t>
      </w:r>
      <w:r>
        <w:br/>
        <w:t>Modify the date value to the xsd:date format</w:t>
      </w:r>
      <w:r>
        <w:br/>
        <w:t>date = getValue("Date")</w:t>
      </w:r>
    </w:p>
    <w:p w14:paraId="7D2D5CFE" w14:textId="77777777" w:rsidR="002660E6" w:rsidRDefault="002660E6" w:rsidP="002660E6">
      <w:pPr>
        <w:pStyle w:val="ListParagraph"/>
      </w:pPr>
      <w:r>
        <w:t>return datetime.datetime.strptime(date, '%m/%d/%y').strftime('%Y-%m-%d')</w:t>
      </w:r>
      <w:r>
        <w:br/>
      </w:r>
      <w:r>
        <w:br/>
        <w:t>Combine and transform these values into xsd:DateTimeStamp format</w:t>
      </w:r>
      <w:r>
        <w:br/>
      </w:r>
      <w:r w:rsidRPr="005C5E54">
        <w:rPr>
          <w:rFonts w:ascii="Courier" w:hAnsi="Courier"/>
          <w:sz w:val="20"/>
          <w:lang w:val="en-CA"/>
        </w:rPr>
        <w:t>return getValue("</w:t>
      </w:r>
      <w:r>
        <w:rPr>
          <w:rFonts w:ascii="Courier" w:hAnsi="Courier"/>
          <w:sz w:val="20"/>
          <w:lang w:val="en-CA"/>
        </w:rPr>
        <w:t>xsddate</w:t>
      </w:r>
      <w:r w:rsidRPr="005C5E54">
        <w:rPr>
          <w:rFonts w:ascii="Courier" w:hAnsi="Courier"/>
          <w:sz w:val="20"/>
          <w:lang w:val="en-CA"/>
        </w:rPr>
        <w:t>") + "T" + getValue("Time") + "-05:00"</w:t>
      </w:r>
      <w:r>
        <w:br/>
        <w:t xml:space="preserve">-&gt; &lt;_incident&gt; a transit:TransitIncident; activity:beginOf [a time:Instant; time:inXSDDateTimeStamp &lt;date_time_stamp_transform&gt;] </w:t>
      </w:r>
    </w:p>
    <w:p w14:paraId="50557788" w14:textId="77777777" w:rsidR="002660E6" w:rsidRDefault="002660E6" w:rsidP="008C7F3C">
      <w:pPr>
        <w:pStyle w:val="ListParagraph"/>
        <w:numPr>
          <w:ilvl w:val="0"/>
          <w:numId w:val="60"/>
        </w:numPr>
      </w:pPr>
      <w:r>
        <w:t>Day: the day of week of the incident</w:t>
      </w:r>
      <w:r>
        <w:br/>
        <w:t>Transform to schema.org day of week format:</w:t>
      </w:r>
    </w:p>
    <w:p w14:paraId="79D76E99" w14:textId="77777777" w:rsidR="002660E6" w:rsidRDefault="002660E6" w:rsidP="002660E6">
      <w:pPr>
        <w:pStyle w:val="ListParagraph"/>
      </w:pPr>
      <w:r w:rsidRPr="00244CD4">
        <w:t>return "http://schema.org/" + getValue("Day")</w:t>
      </w:r>
      <w:r>
        <w:br/>
        <w:t>-&gt; &lt;_incident&gt; a transit:TransitIncident; activity:beginOf [a time:Instant; time:inXSDDateTimeStamp &lt;Day_transform&gt;^^xsd:dateTimeStamp]</w:t>
      </w:r>
    </w:p>
    <w:p w14:paraId="58BAEDC0" w14:textId="77777777" w:rsidR="002660E6" w:rsidRDefault="002660E6" w:rsidP="008C7F3C">
      <w:pPr>
        <w:pStyle w:val="ListParagraph"/>
        <w:numPr>
          <w:ilvl w:val="0"/>
          <w:numId w:val="60"/>
        </w:numPr>
      </w:pPr>
      <w:r>
        <w:t>Station</w:t>
      </w:r>
      <w:r>
        <w:br/>
      </w:r>
      <w:r w:rsidRPr="0053386D">
        <w:rPr>
          <w:b/>
        </w:rPr>
        <w:t>Note</w:t>
      </w:r>
      <w:r>
        <w:t>: while station attribute values do match for the stop names specified in the gtfs files, they are defined at a higher level, whereas gtfs specifies multiple stop points for a given station. In the future, there may be a need to automate the formal relationship between the stations and the gtfs stops they contain. It would also be useful to integrate the subway station names with the actual associated location (shape info) of the stations, if available.</w:t>
      </w:r>
      <w:r>
        <w:br/>
        <w:t xml:space="preserve">-&gt; &lt;_incident&gt; transit:associatedWithStop </w:t>
      </w:r>
      <w:r>
        <w:rPr>
          <w:iCs/>
        </w:rPr>
        <w:t>_:stopbnode [foaf:name</w:t>
      </w:r>
      <w:r>
        <w:t xml:space="preserve"> &lt;station&gt;].</w:t>
      </w:r>
    </w:p>
    <w:p w14:paraId="163FB67E" w14:textId="77777777" w:rsidR="002660E6" w:rsidRDefault="002660E6" w:rsidP="008C7F3C">
      <w:pPr>
        <w:pStyle w:val="ListParagraph"/>
        <w:numPr>
          <w:ilvl w:val="0"/>
          <w:numId w:val="60"/>
        </w:numPr>
      </w:pPr>
      <w:r>
        <w:lastRenderedPageBreak/>
        <w:t>Code</w:t>
      </w:r>
      <w:r>
        <w:br/>
        <w:t>-&gt; &lt;_incident&gt; transit:hasIncidentCode &lt;code&gt;</w:t>
      </w:r>
    </w:p>
    <w:p w14:paraId="2548CE26" w14:textId="77777777" w:rsidR="002660E6" w:rsidRDefault="002660E6" w:rsidP="008C7F3C">
      <w:pPr>
        <w:pStyle w:val="ListParagraph"/>
        <w:numPr>
          <w:ilvl w:val="0"/>
          <w:numId w:val="60"/>
        </w:numPr>
      </w:pPr>
      <w:r>
        <w:t>Min Delay: the delay caused by the incident in minutes, or more accurately – the length of the incident in minutes.</w:t>
      </w:r>
      <w:r>
        <w:br/>
        <w:t>-&gt; &lt;_incident&gt; activity:occursAt [a time:Interval; time:hasDurationDescription [a time:GeneralDurationDescription; time:minutes &lt;Min Delay&gt;]]</w:t>
      </w:r>
    </w:p>
    <w:p w14:paraId="7519617E" w14:textId="77777777" w:rsidR="002660E6" w:rsidRDefault="002660E6" w:rsidP="008C7F3C">
      <w:pPr>
        <w:pStyle w:val="ListParagraph"/>
        <w:numPr>
          <w:ilvl w:val="0"/>
          <w:numId w:val="60"/>
        </w:numPr>
      </w:pPr>
      <w:r>
        <w:t xml:space="preserve">Min Gap: the gap following the incident in minutes. </w:t>
      </w:r>
      <w:r w:rsidRPr="00EA0E14">
        <w:t>Not</w:t>
      </w:r>
      <w:r>
        <w:t>e that</w:t>
      </w:r>
      <w:r w:rsidRPr="00EA0E14">
        <w:t xml:space="preserve"> </w:t>
      </w:r>
      <w:r>
        <w:t>this value represents the resulting gap; i.e. from the time of the delay until after it is resolved and the next train arrives at the station.</w:t>
      </w:r>
      <w:r>
        <w:br/>
        <w:t>-&gt; &lt;_incident&gt; causedGap [a time:Interval; time:hasDurationDescription [a time:GeneralDurationDescription; time:minutes &lt;Min Delay&gt;]]</w:t>
      </w:r>
    </w:p>
    <w:p w14:paraId="69BE08DF" w14:textId="77777777" w:rsidR="002660E6" w:rsidRDefault="002660E6" w:rsidP="008C7F3C">
      <w:pPr>
        <w:pStyle w:val="ListParagraph"/>
        <w:numPr>
          <w:ilvl w:val="0"/>
          <w:numId w:val="60"/>
        </w:numPr>
      </w:pPr>
      <w:commentRangeStart w:id="223"/>
      <w:r w:rsidRPr="00AC2530">
        <w:rPr>
          <w:highlight w:val="yellow"/>
        </w:rPr>
        <w:t>Bound</w:t>
      </w:r>
      <w:r>
        <w:t>: optional route property?</w:t>
      </w:r>
      <w:r>
        <w:br/>
      </w:r>
      <w:r w:rsidRPr="00911A73">
        <w:rPr>
          <w:highlight w:val="yellow"/>
        </w:rPr>
        <w:t>-&gt; to do</w:t>
      </w:r>
      <w:r>
        <w:t>: add boundCardinalDirection as optional property (complimentary to isInbound property for routes)</w:t>
      </w:r>
      <w:commentRangeEnd w:id="223"/>
      <w:r>
        <w:rPr>
          <w:rStyle w:val="CommentReference"/>
          <w:rFonts w:ascii="Times New Roman" w:eastAsia="Times New Roman" w:hAnsi="Times New Roman"/>
          <w:lang w:val="en-CA"/>
        </w:rPr>
        <w:commentReference w:id="223"/>
      </w:r>
      <w:r>
        <w:br/>
      </w:r>
      <w:r w:rsidRPr="00911A73">
        <w:rPr>
          <w:highlight w:val="yellow"/>
        </w:rPr>
        <w:t>-&gt; Future work:</w:t>
      </w:r>
      <w:r>
        <w:t xml:space="preserve"> the value of this attribute might be applied to identify the involved stop point (e.g. which station platform) more precisely.</w:t>
      </w:r>
    </w:p>
    <w:p w14:paraId="3A6734A5" w14:textId="77777777" w:rsidR="002660E6" w:rsidRDefault="002660E6" w:rsidP="008C7F3C">
      <w:pPr>
        <w:pStyle w:val="ListParagraph"/>
        <w:numPr>
          <w:ilvl w:val="0"/>
          <w:numId w:val="60"/>
        </w:numPr>
      </w:pPr>
      <w:r>
        <w:t>Line: (specialized) route</w:t>
      </w:r>
    </w:p>
    <w:p w14:paraId="245B6B6B" w14:textId="77777777" w:rsidR="002660E6" w:rsidRDefault="002660E6" w:rsidP="002660E6">
      <w:pPr>
        <w:pStyle w:val="ListParagraph"/>
      </w:pPr>
      <w:r>
        <w:t>Transform Line names into corresponding gtfs route ids:</w:t>
      </w:r>
    </w:p>
    <w:p w14:paraId="6234BAAA" w14:textId="77777777" w:rsidR="002660E6" w:rsidRDefault="002660E6" w:rsidP="002660E6">
      <w:pPr>
        <w:pStyle w:val="ListParagraph"/>
        <w:ind w:left="1440"/>
      </w:pPr>
      <w:r>
        <w:t>line = getValue("Line")</w:t>
      </w:r>
    </w:p>
    <w:p w14:paraId="1BEA00F3" w14:textId="77777777" w:rsidR="002660E6" w:rsidRDefault="002660E6" w:rsidP="002660E6">
      <w:pPr>
        <w:pStyle w:val="ListParagraph"/>
        <w:ind w:left="1440"/>
      </w:pPr>
      <w:r>
        <w:t>if (line == "YU"):</w:t>
      </w:r>
    </w:p>
    <w:p w14:paraId="7B33210C" w14:textId="77777777" w:rsidR="002660E6" w:rsidRDefault="002660E6" w:rsidP="002660E6">
      <w:pPr>
        <w:pStyle w:val="ListParagraph"/>
        <w:ind w:left="1440"/>
      </w:pPr>
      <w:r>
        <w:t xml:space="preserve">    return "55305"</w:t>
      </w:r>
    </w:p>
    <w:p w14:paraId="7387C118" w14:textId="77777777" w:rsidR="002660E6" w:rsidRDefault="002660E6" w:rsidP="002660E6">
      <w:pPr>
        <w:pStyle w:val="ListParagraph"/>
        <w:ind w:left="1440"/>
      </w:pPr>
      <w:r>
        <w:t>if (line == "BD"):</w:t>
      </w:r>
    </w:p>
    <w:p w14:paraId="3A0799C0" w14:textId="77777777" w:rsidR="002660E6" w:rsidRDefault="002660E6" w:rsidP="002660E6">
      <w:pPr>
        <w:pStyle w:val="ListParagraph"/>
        <w:ind w:left="1440"/>
      </w:pPr>
      <w:r>
        <w:t xml:space="preserve">    return "55306"</w:t>
      </w:r>
    </w:p>
    <w:p w14:paraId="50A2211B" w14:textId="77777777" w:rsidR="002660E6" w:rsidRDefault="002660E6" w:rsidP="002660E6">
      <w:pPr>
        <w:pStyle w:val="ListParagraph"/>
        <w:ind w:left="1440"/>
      </w:pPr>
      <w:r>
        <w:t>if (line == "SRT"):</w:t>
      </w:r>
    </w:p>
    <w:p w14:paraId="76DCF826" w14:textId="77777777" w:rsidR="002660E6" w:rsidRDefault="002660E6" w:rsidP="002660E6">
      <w:pPr>
        <w:pStyle w:val="ListParagraph"/>
        <w:ind w:left="1440"/>
      </w:pPr>
      <w:r>
        <w:t xml:space="preserve">    return "55307"</w:t>
      </w:r>
    </w:p>
    <w:p w14:paraId="1628C6DD" w14:textId="77777777" w:rsidR="002660E6" w:rsidRDefault="002660E6" w:rsidP="002660E6">
      <w:pPr>
        <w:pStyle w:val="ListParagraph"/>
        <w:ind w:left="1440"/>
      </w:pPr>
      <w:r>
        <w:t>if (line == "SHP"):</w:t>
      </w:r>
    </w:p>
    <w:p w14:paraId="3561C5E8" w14:textId="77777777" w:rsidR="002660E6" w:rsidRDefault="002660E6" w:rsidP="002660E6">
      <w:pPr>
        <w:pStyle w:val="ListParagraph"/>
        <w:ind w:left="1440"/>
      </w:pPr>
      <w:r>
        <w:t xml:space="preserve">    return "55308"</w:t>
      </w:r>
    </w:p>
    <w:p w14:paraId="02F222E9" w14:textId="77777777" w:rsidR="002660E6" w:rsidRDefault="002660E6" w:rsidP="002660E6">
      <w:pPr>
        <w:pStyle w:val="ListParagraph"/>
      </w:pPr>
      <w:r>
        <w:t>-&gt; &lt;_incident&gt; associatedWithTrip [a TransitTrip; transit:occursOn [a Route; manifestationOf &lt;line_transform&gt;]].</w:t>
      </w:r>
    </w:p>
    <w:p w14:paraId="1E31FF04" w14:textId="77777777" w:rsidR="002660E6" w:rsidRDefault="002660E6" w:rsidP="002660E6">
      <w:pPr>
        <w:pStyle w:val="ListParagraph"/>
      </w:pPr>
      <w:r>
        <w:t>&lt;line_transform&gt; a RoutePD.</w:t>
      </w:r>
    </w:p>
    <w:p w14:paraId="7F110309" w14:textId="77777777" w:rsidR="002660E6" w:rsidRDefault="002660E6" w:rsidP="008C7F3C">
      <w:pPr>
        <w:pStyle w:val="ListParagraph"/>
        <w:numPr>
          <w:ilvl w:val="0"/>
          <w:numId w:val="60"/>
        </w:numPr>
      </w:pPr>
      <w:r>
        <w:lastRenderedPageBreak/>
        <w:t>Vehicle: the vehicle involved in the incident</w:t>
      </w:r>
      <w:r>
        <w:br/>
        <w:t>-&gt; &lt;_incident&gt; associatedWithTrip [a TransitTrip; viaVehicle [a TransitVehicle; hasTransitVehicleId &lt;Vehicle&gt;]</w:t>
      </w:r>
    </w:p>
    <w:p w14:paraId="4AAE6528" w14:textId="77777777" w:rsidR="002660E6" w:rsidRDefault="002660E6" w:rsidP="002660E6"/>
    <w:p w14:paraId="1F6B9729" w14:textId="77777777" w:rsidR="002660E6" w:rsidRDefault="002660E6" w:rsidP="002660E6">
      <w:pPr>
        <w:ind w:left="360"/>
        <w:rPr>
          <w:rFonts w:ascii="Times" w:eastAsiaTheme="minorHAnsi" w:hAnsi="Times" w:cstheme="minorBidi"/>
        </w:rPr>
      </w:pPr>
      <w:r>
        <w:t>If required, approach to modify values to define new IRIs:</w:t>
      </w:r>
    </w:p>
    <w:p w14:paraId="7D92BB62" w14:textId="77777777" w:rsidR="002660E6" w:rsidRDefault="002660E6" w:rsidP="002660E6">
      <w:pPr>
        <w:ind w:left="360"/>
      </w:pPr>
      <w:r>
        <w:t>Create new columns for: stationIRI, incidentIRI, transitTripIRI, transitVehicleIRI, intervalIRI, instantIRI</w:t>
      </w:r>
    </w:p>
    <w:p w14:paraId="012BA75A" w14:textId="77777777" w:rsidR="002660E6" w:rsidRDefault="002660E6" w:rsidP="008C7F3C">
      <w:pPr>
        <w:pStyle w:val="ListParagraph"/>
        <w:numPr>
          <w:ilvl w:val="0"/>
          <w:numId w:val="50"/>
        </w:numPr>
        <w:rPr>
          <w:lang w:val="en-CA"/>
        </w:rPr>
      </w:pPr>
      <w:r>
        <w:rPr>
          <w:lang w:val="en-CA"/>
        </w:rPr>
        <w:t>Modify station values for creation of stationIRI:</w:t>
      </w:r>
      <w:r>
        <w:rPr>
          <w:lang w:val="en-CA"/>
        </w:rPr>
        <w:br/>
      </w:r>
      <w:r w:rsidRPr="00AB08C3">
        <w:rPr>
          <w:lang w:val="en-CA"/>
        </w:rPr>
        <w:t>x = getValue("Station")</w:t>
      </w:r>
      <w:r>
        <w:rPr>
          <w:lang w:val="en-CA"/>
        </w:rPr>
        <w:br/>
      </w:r>
      <w:r w:rsidRPr="00AB08C3">
        <w:rPr>
          <w:lang w:val="en-CA"/>
        </w:rPr>
        <w:t>x=x.replace(" ","")</w:t>
      </w:r>
      <w:r>
        <w:rPr>
          <w:lang w:val="en-CA"/>
        </w:rPr>
        <w:br/>
      </w:r>
      <w:r w:rsidRPr="00AB08C3">
        <w:rPr>
          <w:lang w:val="en-CA"/>
        </w:rPr>
        <w:t>x=re.sub('[()]','-',x)</w:t>
      </w:r>
      <w:r>
        <w:rPr>
          <w:lang w:val="en-CA"/>
        </w:rPr>
        <w:br/>
      </w:r>
      <w:r w:rsidRPr="00AB08C3">
        <w:rPr>
          <w:lang w:val="en-CA"/>
        </w:rPr>
        <w:t>return x</w:t>
      </w:r>
    </w:p>
    <w:p w14:paraId="02BFC7D8" w14:textId="77777777" w:rsidR="002660E6" w:rsidRPr="006F3D44" w:rsidRDefault="002660E6" w:rsidP="008C7F3C">
      <w:pPr>
        <w:pStyle w:val="ListParagraph"/>
        <w:numPr>
          <w:ilvl w:val="0"/>
          <w:numId w:val="50"/>
        </w:numPr>
        <w:rPr>
          <w:lang w:val="en-CA"/>
        </w:rPr>
      </w:pPr>
      <w:r>
        <w:rPr>
          <w:lang w:val="en-CA"/>
        </w:rPr>
        <w:t>Generate incident IRI based on station &amp; dates (with ‘:’ omitted); generate trip and vehicle IRIs as a function of the incident IRI, e.g.:</w:t>
      </w:r>
      <w:r>
        <w:rPr>
          <w:lang w:val="en-CA"/>
        </w:rPr>
        <w:br/>
      </w:r>
      <w:r w:rsidRPr="006F3D44">
        <w:rPr>
          <w:lang w:val="en-CA"/>
        </w:rPr>
        <w:t>datetime = getValue("XSDDateTime")</w:t>
      </w:r>
      <w:r>
        <w:rPr>
          <w:lang w:val="en-CA"/>
        </w:rPr>
        <w:br/>
      </w:r>
      <w:r w:rsidRPr="006F3D44">
        <w:rPr>
          <w:lang w:val="en-CA"/>
        </w:rPr>
        <w:t>datetime=datetime.replace(":","")</w:t>
      </w:r>
      <w:r>
        <w:rPr>
          <w:lang w:val="en-CA"/>
        </w:rPr>
        <w:br/>
      </w:r>
      <w:r w:rsidRPr="006F3D44">
        <w:rPr>
          <w:lang w:val="en-CA"/>
        </w:rPr>
        <w:t>return "</w:t>
      </w:r>
      <w:r>
        <w:rPr>
          <w:lang w:val="en-CA"/>
        </w:rPr>
        <w:t>incident</w:t>
      </w:r>
      <w:r w:rsidRPr="006F3D44">
        <w:rPr>
          <w:lang w:val="en-CA"/>
        </w:rPr>
        <w:t>" + datetime</w:t>
      </w:r>
    </w:p>
    <w:p w14:paraId="12625A07" w14:textId="77777777" w:rsidR="002660E6" w:rsidRDefault="002660E6" w:rsidP="002660E6"/>
    <w:p w14:paraId="62247221" w14:textId="77777777" w:rsidR="002660E6" w:rsidRPr="00EC2F24" w:rsidRDefault="002660E6" w:rsidP="00EC2F24">
      <w:pPr>
        <w:pStyle w:val="Heading2"/>
        <w:numPr>
          <w:ilvl w:val="0"/>
          <w:numId w:val="0"/>
        </w:numPr>
      </w:pPr>
      <w:bookmarkStart w:id="224" w:name="_Toc41911450"/>
      <w:r w:rsidRPr="00EC2F24">
        <w:t>AVL Data (TTC NVAS XML Feed)</w:t>
      </w:r>
      <w:bookmarkEnd w:id="224"/>
    </w:p>
    <w:p w14:paraId="2B3B344B" w14:textId="77777777" w:rsidR="002660E6" w:rsidRDefault="002660E6" w:rsidP="002660E6">
      <w:r>
        <w:t>Provides near-live, historical, and predicted transit vehicle locations.</w:t>
      </w:r>
    </w:p>
    <w:p w14:paraId="1951EA61" w14:textId="77777777" w:rsidR="002660E6" w:rsidRDefault="002660E6" w:rsidP="002660E6">
      <w:r>
        <w:t xml:space="preserve">For the purposes of mapping design, we will use the 501 Streetcar data as example, loading the following into Karma as a web service url: </w:t>
      </w:r>
      <w:r w:rsidRPr="00690558">
        <w:t>http://webservices.nextbus.com/service/publicXMLFeed?command=</w:t>
      </w:r>
      <w:r>
        <w:t>vehicleLocations...</w:t>
      </w:r>
    </w:p>
    <w:p w14:paraId="76994980" w14:textId="77777777" w:rsidR="002660E6" w:rsidRDefault="002660E6" w:rsidP="002660E6">
      <w:r>
        <w:t>With the additional specification of the t parameter, we can query 15 minutes prior to some point in time (e.g. to retrieve a snapshot of the vehicles’ locations shortly after some subway incident).</w:t>
      </w:r>
    </w:p>
    <w:p w14:paraId="71A5B187" w14:textId="77777777" w:rsidR="002660E6" w:rsidRDefault="002660E6" w:rsidP="002660E6">
      <w:r>
        <w:t>In order to obtain a complete picture, we will need to retrieve the data for all bus routes within the time period of interest.</w:t>
      </w:r>
    </w:p>
    <w:p w14:paraId="7C9875F6" w14:textId="77777777" w:rsidR="002660E6" w:rsidRDefault="002660E6" w:rsidP="002660E6">
      <w:r>
        <w:lastRenderedPageBreak/>
        <w:t>For example, a subway delay of 40 minutes occurred on May 1, 2018 at 10:05 AM. Therefore to begin examining vehicle locations of interest, we can request data specifying the corresponding t parameter (latest time of update) by, let’s say 10 minutes later (May 1, 2018 at 10:15AM) in epoch time: t=</w:t>
      </w:r>
      <w:r w:rsidRPr="00A530EF">
        <w:t>1525184100</w:t>
      </w:r>
      <w:r>
        <w:t>.</w:t>
      </w:r>
    </w:p>
    <w:p w14:paraId="7FF24A2F" w14:textId="77777777" w:rsidR="002660E6" w:rsidRDefault="00763349" w:rsidP="002660E6">
      <w:pPr>
        <w:ind w:left="360"/>
      </w:pPr>
      <w:hyperlink r:id="rId59" w:history="1">
        <w:r w:rsidR="002660E6" w:rsidRPr="00DC784F">
          <w:rPr>
            <w:rStyle w:val="Hyperlink"/>
          </w:rPr>
          <w:t>http://webservices.nextbus.com/service/publicXMLFeed?command=vehicleLocations&amp;a=ttc&amp;r=501&amp;t=1525184100000</w:t>
        </w:r>
      </w:hyperlink>
    </w:p>
    <w:p w14:paraId="0D14FBF7" w14:textId="77777777" w:rsidR="002660E6" w:rsidRDefault="002660E6" w:rsidP="002660E6">
      <w:r>
        <w:t xml:space="preserve">Note that the XML feed requires the specification of a route (the “r” parameter), therefore in order to retrieve and map the required location data for a particular scenario (e.g. the question of the locations of shuttle buses following a service), we will need identify all route ids of interest (e.g. bus routes) and the time window(s) of interest (e.g. after a subway delay), and script a retrieval of the required data (and its translation into an ontology-base formalism). </w:t>
      </w:r>
    </w:p>
    <w:p w14:paraId="7912F530" w14:textId="77777777" w:rsidR="002660E6" w:rsidRDefault="002660E6" w:rsidP="002660E6">
      <w:r>
        <w:t xml:space="preserve">Detailed documentation on the feed is available at: </w:t>
      </w:r>
      <w:hyperlink r:id="rId60" w:history="1">
        <w:r w:rsidRPr="00F03834">
          <w:rPr>
            <w:rStyle w:val="Hyperlink"/>
          </w:rPr>
          <w:t>http://www.nextbus.com/xmlFeedDocs/NextBusXMLFeed.pdf</w:t>
        </w:r>
      </w:hyperlink>
      <w:r>
        <w:t>.The mapping with respect to the output from an arbitrary route is defined below. Note that this may change slightly with the retrieval and storage of NextBus feed data into a database.</w:t>
      </w:r>
    </w:p>
    <w:p w14:paraId="6755370F" w14:textId="77777777" w:rsidR="002660E6" w:rsidRPr="008A1F8C" w:rsidRDefault="002660E6" w:rsidP="008C7F3C">
      <w:pPr>
        <w:pStyle w:val="ListParagraph"/>
        <w:numPr>
          <w:ilvl w:val="0"/>
          <w:numId w:val="59"/>
        </w:numPr>
        <w:rPr>
          <w:strike/>
        </w:rPr>
      </w:pPr>
      <w:r w:rsidRPr="008A1F8C">
        <w:rPr>
          <w:strike/>
        </w:rPr>
        <w:t>lastTime</w:t>
      </w:r>
      <w:r>
        <w:rPr>
          <w:strike/>
        </w:rPr>
        <w:t xml:space="preserve"> </w:t>
      </w:r>
      <w:r w:rsidRPr="008A1F8C">
        <w:t>GPSTime</w:t>
      </w:r>
      <w:r>
        <w:t xml:space="preserve"> in XML feed collection</w:t>
      </w:r>
      <w:r>
        <w:br/>
      </w:r>
    </w:p>
    <w:p w14:paraId="4B2E27C5" w14:textId="77777777" w:rsidR="002660E6" w:rsidRDefault="002660E6" w:rsidP="008C7F3C">
      <w:pPr>
        <w:pStyle w:val="ListParagraph"/>
        <w:numPr>
          <w:ilvl w:val="0"/>
          <w:numId w:val="59"/>
        </w:numPr>
      </w:pPr>
      <w:r>
        <w:t>vehicle id</w:t>
      </w:r>
      <w:r>
        <w:br/>
        <w:t>-&gt; &lt;vehicle_id&gt; a &lt;transit:TransitVehiclePD&gt;; change:hasManifesation [a transit:TransitVehicle&gt;</w:t>
      </w:r>
    </w:p>
    <w:p w14:paraId="44B88AEE" w14:textId="77777777" w:rsidR="002660E6" w:rsidRDefault="002660E6" w:rsidP="008C7F3C">
      <w:pPr>
        <w:pStyle w:val="ListParagraph"/>
        <w:numPr>
          <w:ilvl w:val="0"/>
          <w:numId w:val="59"/>
        </w:numPr>
      </w:pPr>
      <w:r>
        <w:t>vehicle dirTag: omitted</w:t>
      </w:r>
    </w:p>
    <w:p w14:paraId="76B6A88B" w14:textId="77777777" w:rsidR="002660E6" w:rsidRDefault="002660E6" w:rsidP="008C7F3C">
      <w:pPr>
        <w:pStyle w:val="ListParagraph"/>
        <w:numPr>
          <w:ilvl w:val="0"/>
          <w:numId w:val="59"/>
        </w:numPr>
      </w:pPr>
      <w:r>
        <w:t>vehicle heading: omitted</w:t>
      </w:r>
      <w:r>
        <w:br/>
      </w:r>
      <w:r w:rsidRPr="00335DBB">
        <w:rPr>
          <w:highlight w:val="yellow"/>
        </w:rPr>
        <w:t>to discuss: include direction information in ontology? dirTag, heading?</w:t>
      </w:r>
    </w:p>
    <w:p w14:paraId="586CE5C3" w14:textId="77777777" w:rsidR="002660E6" w:rsidRDefault="002660E6" w:rsidP="008C7F3C">
      <w:pPr>
        <w:pStyle w:val="ListParagraph"/>
        <w:numPr>
          <w:ilvl w:val="0"/>
          <w:numId w:val="59"/>
        </w:numPr>
      </w:pPr>
      <w:r>
        <w:t>vehicle lat, vehicle lon</w:t>
      </w:r>
      <w:r>
        <w:br/>
        <w:t>transform to capture the location in a single field in WKT format</w:t>
      </w:r>
      <w:r>
        <w:br/>
        <w:t>vehicle_lat_lon_transform:</w:t>
      </w:r>
      <w:r>
        <w:br/>
      </w:r>
      <w:r w:rsidRPr="007813F8">
        <w:t>return "POINT(" + getValue("lat") + " " + getValue("lon") + ")</w:t>
      </w:r>
      <w:r>
        <w:t>^^</w:t>
      </w:r>
      <w:r w:rsidRPr="005F2421">
        <w:t xml:space="preserve"> &lt;http://www.opengis.net/ont/geosparql#wktLiteral&gt;</w:t>
      </w:r>
      <w:r w:rsidRPr="007813F8">
        <w:t>"</w:t>
      </w:r>
      <w:r>
        <w:br/>
        <w:t xml:space="preserve">-&gt; &lt;vehicle_id&gt; change:hasManifestation [a transit:TransitVehicle; hasLocation [a </w:t>
      </w:r>
      <w:r>
        <w:lastRenderedPageBreak/>
        <w:t>geosparql:Feature; geosparql:hasGeometry [a sf:Point; geosparql:asWKT &lt;vehicle_lat_lon_transform&gt;]]]</w:t>
      </w:r>
      <w:r>
        <w:br/>
        <w:t>-&gt; artificial blank node required for Feature (Karma bug): &lt;loc_blanknode&gt;</w:t>
      </w:r>
    </w:p>
    <w:p w14:paraId="64B7610D" w14:textId="77777777" w:rsidR="002660E6" w:rsidRDefault="002660E6" w:rsidP="002660E6">
      <w:pPr>
        <w:pStyle w:val="ListParagraph"/>
        <w:ind w:left="1440"/>
      </w:pPr>
      <w:r w:rsidRPr="00701C65">
        <w:t>return "_:feature" + getValue("id") + "_" + getValue("GPStime")</w:t>
      </w:r>
    </w:p>
    <w:p w14:paraId="6A13092F" w14:textId="77777777" w:rsidR="002660E6" w:rsidRDefault="002660E6" w:rsidP="008C7F3C">
      <w:pPr>
        <w:pStyle w:val="ListParagraph"/>
        <w:numPr>
          <w:ilvl w:val="0"/>
          <w:numId w:val="59"/>
        </w:numPr>
      </w:pPr>
      <w:r>
        <w:t>predictable</w:t>
      </w:r>
      <w:r>
        <w:br/>
        <w:t>(omitted)</w:t>
      </w:r>
    </w:p>
    <w:p w14:paraId="77544BA1" w14:textId="77777777" w:rsidR="002660E6" w:rsidRDefault="002660E6" w:rsidP="008C7F3C">
      <w:pPr>
        <w:pStyle w:val="ListParagraph"/>
        <w:numPr>
          <w:ilvl w:val="0"/>
          <w:numId w:val="59"/>
        </w:numPr>
      </w:pPr>
      <w:r>
        <w:t xml:space="preserve">routeTag: specifies the route name that the vehicle is on: relationship with vehicle block; </w:t>
      </w:r>
      <w:r>
        <w:rPr>
          <w:i/>
        </w:rPr>
        <w:t xml:space="preserve">as well as </w:t>
      </w:r>
      <w:r>
        <w:t>existence of trip viaVehicle. Note this is distinct from the route id assigned by gtfs.</w:t>
      </w:r>
      <w:r>
        <w:br/>
        <w:t>-&gt; &lt;_:vehicle@t&gt; transit:onRoute &lt;routeTag&gt;.</w:t>
      </w:r>
      <w:r>
        <w:br/>
        <w:t>&lt;routeTag&gt; a transit:Route.</w:t>
      </w:r>
      <w:r>
        <w:br/>
        <w:t>also -&gt;</w:t>
      </w:r>
      <w:r w:rsidRPr="00AE1A56">
        <w:t xml:space="preserve"> </w:t>
      </w:r>
      <w:r>
        <w:t>_</w:t>
      </w:r>
      <w:r w:rsidRPr="00AE1A56">
        <w:rPr>
          <w:iCs/>
        </w:rPr>
        <w:t>:transittrip a transit:TransitTrip.</w:t>
      </w:r>
      <w:r w:rsidRPr="00AE1A56">
        <w:rPr>
          <w:iCs/>
        </w:rPr>
        <w:br/>
        <w:t>:transittrip trip:occursOn transit:Route; trip:viaVehicle &lt;</w:t>
      </w:r>
      <w:r w:rsidRPr="00AE1A56">
        <w:t>_:vehicle@t&gt;</w:t>
      </w:r>
    </w:p>
    <w:p w14:paraId="77E64D7B" w14:textId="77777777" w:rsidR="002660E6" w:rsidRDefault="002660E6" w:rsidP="008C7F3C">
      <w:pPr>
        <w:pStyle w:val="ListParagraph"/>
        <w:numPr>
          <w:ilvl w:val="0"/>
          <w:numId w:val="59"/>
        </w:numPr>
      </w:pPr>
      <w:r>
        <w:t>secsSince Report: can be used in conjunction with lastTime to calculate a timestamp for the location</w:t>
      </w:r>
      <w:r>
        <w:br/>
        <w:t>transform: GPSTime – secsSince Report =&gt; epoch time of vehicle location</w:t>
      </w:r>
    </w:p>
    <w:p w14:paraId="59375A66" w14:textId="77777777" w:rsidR="002660E6" w:rsidRDefault="002660E6" w:rsidP="002660E6">
      <w:pPr>
        <w:ind w:left="1440"/>
      </w:pPr>
      <w:r>
        <w:t>import time</w:t>
      </w:r>
    </w:p>
    <w:p w14:paraId="3B93D87E" w14:textId="77777777" w:rsidR="002660E6" w:rsidRDefault="002660E6" w:rsidP="002660E6">
      <w:pPr>
        <w:ind w:left="1440"/>
      </w:pPr>
      <w:r>
        <w:t>diff = int(getValue("secsSinceReport"))</w:t>
      </w:r>
    </w:p>
    <w:p w14:paraId="31E520A8" w14:textId="77777777" w:rsidR="002660E6" w:rsidRDefault="002660E6" w:rsidP="002660E6">
      <w:pPr>
        <w:ind w:left="1440"/>
      </w:pPr>
      <w:r>
        <w:t>gpstime= int(getValue("GPStime"))</w:t>
      </w:r>
    </w:p>
    <w:p w14:paraId="3E22A06D" w14:textId="77777777" w:rsidR="002660E6" w:rsidRDefault="002660E6" w:rsidP="002660E6">
      <w:pPr>
        <w:ind w:left="1440"/>
      </w:pPr>
      <w:r>
        <w:t>t = gpstime - diff</w:t>
      </w:r>
    </w:p>
    <w:p w14:paraId="517155CE" w14:textId="77777777" w:rsidR="002660E6" w:rsidRDefault="002660E6" w:rsidP="002660E6">
      <w:pPr>
        <w:ind w:left="1440"/>
      </w:pPr>
      <w:r>
        <w:t>return str(datetime.datetime.utcfromtimestamp(t).isoformat()) + "Z"</w:t>
      </w:r>
    </w:p>
    <w:p w14:paraId="03F5A25F" w14:textId="77777777" w:rsidR="002660E6" w:rsidRDefault="002660E6" w:rsidP="002660E6">
      <w:pPr>
        <w:ind w:left="1440"/>
      </w:pPr>
      <w:r>
        <w:t>#assumes the datetime conversion outputs UTC time</w:t>
      </w:r>
    </w:p>
    <w:p w14:paraId="0162C486" w14:textId="77777777" w:rsidR="002660E6" w:rsidRDefault="002660E6" w:rsidP="002660E6">
      <w:pPr>
        <w:ind w:left="1440"/>
      </w:pPr>
      <w:r>
        <w:t>#for local time use .fromtimestamp and append "+05:00"</w:t>
      </w:r>
    </w:p>
    <w:p w14:paraId="4519EA06" w14:textId="77777777" w:rsidR="002660E6" w:rsidRDefault="002660E6" w:rsidP="002660E6">
      <w:pPr>
        <w:ind w:left="1080"/>
      </w:pPr>
      <w:r>
        <w:t>-&gt; transform gpstime to create blank nodes for vehicle and trip intervals &lt;v_interval_blanknode&gt;, &lt;trip_interval_blanknode&gt;:</w:t>
      </w:r>
      <w:r>
        <w:br/>
      </w:r>
      <w:r w:rsidRPr="00A64A05">
        <w:t>return "_:</w:t>
      </w:r>
      <w:r>
        <w:t>interval_v_</w:t>
      </w:r>
      <w:r w:rsidRPr="00A64A05">
        <w:t>" + getValue("GPStime") + getValue("secsSinceReport")</w:t>
      </w:r>
      <w:r>
        <w:br/>
        <w:t>-&gt;  &lt;_:vehicle@t&gt; change:existsAt [a time:Interval; time:inside [a time:Instant; time:inXSDDateTimeStamp &lt;t_transform&gt;]].</w:t>
      </w:r>
    </w:p>
    <w:p w14:paraId="0E33BB81" w14:textId="77777777" w:rsidR="002660E6" w:rsidRPr="00CA2F4D" w:rsidRDefault="002660E6" w:rsidP="002660E6">
      <w:pPr>
        <w:ind w:left="1080"/>
      </w:pPr>
      <w:r>
        <w:lastRenderedPageBreak/>
        <w:t>-&gt;  &lt;_:transittrip&gt; activity:occursAt [a time:Interval; time:inside  [a time:Instant; time:inXSDDateTimeStamp &lt;t_transform&gt;]].</w:t>
      </w:r>
    </w:p>
    <w:p w14:paraId="71AD0233" w14:textId="77777777" w:rsidR="002660E6" w:rsidRPr="00EC2F24" w:rsidRDefault="002660E6" w:rsidP="00EC2F24">
      <w:pPr>
        <w:pStyle w:val="Heading2"/>
        <w:numPr>
          <w:ilvl w:val="0"/>
          <w:numId w:val="0"/>
        </w:numPr>
      </w:pPr>
      <w:bookmarkStart w:id="225" w:name="_Toc41911451"/>
      <w:r w:rsidRPr="00EC2F24">
        <w:t>TTC Routes &amp; Schedules (gtfs)</w:t>
      </w:r>
      <w:bookmarkEnd w:id="225"/>
    </w:p>
    <w:p w14:paraId="153A6387" w14:textId="77777777" w:rsidR="002660E6" w:rsidRDefault="002660E6" w:rsidP="002660E6">
      <w:r>
        <w:t xml:space="preserve">Note: see </w:t>
      </w:r>
      <w:hyperlink r:id="rId61" w:history="1">
        <w:r w:rsidRPr="00DC784F">
          <w:rPr>
            <w:rStyle w:val="Hyperlink"/>
          </w:rPr>
          <w:t>https://www.nature.com/articles/sdata201889</w:t>
        </w:r>
      </w:hyperlink>
      <w:r>
        <w:t xml:space="preserve"> for an example of processing and filtering gtfs data</w:t>
      </w:r>
    </w:p>
    <w:p w14:paraId="7C08F566" w14:textId="77777777" w:rsidR="002660E6" w:rsidRDefault="002660E6" w:rsidP="002660E6">
      <w:r>
        <w:rPr>
          <w:b/>
        </w:rPr>
        <w:t>Revision to original mapping:</w:t>
      </w:r>
      <w:r>
        <w:t xml:space="preserve"> </w:t>
      </w:r>
    </w:p>
    <w:p w14:paraId="7EBB5591" w14:textId="77777777" w:rsidR="002660E6" w:rsidRDefault="002660E6" w:rsidP="008C7F3C">
      <w:pPr>
        <w:pStyle w:val="ListParagraph"/>
        <w:numPr>
          <w:ilvl w:val="0"/>
          <w:numId w:val="61"/>
        </w:numPr>
      </w:pPr>
      <w:r>
        <w:t>an incorrect generation of blank nodes in the mapping was identified. To remedy this, all future revisions to this mapping should generate regular IRIs (not blank nodes) for known but unidentified objects.</w:t>
      </w:r>
    </w:p>
    <w:p w14:paraId="73CEA444" w14:textId="77777777" w:rsidR="002660E6" w:rsidRDefault="002660E6" w:rsidP="008C7F3C">
      <w:pPr>
        <w:pStyle w:val="ListParagraph"/>
        <w:numPr>
          <w:ilvl w:val="0"/>
          <w:numId w:val="61"/>
        </w:numPr>
      </w:pPr>
      <w:r>
        <w:t>Required addition of location datatype</w:t>
      </w:r>
      <w:r>
        <w:rPr>
          <w:rStyle w:val="FootnoteReference"/>
        </w:rPr>
        <w:footnoteReference w:id="40"/>
      </w:r>
      <w:r>
        <w:t xml:space="preserve"> to accommodate AllegroGraph’s geospatial reasoning properties</w:t>
      </w:r>
      <w:r>
        <w:rPr>
          <w:rStyle w:val="FootnoteReference"/>
        </w:rPr>
        <w:footnoteReference w:id="41"/>
      </w:r>
      <w:r>
        <w:t>.</w:t>
      </w:r>
    </w:p>
    <w:p w14:paraId="5980CA00" w14:textId="77777777" w:rsidR="002660E6" w:rsidRDefault="002660E6" w:rsidP="002660E6">
      <w:pPr>
        <w:ind w:left="720"/>
      </w:pPr>
      <w:r>
        <w:t xml:space="preserve">Datatype generated from AGraph’s N-Dimensional Geospatial Datatype Designer: </w:t>
      </w:r>
      <w:hyperlink r:id="rId62" w:anchor="_lat_la_-9.+1_+9.+1_+1.-4_+1.-1_lon_lo_-1.8+2_+1.8+2_+1.-4" w:history="1">
        <w:r w:rsidRPr="00B34DE1">
          <w:rPr>
            <w:rStyle w:val="Hyperlink"/>
          </w:rPr>
          <w:t>http://franz.com/ns/allegrograph/5.0/geo/nd#_lat_la_-9.+1_+9.+1_+1.-4_+1.-1_lon_lo_-1.8+2_+1.8+2_+1.-4</w:t>
        </w:r>
      </w:hyperlink>
    </w:p>
    <w:p w14:paraId="3CD2413C" w14:textId="77777777" w:rsidR="002660E6" w:rsidRPr="002569AE" w:rsidRDefault="002660E6" w:rsidP="002660E6">
      <w:pPr>
        <w:ind w:left="720"/>
      </w:pPr>
      <w:r>
        <w:t>Required format: “&lt;lat&gt;&lt;lon&gt;”^^&lt;datatype&gt;</w:t>
      </w:r>
    </w:p>
    <w:p w14:paraId="691D6F77" w14:textId="77777777" w:rsidR="002660E6" w:rsidRDefault="002660E6" w:rsidP="00EC2F24">
      <w:pPr>
        <w:pStyle w:val="Heading3"/>
        <w:numPr>
          <w:ilvl w:val="0"/>
          <w:numId w:val="0"/>
        </w:numPr>
        <w:rPr>
          <w:lang w:val="en-CA"/>
        </w:rPr>
      </w:pPr>
      <w:bookmarkStart w:id="226" w:name="_Toc41911452"/>
      <w:r>
        <w:rPr>
          <w:lang w:val="en-CA"/>
        </w:rPr>
        <w:t>agency.txt</w:t>
      </w:r>
      <w:bookmarkEnd w:id="226"/>
    </w:p>
    <w:p w14:paraId="294A0BD0" w14:textId="77777777" w:rsidR="002660E6" w:rsidRPr="00983F7E" w:rsidRDefault="002660E6" w:rsidP="002660E6">
      <w:r>
        <w:t>Describes the organization responsible for a particular route.</w:t>
      </w:r>
    </w:p>
    <w:p w14:paraId="18B3ED67" w14:textId="77777777" w:rsidR="002660E6" w:rsidRDefault="002660E6" w:rsidP="008C7F3C">
      <w:pPr>
        <w:pStyle w:val="ListParagraph"/>
        <w:numPr>
          <w:ilvl w:val="0"/>
          <w:numId w:val="58"/>
        </w:numPr>
        <w:rPr>
          <w:lang w:val="en-CA"/>
        </w:rPr>
      </w:pPr>
      <w:r w:rsidRPr="00EC34F0">
        <w:rPr>
          <w:lang w:val="en-CA"/>
        </w:rPr>
        <w:t>agency_id</w:t>
      </w:r>
      <w:r>
        <w:rPr>
          <w:lang w:val="en-CA"/>
        </w:rPr>
        <w:br/>
        <w:t>-&gt; &lt;agency_id&gt; a org:OrganizationPD</w:t>
      </w:r>
    </w:p>
    <w:p w14:paraId="49A73CCB" w14:textId="77777777" w:rsidR="002660E6" w:rsidRPr="000C2A6A" w:rsidRDefault="002660E6" w:rsidP="008C7F3C">
      <w:pPr>
        <w:pStyle w:val="ListParagraph"/>
        <w:numPr>
          <w:ilvl w:val="0"/>
          <w:numId w:val="58"/>
        </w:numPr>
        <w:rPr>
          <w:lang w:val="en-CA"/>
        </w:rPr>
      </w:pPr>
      <w:r w:rsidRPr="000C2A6A">
        <w:t>&lt;org_at_t_iri&gt;</w:t>
      </w:r>
    </w:p>
    <w:p w14:paraId="2FD41050" w14:textId="77777777" w:rsidR="002660E6" w:rsidRPr="000C2A6A" w:rsidRDefault="002660E6" w:rsidP="002660E6">
      <w:pPr>
        <w:ind w:left="1440"/>
        <w:rPr>
          <w:rFonts w:ascii="Times" w:hAnsi="Times"/>
        </w:rPr>
      </w:pPr>
      <w:r w:rsidRPr="000C2A6A">
        <w:rPr>
          <w:rFonts w:ascii="Courier" w:hAnsi="Courier"/>
          <w:sz w:val="22"/>
        </w:rPr>
        <w:t>from datetime import date</w:t>
      </w:r>
    </w:p>
    <w:p w14:paraId="75829B5C" w14:textId="77777777" w:rsidR="002660E6" w:rsidRPr="000C2A6A" w:rsidRDefault="002660E6" w:rsidP="002660E6">
      <w:pPr>
        <w:ind w:left="1440"/>
        <w:rPr>
          <w:rFonts w:ascii="Courier" w:hAnsi="Courier"/>
          <w:sz w:val="22"/>
        </w:rPr>
      </w:pPr>
      <w:r w:rsidRPr="000C2A6A">
        <w:rPr>
          <w:rFonts w:ascii="Courier" w:hAnsi="Courier"/>
          <w:sz w:val="22"/>
        </w:rPr>
        <w:t>return getValue("agency_id") + "_" + date.today().strftime("%m-%d-%Y")</w:t>
      </w:r>
    </w:p>
    <w:p w14:paraId="2E8F1182" w14:textId="77777777" w:rsidR="002660E6" w:rsidRDefault="002660E6" w:rsidP="008C7F3C">
      <w:pPr>
        <w:pStyle w:val="ListParagraph"/>
        <w:numPr>
          <w:ilvl w:val="0"/>
          <w:numId w:val="58"/>
        </w:numPr>
        <w:rPr>
          <w:lang w:val="en-CA"/>
        </w:rPr>
      </w:pPr>
      <w:r w:rsidRPr="00EC34F0">
        <w:rPr>
          <w:lang w:val="en-CA"/>
        </w:rPr>
        <w:lastRenderedPageBreak/>
        <w:t>agency_name</w:t>
      </w:r>
      <w:r>
        <w:rPr>
          <w:lang w:val="en-CA"/>
        </w:rPr>
        <w:br/>
        <w:t>-&gt; &lt;agency_id&gt; change:hasManifestation [a org:Organization; foaf:name &lt;agency_name&gt;]</w:t>
      </w:r>
    </w:p>
    <w:p w14:paraId="419F7015" w14:textId="77777777" w:rsidR="002660E6" w:rsidRDefault="002660E6" w:rsidP="008C7F3C">
      <w:pPr>
        <w:pStyle w:val="ListParagraph"/>
        <w:numPr>
          <w:ilvl w:val="0"/>
          <w:numId w:val="58"/>
        </w:numPr>
        <w:rPr>
          <w:lang w:val="en-CA"/>
        </w:rPr>
      </w:pPr>
      <w:r w:rsidRPr="00EC34F0">
        <w:rPr>
          <w:lang w:val="en-CA"/>
        </w:rPr>
        <w:t>agency_url</w:t>
      </w:r>
      <w:r>
        <w:rPr>
          <w:lang w:val="en-CA"/>
        </w:rPr>
        <w:br/>
        <w:t>-&gt; &lt;agency_id_manifestation&gt; icontact:hasWebSite &lt;agency_url&gt;</w:t>
      </w:r>
    </w:p>
    <w:p w14:paraId="1C9BB6E3" w14:textId="77777777" w:rsidR="002660E6" w:rsidRDefault="002660E6" w:rsidP="008C7F3C">
      <w:pPr>
        <w:pStyle w:val="ListParagraph"/>
        <w:numPr>
          <w:ilvl w:val="0"/>
          <w:numId w:val="58"/>
        </w:numPr>
        <w:rPr>
          <w:lang w:val="en-CA"/>
        </w:rPr>
      </w:pPr>
      <w:r w:rsidRPr="00EC34F0">
        <w:rPr>
          <w:lang w:val="en-CA"/>
        </w:rPr>
        <w:t>agency_timezone</w:t>
      </w:r>
      <w:r>
        <w:rPr>
          <w:lang w:val="en-CA"/>
        </w:rPr>
        <w:br/>
        <w:t xml:space="preserve">-&gt; the timezone where the agency is located. </w:t>
      </w:r>
      <w:r>
        <w:rPr>
          <w:lang w:val="en-CA"/>
        </w:rPr>
        <w:br/>
        <w:t>to do: an Organization has some assocated location (a sf:Feature), and a Feature may be associated with a time:TimeZone. Alternatively, we may also associate timezones with addresses.</w:t>
      </w:r>
    </w:p>
    <w:p w14:paraId="1CC3F377" w14:textId="77777777" w:rsidR="002660E6" w:rsidRDefault="002660E6" w:rsidP="008C7F3C">
      <w:pPr>
        <w:pStyle w:val="ListParagraph"/>
        <w:numPr>
          <w:ilvl w:val="0"/>
          <w:numId w:val="58"/>
        </w:numPr>
        <w:rPr>
          <w:lang w:val="en-CA"/>
        </w:rPr>
      </w:pPr>
      <w:r w:rsidRPr="00EC34F0">
        <w:rPr>
          <w:lang w:val="en-CA"/>
        </w:rPr>
        <w:t>agency_lang</w:t>
      </w:r>
      <w:r>
        <w:rPr>
          <w:lang w:val="en-CA"/>
        </w:rPr>
        <w:br/>
        <w:t>(omitted)</w:t>
      </w:r>
    </w:p>
    <w:p w14:paraId="245FDD45" w14:textId="77777777" w:rsidR="002660E6" w:rsidRDefault="002660E6" w:rsidP="008C7F3C">
      <w:pPr>
        <w:pStyle w:val="ListParagraph"/>
        <w:numPr>
          <w:ilvl w:val="0"/>
          <w:numId w:val="58"/>
        </w:numPr>
        <w:rPr>
          <w:lang w:val="en-CA"/>
        </w:rPr>
      </w:pPr>
      <w:r w:rsidRPr="00EC34F0">
        <w:rPr>
          <w:lang w:val="en-CA"/>
        </w:rPr>
        <w:t>agency_phone</w:t>
      </w:r>
      <w:r>
        <w:rPr>
          <w:lang w:val="en-CA"/>
        </w:rPr>
        <w:br/>
        <w:t>-&gt; &lt;agency_id_manifestation&gt; icontact:hasPhoneNumber &lt;agency_phone&gt;</w:t>
      </w:r>
    </w:p>
    <w:p w14:paraId="0CB86D05" w14:textId="77777777" w:rsidR="002660E6" w:rsidRPr="00EC34F0" w:rsidRDefault="002660E6" w:rsidP="008C7F3C">
      <w:pPr>
        <w:pStyle w:val="ListParagraph"/>
        <w:numPr>
          <w:ilvl w:val="0"/>
          <w:numId w:val="58"/>
        </w:numPr>
        <w:rPr>
          <w:lang w:val="en-CA"/>
        </w:rPr>
      </w:pPr>
      <w:r w:rsidRPr="00EC34F0">
        <w:rPr>
          <w:lang w:val="en-CA"/>
        </w:rPr>
        <w:t>agency_fare_url</w:t>
      </w:r>
      <w:r>
        <w:rPr>
          <w:lang w:val="en-CA"/>
        </w:rPr>
        <w:br/>
        <w:t>(omitted)</w:t>
      </w:r>
    </w:p>
    <w:p w14:paraId="1A3B2133" w14:textId="77777777" w:rsidR="002660E6" w:rsidRPr="000A6572" w:rsidRDefault="002660E6" w:rsidP="002660E6"/>
    <w:p w14:paraId="697566D5" w14:textId="77777777" w:rsidR="002660E6" w:rsidRDefault="002660E6" w:rsidP="00EC2F24">
      <w:pPr>
        <w:pStyle w:val="Heading3"/>
        <w:numPr>
          <w:ilvl w:val="0"/>
          <w:numId w:val="0"/>
        </w:numPr>
        <w:rPr>
          <w:lang w:val="en-CA"/>
        </w:rPr>
      </w:pPr>
      <w:bookmarkStart w:id="227" w:name="_Toc41911453"/>
      <w:r>
        <w:rPr>
          <w:lang w:val="en-CA"/>
        </w:rPr>
        <w:t>calendar_dates.txt</w:t>
      </w:r>
      <w:bookmarkEnd w:id="227"/>
    </w:p>
    <w:p w14:paraId="57F6FA41" w14:textId="77777777" w:rsidR="002660E6" w:rsidRDefault="002660E6" w:rsidP="002660E6">
      <w:r>
        <w:t>Defines exceptions to service definitions in calendar.txt</w:t>
      </w:r>
    </w:p>
    <w:p w14:paraId="38EB79A3" w14:textId="77777777" w:rsidR="002660E6" w:rsidRPr="005C5DC1" w:rsidRDefault="002660E6" w:rsidP="008C7F3C">
      <w:pPr>
        <w:pStyle w:val="ListParagraph"/>
        <w:numPr>
          <w:ilvl w:val="0"/>
          <w:numId w:val="56"/>
        </w:numPr>
        <w:rPr>
          <w:lang w:val="en-CA"/>
        </w:rPr>
      </w:pPr>
      <w:r w:rsidRPr="00DA43D1">
        <w:rPr>
          <w:lang w:val="en-CA"/>
        </w:rPr>
        <w:t>service_id</w:t>
      </w:r>
      <w:r>
        <w:rPr>
          <w:lang w:val="en-CA"/>
        </w:rPr>
        <w:br/>
        <w:t>-&gt; &lt;service_id&gt; a recur:HoursOfOperation</w:t>
      </w:r>
    </w:p>
    <w:p w14:paraId="3CA63CE1" w14:textId="77777777" w:rsidR="002660E6" w:rsidRPr="006E51E7" w:rsidRDefault="002660E6" w:rsidP="008C7F3C">
      <w:pPr>
        <w:pStyle w:val="ListParagraph"/>
        <w:numPr>
          <w:ilvl w:val="0"/>
          <w:numId w:val="56"/>
        </w:numPr>
        <w:rPr>
          <w:rFonts w:ascii="Courier" w:hAnsi="Courier"/>
          <w:lang w:val="en-CA"/>
        </w:rPr>
      </w:pPr>
      <w:r>
        <w:rPr>
          <w:lang w:val="en-CA"/>
        </w:rPr>
        <w:t>&lt;</w:t>
      </w:r>
      <w:r w:rsidRPr="00DA43D1">
        <w:rPr>
          <w:lang w:val="en-CA"/>
        </w:rPr>
        <w:t>date</w:t>
      </w:r>
      <w:r>
        <w:rPr>
          <w:lang w:val="en-CA"/>
        </w:rPr>
        <w:t>&gt;</w:t>
      </w:r>
      <w:r>
        <w:rPr>
          <w:lang w:val="en-CA"/>
        </w:rPr>
        <w:br/>
        <w:t>a time:TemporalEntity</w:t>
      </w:r>
      <w:r>
        <w:rPr>
          <w:lang w:val="en-CA"/>
        </w:rPr>
        <w:br/>
        <w:t>-&gt; &lt;xsd_date&gt; xmodify to xsd format: YYYY-MM-DD</w:t>
      </w:r>
      <w:r>
        <w:rPr>
          <w:lang w:val="en-CA"/>
        </w:rPr>
        <w:br/>
      </w:r>
      <w:r w:rsidRPr="006E51E7">
        <w:rPr>
          <w:rFonts w:ascii="Courier" w:hAnsi="Courier"/>
          <w:lang w:val="en-CA"/>
        </w:rPr>
        <w:t>s = getValue("date")</w:t>
      </w:r>
    </w:p>
    <w:p w14:paraId="507A5556" w14:textId="77777777" w:rsidR="002660E6" w:rsidRDefault="002660E6" w:rsidP="002660E6">
      <w:pPr>
        <w:pStyle w:val="ListParagraph"/>
        <w:rPr>
          <w:rFonts w:ascii="Courier" w:hAnsi="Courier"/>
          <w:lang w:val="en-CA"/>
        </w:rPr>
      </w:pPr>
      <w:r w:rsidRPr="006E51E7">
        <w:rPr>
          <w:rFonts w:ascii="Courier" w:hAnsi="Courier"/>
          <w:lang w:val="en-CA"/>
        </w:rPr>
        <w:t>return s[0:4] + "-" + s[4:6] + "-" + s[6:8]</w:t>
      </w:r>
    </w:p>
    <w:p w14:paraId="002896AB" w14:textId="77777777" w:rsidR="002660E6" w:rsidRDefault="002660E6" w:rsidP="002660E6">
      <w:pPr>
        <w:pStyle w:val="ListParagraph"/>
        <w:rPr>
          <w:lang w:val="en-CA"/>
        </w:rPr>
      </w:pPr>
      <w:r>
        <w:rPr>
          <w:lang w:val="en-CA"/>
        </w:rPr>
        <w:br/>
        <w:t>-&gt; &lt;service_id&gt; &lt;exception_type&gt; &lt;date&gt;.</w:t>
      </w:r>
      <w:r>
        <w:rPr>
          <w:lang w:val="en-CA"/>
        </w:rPr>
        <w:br/>
        <w:t>&lt;date&gt; time:inXSDDate &lt;xsd_date&gt;]</w:t>
      </w:r>
    </w:p>
    <w:p w14:paraId="3028CA1B" w14:textId="77777777" w:rsidR="002660E6" w:rsidRDefault="002660E6" w:rsidP="008C7F3C">
      <w:pPr>
        <w:pStyle w:val="ListParagraph"/>
        <w:numPr>
          <w:ilvl w:val="0"/>
          <w:numId w:val="56"/>
        </w:numPr>
        <w:rPr>
          <w:lang w:val="en-CA"/>
        </w:rPr>
      </w:pPr>
      <w:r w:rsidRPr="00DA43D1">
        <w:rPr>
          <w:lang w:val="en-CA"/>
        </w:rPr>
        <w:lastRenderedPageBreak/>
        <w:t>exception_type</w:t>
      </w:r>
      <w:r>
        <w:rPr>
          <w:lang w:val="en-CA"/>
        </w:rPr>
        <w:t>: service added or removed (1: added, 2: removed)</w:t>
      </w:r>
      <w:r>
        <w:rPr>
          <w:lang w:val="en-CA"/>
        </w:rPr>
        <w:br/>
        <w:t>modify to capture implied property</w:t>
      </w:r>
      <w:r>
        <w:rPr>
          <w:lang w:val="en-CA"/>
        </w:rPr>
        <w:br/>
        <w:t>-&gt; 1: recur:recursAddition</w:t>
      </w:r>
      <w:r>
        <w:rPr>
          <w:lang w:val="en-CA"/>
        </w:rPr>
        <w:br/>
        <w:t>-&gt; 2: recur:recursExcept</w:t>
      </w:r>
    </w:p>
    <w:p w14:paraId="27DE3931" w14:textId="77777777" w:rsidR="002660E6" w:rsidRPr="00592D4E" w:rsidRDefault="002660E6" w:rsidP="002660E6">
      <w:pPr>
        <w:pStyle w:val="ListParagraph"/>
        <w:rPr>
          <w:rFonts w:ascii="Courier" w:hAnsi="Courier"/>
          <w:lang w:val="en-CA"/>
        </w:rPr>
      </w:pPr>
      <w:r w:rsidRPr="00592D4E">
        <w:rPr>
          <w:rFonts w:ascii="Courier" w:hAnsi="Courier"/>
          <w:lang w:val="en-CA"/>
        </w:rPr>
        <w:t>s = getValue("exception_type")</w:t>
      </w:r>
    </w:p>
    <w:p w14:paraId="1344C453" w14:textId="77777777" w:rsidR="002660E6" w:rsidRPr="00592D4E" w:rsidRDefault="002660E6" w:rsidP="002660E6">
      <w:pPr>
        <w:pStyle w:val="ListParagraph"/>
        <w:rPr>
          <w:rFonts w:ascii="Courier" w:hAnsi="Courier"/>
          <w:lang w:val="en-CA"/>
        </w:rPr>
      </w:pPr>
      <w:r w:rsidRPr="00592D4E">
        <w:rPr>
          <w:rFonts w:ascii="Courier" w:hAnsi="Courier"/>
          <w:lang w:val="en-CA"/>
        </w:rPr>
        <w:t>if ((int)(s) == 1):</w:t>
      </w:r>
    </w:p>
    <w:p w14:paraId="502C6E7B" w14:textId="77777777" w:rsidR="002660E6" w:rsidRPr="00592D4E" w:rsidRDefault="002660E6" w:rsidP="002660E6">
      <w:pPr>
        <w:pStyle w:val="ListParagraph"/>
        <w:rPr>
          <w:rFonts w:ascii="Courier" w:hAnsi="Courier"/>
          <w:lang w:val="en-CA"/>
        </w:rPr>
      </w:pPr>
      <w:r w:rsidRPr="00592D4E">
        <w:rPr>
          <w:rFonts w:ascii="Courier" w:hAnsi="Courier"/>
          <w:lang w:val="en-CA"/>
        </w:rPr>
        <w:t xml:space="preserve">    return "http://ontology.eil.utoronto.ca/icity/RecurringEvent/recursAddition"</w:t>
      </w:r>
    </w:p>
    <w:p w14:paraId="539745B7" w14:textId="77777777" w:rsidR="002660E6" w:rsidRPr="00592D4E" w:rsidRDefault="002660E6" w:rsidP="002660E6">
      <w:pPr>
        <w:pStyle w:val="ListParagraph"/>
        <w:rPr>
          <w:rFonts w:ascii="Courier" w:hAnsi="Courier"/>
          <w:lang w:val="en-CA"/>
        </w:rPr>
      </w:pPr>
      <w:r w:rsidRPr="00592D4E">
        <w:rPr>
          <w:rFonts w:ascii="Courier" w:hAnsi="Courier"/>
          <w:lang w:val="en-CA"/>
        </w:rPr>
        <w:t>if ((int)(s) == 2):</w:t>
      </w:r>
    </w:p>
    <w:p w14:paraId="6D5A5FEF" w14:textId="77777777" w:rsidR="002660E6" w:rsidRPr="00592D4E" w:rsidRDefault="002660E6" w:rsidP="002660E6">
      <w:pPr>
        <w:pStyle w:val="ListParagraph"/>
        <w:rPr>
          <w:rFonts w:ascii="Courier" w:hAnsi="Courier"/>
        </w:rPr>
      </w:pPr>
      <w:r w:rsidRPr="00592D4E">
        <w:rPr>
          <w:rFonts w:ascii="Courier" w:hAnsi="Courier"/>
          <w:lang w:val="en-CA"/>
        </w:rPr>
        <w:t xml:space="preserve">    return "http://ontology.eil.utoronto.ca/icity/RecurringEvent/recursExcept"</w:t>
      </w:r>
    </w:p>
    <w:p w14:paraId="3F1F4797" w14:textId="77777777" w:rsidR="002660E6" w:rsidRDefault="002660E6" w:rsidP="00EC2F24">
      <w:pPr>
        <w:pStyle w:val="Heading3"/>
        <w:numPr>
          <w:ilvl w:val="0"/>
          <w:numId w:val="0"/>
        </w:numPr>
        <w:rPr>
          <w:lang w:val="en-CA"/>
        </w:rPr>
      </w:pPr>
      <w:bookmarkStart w:id="228" w:name="_Toc41911454"/>
      <w:r>
        <w:rPr>
          <w:lang w:val="en-CA"/>
        </w:rPr>
        <w:t>calendar.txt</w:t>
      </w:r>
      <w:bookmarkEnd w:id="228"/>
    </w:p>
    <w:p w14:paraId="2E0A37C2" w14:textId="77777777" w:rsidR="002660E6" w:rsidRPr="00917749" w:rsidRDefault="002660E6" w:rsidP="002660E6">
      <w:r>
        <w:t>Defines dates for service availability; a weekly recurring event(s).</w:t>
      </w:r>
    </w:p>
    <w:p w14:paraId="5909E764" w14:textId="77777777" w:rsidR="002660E6" w:rsidRDefault="002660E6" w:rsidP="008C7F3C">
      <w:pPr>
        <w:pStyle w:val="ListParagraph"/>
        <w:numPr>
          <w:ilvl w:val="0"/>
          <w:numId w:val="55"/>
        </w:numPr>
        <w:rPr>
          <w:lang w:val="en-CA"/>
        </w:rPr>
      </w:pPr>
      <w:r w:rsidRPr="00917749">
        <w:rPr>
          <w:lang w:val="en-CA"/>
        </w:rPr>
        <w:t>service_id</w:t>
      </w:r>
      <w:r>
        <w:rPr>
          <w:lang w:val="en-CA"/>
        </w:rPr>
        <w:br/>
        <w:t>-&gt; &lt;service_id&gt; a recur:HoursOfOperation</w:t>
      </w:r>
    </w:p>
    <w:p w14:paraId="6BFEBFF7" w14:textId="77777777" w:rsidR="002660E6" w:rsidRPr="00BB715A" w:rsidRDefault="002660E6" w:rsidP="008C7F3C">
      <w:pPr>
        <w:pStyle w:val="ListParagraph"/>
        <w:numPr>
          <w:ilvl w:val="0"/>
          <w:numId w:val="55"/>
        </w:numPr>
        <w:rPr>
          <w:lang w:val="en-CA"/>
        </w:rPr>
      </w:pPr>
      <w:r w:rsidRPr="00917749">
        <w:rPr>
          <w:lang w:val="en-CA"/>
        </w:rPr>
        <w:t>Monday</w:t>
      </w:r>
      <w:r>
        <w:rPr>
          <w:lang w:val="en-CA"/>
        </w:rPr>
        <w:t>:</w:t>
      </w:r>
      <w:r>
        <w:rPr>
          <w:lang w:val="en-CA"/>
        </w:rPr>
        <w:br/>
        <w:t>-&gt; modify if 1: &lt;service_id&gt; schema:dayOfWeek schema:Monday</w:t>
      </w:r>
      <w:r>
        <w:rPr>
          <w:lang w:val="en-CA"/>
        </w:rPr>
        <w:br/>
      </w:r>
      <w:r w:rsidRPr="00BB715A">
        <w:rPr>
          <w:lang w:val="en-CA"/>
        </w:rPr>
        <w:t>if (int)(getValue("monday"))==1 :</w:t>
      </w:r>
    </w:p>
    <w:p w14:paraId="2717625D" w14:textId="77777777" w:rsidR="002660E6" w:rsidRDefault="002660E6" w:rsidP="002660E6">
      <w:pPr>
        <w:pStyle w:val="ListParagraph"/>
        <w:rPr>
          <w:lang w:val="en-CA"/>
        </w:rPr>
      </w:pPr>
      <w:r w:rsidRPr="00BB715A">
        <w:rPr>
          <w:lang w:val="en-CA"/>
        </w:rPr>
        <w:t xml:space="preserve"> return "http://schema.org/Monday"</w:t>
      </w:r>
    </w:p>
    <w:p w14:paraId="47255889" w14:textId="77777777" w:rsidR="002660E6" w:rsidRDefault="002660E6" w:rsidP="008C7F3C">
      <w:pPr>
        <w:pStyle w:val="ListParagraph"/>
        <w:numPr>
          <w:ilvl w:val="0"/>
          <w:numId w:val="55"/>
        </w:numPr>
        <w:rPr>
          <w:lang w:val="en-CA"/>
        </w:rPr>
      </w:pPr>
      <w:r w:rsidRPr="00917749">
        <w:rPr>
          <w:lang w:val="en-CA"/>
        </w:rPr>
        <w:t>Tuesday</w:t>
      </w:r>
      <w:r>
        <w:rPr>
          <w:lang w:val="en-CA"/>
        </w:rPr>
        <w:t>:</w:t>
      </w:r>
      <w:r>
        <w:rPr>
          <w:lang w:val="en-CA"/>
        </w:rPr>
        <w:br/>
        <w:t>-&gt; if 2: &lt;service_id&gt; schema:dayOfWeek schema:Tuesday</w:t>
      </w:r>
    </w:p>
    <w:p w14:paraId="7EC255EF" w14:textId="77777777" w:rsidR="002660E6" w:rsidRDefault="002660E6" w:rsidP="008C7F3C">
      <w:pPr>
        <w:pStyle w:val="ListParagraph"/>
        <w:numPr>
          <w:ilvl w:val="0"/>
          <w:numId w:val="55"/>
        </w:numPr>
        <w:rPr>
          <w:lang w:val="en-CA"/>
        </w:rPr>
      </w:pPr>
      <w:r w:rsidRPr="00917749">
        <w:rPr>
          <w:lang w:val="en-CA"/>
        </w:rPr>
        <w:t>wednesday,</w:t>
      </w:r>
      <w:r>
        <w:rPr>
          <w:lang w:val="en-CA"/>
        </w:rPr>
        <w:t>thursday,friday,saturday,Sunday:</w:t>
      </w:r>
      <w:r>
        <w:rPr>
          <w:lang w:val="en-CA"/>
        </w:rPr>
        <w:br/>
        <w:t>-&gt; as above</w:t>
      </w:r>
    </w:p>
    <w:p w14:paraId="0067ADAF" w14:textId="77777777" w:rsidR="002660E6" w:rsidRPr="006B5589" w:rsidRDefault="002660E6" w:rsidP="008C7F3C">
      <w:pPr>
        <w:pStyle w:val="ListParagraph"/>
        <w:numPr>
          <w:ilvl w:val="0"/>
          <w:numId w:val="55"/>
        </w:numPr>
        <w:rPr>
          <w:lang w:val="en-CA"/>
        </w:rPr>
      </w:pPr>
      <w:r>
        <w:rPr>
          <w:lang w:val="en-CA"/>
        </w:rPr>
        <w:t>&lt;</w:t>
      </w:r>
      <w:r w:rsidRPr="00917749">
        <w:rPr>
          <w:lang w:val="en-CA"/>
        </w:rPr>
        <w:t>start_date</w:t>
      </w:r>
      <w:r>
        <w:rPr>
          <w:lang w:val="en-CA"/>
        </w:rPr>
        <w:t>&gt; a time:Instant</w:t>
      </w:r>
      <w:r>
        <w:rPr>
          <w:lang w:val="en-CA"/>
        </w:rPr>
        <w:br/>
        <w:t>-&gt;&lt;start_date_xsd&gt; modify to xsd format: YYYY-MM-DD</w:t>
      </w:r>
      <w:r>
        <w:rPr>
          <w:lang w:val="en-CA"/>
        </w:rPr>
        <w:br/>
      </w:r>
      <w:r w:rsidRPr="006B5589">
        <w:rPr>
          <w:lang w:val="en-CA"/>
        </w:rPr>
        <w:t>s = getValue("start_date")</w:t>
      </w:r>
    </w:p>
    <w:p w14:paraId="247ECFCB" w14:textId="77777777" w:rsidR="002660E6" w:rsidRDefault="002660E6" w:rsidP="002660E6">
      <w:pPr>
        <w:pStyle w:val="ListParagraph"/>
        <w:rPr>
          <w:lang w:val="en-CA"/>
        </w:rPr>
      </w:pPr>
      <w:r w:rsidRPr="006B5589">
        <w:rPr>
          <w:lang w:val="en-CA"/>
        </w:rPr>
        <w:lastRenderedPageBreak/>
        <w:t>return s[0:4] + "-" + s[4:6] + "-" + s[6:8]</w:t>
      </w:r>
      <w:r>
        <w:rPr>
          <w:lang w:val="en-CA"/>
        </w:rPr>
        <w:br/>
        <w:t>-&gt; &lt;service_id&gt; recur:beginsRecurring &lt;start_date&gt;.</w:t>
      </w:r>
      <w:r>
        <w:rPr>
          <w:lang w:val="en-CA"/>
        </w:rPr>
        <w:br/>
        <w:t>&lt;start_date&gt; time:Instant; time:inXSDDate &lt;start_date&gt;.</w:t>
      </w:r>
    </w:p>
    <w:p w14:paraId="2FF66196" w14:textId="77777777" w:rsidR="002660E6" w:rsidRPr="006B5589" w:rsidRDefault="002660E6" w:rsidP="008C7F3C">
      <w:pPr>
        <w:pStyle w:val="ListParagraph"/>
        <w:numPr>
          <w:ilvl w:val="0"/>
          <w:numId w:val="55"/>
        </w:numPr>
        <w:rPr>
          <w:lang w:val="en-CA"/>
        </w:rPr>
      </w:pPr>
      <w:r>
        <w:rPr>
          <w:lang w:val="en-CA"/>
        </w:rPr>
        <w:t>&lt;</w:t>
      </w:r>
      <w:r w:rsidRPr="00917749">
        <w:rPr>
          <w:lang w:val="en-CA"/>
        </w:rPr>
        <w:t>end_date</w:t>
      </w:r>
      <w:r>
        <w:rPr>
          <w:lang w:val="en-CA"/>
        </w:rPr>
        <w:t>&gt; a time:Instant</w:t>
      </w:r>
      <w:r>
        <w:rPr>
          <w:lang w:val="en-CA"/>
        </w:rPr>
        <w:br/>
        <w:t>-&gt; &lt;end_date_xsd&gt; modify to xsd format: YYYY-MM-DD</w:t>
      </w:r>
      <w:r>
        <w:rPr>
          <w:lang w:val="en-CA"/>
        </w:rPr>
        <w:br/>
      </w:r>
      <w:r w:rsidRPr="006B5589">
        <w:rPr>
          <w:lang w:val="en-CA"/>
        </w:rPr>
        <w:t>s = getValue("</w:t>
      </w:r>
      <w:r>
        <w:rPr>
          <w:lang w:val="en-CA"/>
        </w:rPr>
        <w:t>end</w:t>
      </w:r>
      <w:r w:rsidRPr="006B5589">
        <w:rPr>
          <w:lang w:val="en-CA"/>
        </w:rPr>
        <w:t>_date")</w:t>
      </w:r>
    </w:p>
    <w:p w14:paraId="1A0A7A42" w14:textId="77777777" w:rsidR="002660E6" w:rsidRPr="009073AC" w:rsidRDefault="002660E6" w:rsidP="002660E6">
      <w:pPr>
        <w:pStyle w:val="ListParagraph"/>
        <w:rPr>
          <w:lang w:val="en-CA"/>
        </w:rPr>
      </w:pPr>
      <w:r w:rsidRPr="006B5589">
        <w:rPr>
          <w:lang w:val="en-CA"/>
        </w:rPr>
        <w:t>return s[0:4] + "-" + s[4:6] + "-" + s[6:8]</w:t>
      </w:r>
      <w:r>
        <w:rPr>
          <w:lang w:val="en-CA"/>
        </w:rPr>
        <w:br/>
        <w:t>-&gt; &lt;service_id&gt; recur:endsRecurring &lt;end_date&gt;</w:t>
      </w:r>
      <w:r>
        <w:rPr>
          <w:lang w:val="en-CA"/>
        </w:rPr>
        <w:br/>
        <w:t>&lt;end_date&gt; time:inXSDDate &lt;end_date&gt;.</w:t>
      </w:r>
    </w:p>
    <w:p w14:paraId="1F00E363" w14:textId="77777777" w:rsidR="002660E6" w:rsidRDefault="002660E6" w:rsidP="00EC2F24">
      <w:pPr>
        <w:pStyle w:val="Heading3"/>
        <w:numPr>
          <w:ilvl w:val="0"/>
          <w:numId w:val="0"/>
        </w:numPr>
        <w:rPr>
          <w:lang w:val="en-CA"/>
        </w:rPr>
      </w:pPr>
      <w:bookmarkStart w:id="229" w:name="_Toc41911455"/>
      <w:r>
        <w:rPr>
          <w:lang w:val="en-CA"/>
        </w:rPr>
        <w:t>routes.txt</w:t>
      </w:r>
      <w:bookmarkEnd w:id="229"/>
    </w:p>
    <w:p w14:paraId="0020034B" w14:textId="77777777" w:rsidR="002660E6" w:rsidRDefault="002660E6" w:rsidP="008C7F3C">
      <w:pPr>
        <w:pStyle w:val="ListParagraph"/>
        <w:numPr>
          <w:ilvl w:val="0"/>
          <w:numId w:val="53"/>
        </w:numPr>
        <w:rPr>
          <w:lang w:val="en-CA"/>
        </w:rPr>
      </w:pPr>
      <w:r w:rsidRPr="00F42D45">
        <w:rPr>
          <w:lang w:val="en-CA"/>
        </w:rPr>
        <w:t>route_id</w:t>
      </w:r>
      <w:r>
        <w:rPr>
          <w:lang w:val="en-CA"/>
        </w:rPr>
        <w:br/>
        <w:t>-&gt; &lt;route_id&gt; a transit:RoutePD</w:t>
      </w:r>
    </w:p>
    <w:p w14:paraId="672AFBCE" w14:textId="77777777" w:rsidR="002660E6" w:rsidRDefault="002660E6" w:rsidP="002660E6">
      <w:pPr>
        <w:pStyle w:val="ListParagraph"/>
        <w:rPr>
          <w:lang w:val="en-CA"/>
        </w:rPr>
      </w:pPr>
      <w:r>
        <w:rPr>
          <w:lang w:val="en-CA"/>
        </w:rPr>
        <w:t>&lt;route_manifestation_id&gt;:</w:t>
      </w:r>
    </w:p>
    <w:p w14:paraId="770B0A71" w14:textId="77777777" w:rsidR="002660E6" w:rsidRPr="000C2A6A" w:rsidRDefault="002660E6" w:rsidP="002660E6">
      <w:pPr>
        <w:ind w:left="1440"/>
        <w:rPr>
          <w:rFonts w:ascii="Times" w:hAnsi="Times"/>
        </w:rPr>
      </w:pPr>
      <w:r w:rsidRPr="000C2A6A">
        <w:rPr>
          <w:rFonts w:ascii="Courier" w:hAnsi="Courier"/>
          <w:sz w:val="22"/>
        </w:rPr>
        <w:t>from datetime import date</w:t>
      </w:r>
    </w:p>
    <w:p w14:paraId="7D9C7BE5" w14:textId="77777777" w:rsidR="002660E6" w:rsidRPr="00E63225" w:rsidRDefault="002660E6" w:rsidP="002660E6">
      <w:pPr>
        <w:ind w:left="1440"/>
        <w:rPr>
          <w:rFonts w:ascii="Courier" w:hAnsi="Courier"/>
          <w:sz w:val="22"/>
        </w:rPr>
      </w:pPr>
      <w:r w:rsidRPr="000C2A6A">
        <w:rPr>
          <w:rFonts w:ascii="Courier" w:hAnsi="Courier"/>
          <w:sz w:val="22"/>
        </w:rPr>
        <w:t>return getValue("</w:t>
      </w:r>
      <w:r>
        <w:rPr>
          <w:rFonts w:ascii="Courier" w:hAnsi="Courier"/>
          <w:sz w:val="22"/>
        </w:rPr>
        <w:t>route</w:t>
      </w:r>
      <w:r w:rsidRPr="000C2A6A">
        <w:rPr>
          <w:rFonts w:ascii="Courier" w:hAnsi="Courier"/>
          <w:sz w:val="22"/>
        </w:rPr>
        <w:t>_id") + "_" + date.today().strftime("%m-%d-%Y")</w:t>
      </w:r>
    </w:p>
    <w:p w14:paraId="774A014A" w14:textId="77777777" w:rsidR="002660E6" w:rsidRDefault="002660E6" w:rsidP="008C7F3C">
      <w:pPr>
        <w:pStyle w:val="ListParagraph"/>
        <w:numPr>
          <w:ilvl w:val="0"/>
          <w:numId w:val="53"/>
        </w:numPr>
        <w:rPr>
          <w:lang w:val="en-CA"/>
        </w:rPr>
      </w:pPr>
      <w:r w:rsidRPr="00F42D45">
        <w:rPr>
          <w:lang w:val="en-CA"/>
        </w:rPr>
        <w:t>agency_id</w:t>
      </w:r>
    </w:p>
    <w:p w14:paraId="6D2072E2" w14:textId="77777777" w:rsidR="002660E6" w:rsidRDefault="002660E6" w:rsidP="002660E6">
      <w:pPr>
        <w:pStyle w:val="ListParagraph"/>
        <w:rPr>
          <w:lang w:val="en-CA"/>
        </w:rPr>
      </w:pPr>
      <w:r>
        <w:rPr>
          <w:lang w:val="en-CA"/>
        </w:rPr>
        <w:t>&lt;transit_system_iri&gt;:</w:t>
      </w:r>
      <w:r>
        <w:rPr>
          <w:lang w:val="en-CA"/>
        </w:rPr>
        <w:br/>
      </w:r>
      <w:r w:rsidRPr="00E63225">
        <w:rPr>
          <w:rFonts w:ascii="Courier" w:hAnsi="Courier"/>
          <w:lang w:val="en-CA"/>
        </w:rPr>
        <w:t>return "transitsystem_" + getValue("agency_id")</w:t>
      </w:r>
      <w:r>
        <w:rPr>
          <w:lang w:val="en-CA"/>
        </w:rPr>
        <w:br/>
        <w:t>-&gt; &lt;route_id&gt; transit:inTransitSystem &lt;transit_system_iri&gt;.</w:t>
      </w:r>
    </w:p>
    <w:p w14:paraId="10E443D0" w14:textId="77777777" w:rsidR="002660E6" w:rsidRDefault="002660E6" w:rsidP="002660E6">
      <w:pPr>
        <w:pStyle w:val="ListParagraph"/>
        <w:rPr>
          <w:lang w:val="en-CA"/>
        </w:rPr>
      </w:pPr>
      <w:r>
        <w:rPr>
          <w:lang w:val="en-CA"/>
        </w:rPr>
        <w:t>&lt;transit_system_iri&gt; a transit:TransitSystem; transit:operatedBy &lt;agency_id&gt;.</w:t>
      </w:r>
    </w:p>
    <w:p w14:paraId="200A31D8" w14:textId="77777777" w:rsidR="002660E6" w:rsidRPr="003A1BCD" w:rsidRDefault="002660E6" w:rsidP="008C7F3C">
      <w:pPr>
        <w:pStyle w:val="ListParagraph"/>
        <w:numPr>
          <w:ilvl w:val="0"/>
          <w:numId w:val="53"/>
        </w:numPr>
        <w:rPr>
          <w:lang w:val="en-CA"/>
        </w:rPr>
      </w:pPr>
      <w:r w:rsidRPr="003A1BCD">
        <w:rPr>
          <w:lang w:val="en-CA"/>
        </w:rPr>
        <w:t>route_short_name</w:t>
      </w:r>
      <w:r w:rsidRPr="003A1BCD">
        <w:rPr>
          <w:lang w:val="en-CA"/>
        </w:rPr>
        <w:br/>
        <w:t xml:space="preserve">-&gt; &lt;route_id&gt; change:hasManifestation </w:t>
      </w:r>
      <w:r>
        <w:rPr>
          <w:lang w:val="en-CA"/>
        </w:rPr>
        <w:t>&lt;route_manifestation_iri&gt;.</w:t>
      </w:r>
      <w:r>
        <w:rPr>
          <w:lang w:val="en-CA"/>
        </w:rPr>
        <w:br/>
        <w:t xml:space="preserve">&lt;route_manifestation_iri&gt; </w:t>
      </w:r>
      <w:r w:rsidRPr="003A1BCD">
        <w:rPr>
          <w:lang w:val="en-CA"/>
        </w:rPr>
        <w:t>a transit:Route; transit:routeShortName &lt;route_short_name&gt;</w:t>
      </w:r>
      <w:r>
        <w:rPr>
          <w:lang w:val="en-CA"/>
        </w:rPr>
        <w:t>.</w:t>
      </w:r>
    </w:p>
    <w:p w14:paraId="4226F68C" w14:textId="77777777" w:rsidR="002660E6" w:rsidRDefault="002660E6" w:rsidP="008C7F3C">
      <w:pPr>
        <w:pStyle w:val="ListParagraph"/>
        <w:numPr>
          <w:ilvl w:val="0"/>
          <w:numId w:val="53"/>
        </w:numPr>
        <w:rPr>
          <w:lang w:val="en-CA"/>
        </w:rPr>
      </w:pPr>
      <w:r w:rsidRPr="003A1BCD">
        <w:rPr>
          <w:lang w:val="en-CA"/>
        </w:rPr>
        <w:t>route_long_name</w:t>
      </w:r>
      <w:r w:rsidRPr="003A1BCD">
        <w:rPr>
          <w:lang w:val="en-CA"/>
        </w:rPr>
        <w:br/>
        <w:t>-&gt; &lt;route_id&gt; change:hasManifestation</w:t>
      </w:r>
      <w:r>
        <w:rPr>
          <w:lang w:val="en-CA"/>
        </w:rPr>
        <w:t xml:space="preserve"> &lt;route_manifestation_iri&gt;.</w:t>
      </w:r>
    </w:p>
    <w:p w14:paraId="6BCD32D9" w14:textId="77777777" w:rsidR="002660E6" w:rsidRPr="003A1BCD" w:rsidRDefault="002660E6" w:rsidP="002660E6">
      <w:pPr>
        <w:pStyle w:val="ListParagraph"/>
        <w:rPr>
          <w:lang w:val="en-CA"/>
        </w:rPr>
      </w:pPr>
      <w:r>
        <w:rPr>
          <w:lang w:val="en-CA"/>
        </w:rPr>
        <w:t xml:space="preserve">&lt;route_manifestation_iri&gt; </w:t>
      </w:r>
      <w:r w:rsidRPr="003A1BCD">
        <w:rPr>
          <w:lang w:val="en-CA"/>
        </w:rPr>
        <w:t>a transit:Route; foaf:name &lt;route_long_name&gt;</w:t>
      </w:r>
      <w:r>
        <w:rPr>
          <w:lang w:val="en-CA"/>
        </w:rPr>
        <w:t>.</w:t>
      </w:r>
    </w:p>
    <w:p w14:paraId="3A248E71" w14:textId="77777777" w:rsidR="002660E6" w:rsidRPr="003A1BCD" w:rsidRDefault="002660E6" w:rsidP="008C7F3C">
      <w:pPr>
        <w:pStyle w:val="ListParagraph"/>
        <w:numPr>
          <w:ilvl w:val="0"/>
          <w:numId w:val="53"/>
        </w:numPr>
        <w:rPr>
          <w:lang w:val="en-CA"/>
        </w:rPr>
      </w:pPr>
      <w:r w:rsidRPr="003A1BCD">
        <w:rPr>
          <w:lang w:val="en-CA"/>
        </w:rPr>
        <w:t>route_desc (not filled)</w:t>
      </w:r>
    </w:p>
    <w:p w14:paraId="27795633" w14:textId="77777777" w:rsidR="002660E6" w:rsidRPr="003A1BCD" w:rsidRDefault="002660E6" w:rsidP="008C7F3C">
      <w:pPr>
        <w:pStyle w:val="ListParagraph"/>
        <w:numPr>
          <w:ilvl w:val="0"/>
          <w:numId w:val="53"/>
        </w:numPr>
        <w:rPr>
          <w:lang w:val="en-CA"/>
        </w:rPr>
      </w:pPr>
      <w:r w:rsidRPr="003A1BCD">
        <w:rPr>
          <w:lang w:val="en-CA"/>
        </w:rPr>
        <w:lastRenderedPageBreak/>
        <w:t>route_type</w:t>
      </w:r>
      <w:r w:rsidRPr="003A1BCD">
        <w:rPr>
          <w:lang w:val="en-CA"/>
        </w:rPr>
        <w:br/>
        <w:t>-&gt; &lt;route_id&gt; transit:hasGTFSRouteType &lt;route_type&gt;</w:t>
      </w:r>
    </w:p>
    <w:p w14:paraId="74ECB180" w14:textId="77777777" w:rsidR="002660E6" w:rsidRPr="003A1BCD" w:rsidRDefault="002660E6" w:rsidP="008C7F3C">
      <w:pPr>
        <w:pStyle w:val="ListParagraph"/>
        <w:numPr>
          <w:ilvl w:val="0"/>
          <w:numId w:val="53"/>
        </w:numPr>
        <w:rPr>
          <w:lang w:val="en-CA"/>
        </w:rPr>
      </w:pPr>
      <w:r w:rsidRPr="003A1BCD">
        <w:rPr>
          <w:lang w:val="en-CA"/>
        </w:rPr>
        <w:t>route_url (not filled)</w:t>
      </w:r>
    </w:p>
    <w:p w14:paraId="37626693" w14:textId="77777777" w:rsidR="002660E6" w:rsidRDefault="002660E6" w:rsidP="008C7F3C">
      <w:pPr>
        <w:pStyle w:val="ListParagraph"/>
        <w:numPr>
          <w:ilvl w:val="0"/>
          <w:numId w:val="53"/>
        </w:numPr>
        <w:rPr>
          <w:lang w:val="en-CA"/>
        </w:rPr>
      </w:pPr>
      <w:r w:rsidRPr="003A1BCD">
        <w:rPr>
          <w:lang w:val="en-CA"/>
        </w:rPr>
        <w:t>route_color</w:t>
      </w:r>
      <w:r w:rsidRPr="003A1BCD">
        <w:rPr>
          <w:lang w:val="en-CA"/>
        </w:rPr>
        <w:br/>
        <w:t xml:space="preserve">-&gt; &lt;route_id&gt; change:hasManifestation </w:t>
      </w:r>
      <w:r>
        <w:rPr>
          <w:lang w:val="en-CA"/>
        </w:rPr>
        <w:t>&lt;route_manifestation_iri&gt;.</w:t>
      </w:r>
      <w:r w:rsidRPr="003A1BCD">
        <w:rPr>
          <w:lang w:val="en-CA"/>
        </w:rPr>
        <w:t xml:space="preserve"> </w:t>
      </w:r>
    </w:p>
    <w:p w14:paraId="5505DE9B" w14:textId="77777777" w:rsidR="002660E6" w:rsidRPr="003A1BCD" w:rsidRDefault="002660E6" w:rsidP="002660E6">
      <w:pPr>
        <w:pStyle w:val="ListParagraph"/>
        <w:rPr>
          <w:lang w:val="en-CA"/>
        </w:rPr>
      </w:pPr>
      <w:r>
        <w:rPr>
          <w:lang w:val="en-CA"/>
        </w:rPr>
        <w:t xml:space="preserve">&lt;route_manifestation_iri&gt; </w:t>
      </w:r>
      <w:r w:rsidRPr="003A1BCD">
        <w:rPr>
          <w:lang w:val="en-CA"/>
        </w:rPr>
        <w:t>a transit:Route;</w:t>
      </w:r>
      <w:r>
        <w:rPr>
          <w:lang w:val="en-CA"/>
        </w:rPr>
        <w:t xml:space="preserve"> </w:t>
      </w:r>
      <w:r w:rsidRPr="003A1BCD">
        <w:rPr>
          <w:lang w:val="en-CA"/>
        </w:rPr>
        <w:t>transit:hasDisplayColour &lt;route_color&gt;</w:t>
      </w:r>
      <w:r>
        <w:rPr>
          <w:lang w:val="en-CA"/>
        </w:rPr>
        <w:t>.</w:t>
      </w:r>
    </w:p>
    <w:p w14:paraId="5D39CBE7" w14:textId="77777777" w:rsidR="002660E6" w:rsidRDefault="002660E6" w:rsidP="008C7F3C">
      <w:pPr>
        <w:pStyle w:val="ListParagraph"/>
        <w:numPr>
          <w:ilvl w:val="0"/>
          <w:numId w:val="53"/>
        </w:numPr>
        <w:rPr>
          <w:lang w:val="en-CA"/>
        </w:rPr>
      </w:pPr>
      <w:r w:rsidRPr="003A1BCD">
        <w:rPr>
          <w:lang w:val="en-CA"/>
        </w:rPr>
        <w:t>route_text_color</w:t>
      </w:r>
      <w:r w:rsidRPr="003A1BCD">
        <w:rPr>
          <w:lang w:val="en-CA"/>
        </w:rPr>
        <w:br/>
        <w:t>-&gt;</w:t>
      </w:r>
      <w:r>
        <w:rPr>
          <w:lang w:val="en-CA"/>
        </w:rPr>
        <w:t xml:space="preserve"> &lt;route_id&gt; </w:t>
      </w:r>
      <w:r w:rsidRPr="003A1BCD">
        <w:rPr>
          <w:lang w:val="en-CA"/>
        </w:rPr>
        <w:t xml:space="preserve">change:hasManifestation </w:t>
      </w:r>
      <w:r>
        <w:rPr>
          <w:lang w:val="en-CA"/>
        </w:rPr>
        <w:t>&lt;route_manifestation_iri&gt;.</w:t>
      </w:r>
      <w:r w:rsidRPr="003A1BCD">
        <w:rPr>
          <w:lang w:val="en-CA"/>
        </w:rPr>
        <w:t xml:space="preserve"> </w:t>
      </w:r>
    </w:p>
    <w:p w14:paraId="0D5056D4" w14:textId="77777777" w:rsidR="002660E6" w:rsidRPr="00F42D45" w:rsidRDefault="002660E6" w:rsidP="002660E6">
      <w:pPr>
        <w:pStyle w:val="ListParagraph"/>
        <w:rPr>
          <w:lang w:val="en-CA"/>
        </w:rPr>
      </w:pPr>
      <w:r>
        <w:rPr>
          <w:lang w:val="en-CA"/>
        </w:rPr>
        <w:t xml:space="preserve">&lt;route_manifestation_iri&gt; </w:t>
      </w:r>
      <w:r w:rsidRPr="003A1BCD">
        <w:rPr>
          <w:lang w:val="en-CA"/>
        </w:rPr>
        <w:t>a transit:Route;</w:t>
      </w:r>
      <w:r>
        <w:rPr>
          <w:lang w:val="en-CA"/>
        </w:rPr>
        <w:t xml:space="preserve"> transit:hasRouteTextColour &lt;route_text_color&gt;.</w:t>
      </w:r>
    </w:p>
    <w:p w14:paraId="5E1FCACC" w14:textId="77777777" w:rsidR="002660E6" w:rsidRDefault="002660E6" w:rsidP="00EC2F24">
      <w:pPr>
        <w:pStyle w:val="Heading3"/>
        <w:numPr>
          <w:ilvl w:val="0"/>
          <w:numId w:val="0"/>
        </w:numPr>
        <w:rPr>
          <w:lang w:val="en-CA"/>
        </w:rPr>
      </w:pPr>
      <w:bookmarkStart w:id="230" w:name="_Toc41911456"/>
      <w:r>
        <w:rPr>
          <w:lang w:val="en-CA"/>
        </w:rPr>
        <w:t>shapes.txt</w:t>
      </w:r>
      <w:bookmarkEnd w:id="230"/>
    </w:p>
    <w:p w14:paraId="04B3CE67" w14:textId="77777777" w:rsidR="002660E6" w:rsidRPr="00C70A9A" w:rsidRDefault="002660E6" w:rsidP="002660E6">
      <w:r>
        <w:t>Describes the shape and location of a particular trip.</w:t>
      </w:r>
    </w:p>
    <w:p w14:paraId="0101F42D" w14:textId="3B0C8EF2" w:rsidR="002660E6" w:rsidRDefault="002660E6" w:rsidP="008C7F3C">
      <w:pPr>
        <w:pStyle w:val="ListParagraph"/>
        <w:numPr>
          <w:ilvl w:val="0"/>
          <w:numId w:val="57"/>
        </w:numPr>
        <w:rPr>
          <w:lang w:val="en-CA"/>
        </w:rPr>
      </w:pPr>
      <w:r w:rsidRPr="00D7411F">
        <w:rPr>
          <w:lang w:val="en-CA"/>
        </w:rPr>
        <w:t>shape_id</w:t>
      </w:r>
      <w:r>
        <w:rPr>
          <w:lang w:val="en-CA"/>
        </w:rPr>
        <w:br/>
        <w:t xml:space="preserve">-&gt; &lt;shape_id&gt; a </w:t>
      </w:r>
      <w:r w:rsidR="00E66689">
        <w:rPr>
          <w:lang w:val="en-CA"/>
        </w:rPr>
        <w:t>spatial:</w:t>
      </w:r>
      <w:r>
        <w:rPr>
          <w:lang w:val="en-CA"/>
        </w:rPr>
        <w:t>LineString</w:t>
      </w:r>
    </w:p>
    <w:p w14:paraId="43012303" w14:textId="77777777" w:rsidR="002660E6" w:rsidRPr="00F71C02" w:rsidRDefault="002660E6" w:rsidP="008C7F3C">
      <w:pPr>
        <w:pStyle w:val="ListParagraph"/>
        <w:numPr>
          <w:ilvl w:val="0"/>
          <w:numId w:val="57"/>
        </w:numPr>
        <w:rPr>
          <w:strike/>
          <w:lang w:val="en-CA"/>
        </w:rPr>
      </w:pPr>
      <w:r w:rsidRPr="002201AB">
        <w:rPr>
          <w:strike/>
          <w:lang w:val="en-CA"/>
        </w:rPr>
        <w:t>shape_pt_lat,shape_pt_lon,shape_pt_sequence</w:t>
      </w:r>
      <w:r w:rsidRPr="00F71C02">
        <w:rPr>
          <w:strike/>
          <w:lang w:val="en-CA"/>
        </w:rPr>
        <w:br/>
        <w:t>-&gt; need to transform the set of latitudes, longitudes, and sequence identifiers to create a series of points to specify the coordinates of the linestring in the WKT format, e.g. “LINESTRING(lat1 lon1, lat2 lon2,…)</w:t>
      </w:r>
    </w:p>
    <w:p w14:paraId="1DA8FA91" w14:textId="77777777" w:rsidR="002660E6" w:rsidRPr="00F71C02" w:rsidRDefault="002660E6" w:rsidP="002660E6">
      <w:pPr>
        <w:ind w:left="720"/>
        <w:rPr>
          <w:strike/>
        </w:rPr>
      </w:pPr>
      <w:r w:rsidRPr="00F71C02">
        <w:rPr>
          <w:strike/>
        </w:rPr>
        <w:t>Two models to design and apply:</w:t>
      </w:r>
    </w:p>
    <w:p w14:paraId="76A14EC2" w14:textId="77777777" w:rsidR="002660E6" w:rsidRPr="00F71C02" w:rsidRDefault="002660E6" w:rsidP="002660E6">
      <w:pPr>
        <w:ind w:left="720"/>
        <w:rPr>
          <w:strike/>
        </w:rPr>
      </w:pPr>
      <w:r w:rsidRPr="00F71C02">
        <w:rPr>
          <w:strike/>
        </w:rPr>
        <w:t>1 of 2: capture the line string represented by the aggregation of all of the points for a particular shape</w:t>
      </w:r>
      <w:r w:rsidRPr="00F71C02">
        <w:rPr>
          <w:rStyle w:val="FootnoteReference"/>
          <w:strike/>
        </w:rPr>
        <w:footnoteReference w:id="42"/>
      </w:r>
    </w:p>
    <w:p w14:paraId="255770A0" w14:textId="77777777" w:rsidR="002660E6" w:rsidRPr="00F71C02" w:rsidRDefault="002660E6" w:rsidP="002660E6">
      <w:pPr>
        <w:ind w:left="720"/>
        <w:rPr>
          <w:strike/>
        </w:rPr>
      </w:pPr>
      <w:r w:rsidRPr="00F71C02">
        <w:rPr>
          <w:strike/>
        </w:rPr>
        <w:t>2 of 2: capture the individual line segments (and their lengths) as part of (sf:contains) the line string defined by &lt;shape_id&gt;</w:t>
      </w:r>
    </w:p>
    <w:p w14:paraId="26885F40" w14:textId="77777777" w:rsidR="002660E6" w:rsidRDefault="002660E6" w:rsidP="008C7F3C">
      <w:pPr>
        <w:pStyle w:val="ListParagraph"/>
        <w:numPr>
          <w:ilvl w:val="0"/>
          <w:numId w:val="57"/>
        </w:numPr>
      </w:pPr>
      <w:r w:rsidRPr="002201AB">
        <w:lastRenderedPageBreak/>
        <w:t>shape_pt_lat,shape_pt_lon,shape_pt_sequence</w:t>
      </w:r>
      <w:r>
        <w:t>:</w:t>
      </w:r>
      <w:r>
        <w:br/>
        <w:t>Shapes are not supported by Allegrograph, therefore this transformation need only capture the individual points as lat/lon coordinates</w:t>
      </w:r>
    </w:p>
    <w:p w14:paraId="58BAEBC5" w14:textId="77777777" w:rsidR="002660E6" w:rsidRDefault="002660E6" w:rsidP="002660E6">
      <w:pPr>
        <w:pStyle w:val="ListParagraph"/>
      </w:pPr>
      <w:r>
        <w:t>The geospatial encoding used by Allegrograph requires the longitude values to have 3 digits before the decimal place, meaning any 2-digit coordinates will need to be padded with a 0. Note that the zfill function doesn’t work in this case because we are only concerned with the number of digits preceding the decimal place.</w:t>
      </w:r>
      <w:r>
        <w:br/>
      </w:r>
      <w:r>
        <w:br/>
        <w:t xml:space="preserve">&lt;shape_pt_nD_transform&gt; (specified nD datatype </w:t>
      </w:r>
      <w:hyperlink r:id="rId63" w:anchor="_lat_la_-9.+1_+9.+1_+1.-4_+1.-1_lon_lo_-1.8+2_+1.8+2_+1.-4" w:history="1">
        <w:r w:rsidRPr="00B34DE1">
          <w:rPr>
            <w:rStyle w:val="Hyperlink"/>
          </w:rPr>
          <w:t>http://franz.com/ns/allegrograph/5.0/geo/nd#_lat_la_-9.+1_+9.+1_+1.-4_+1.-1_lon_lo_-1.8+2_+1.8+2_+1.-4</w:t>
        </w:r>
      </w:hyperlink>
      <w:r>
        <w:t xml:space="preserve"> note that specification shouldn’t be necessary when AGraph on autorecognize):</w:t>
      </w:r>
    </w:p>
    <w:p w14:paraId="15F3D663"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 = float(getValue("shape_pt_lon"))</w:t>
      </w:r>
    </w:p>
    <w:p w14:paraId="46744412"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 = float(getValue("shape_pt_lat"))</w:t>
      </w:r>
    </w:p>
    <w:p w14:paraId="7564318A" w14:textId="77777777" w:rsidR="002660E6" w:rsidRPr="00022328" w:rsidRDefault="002660E6" w:rsidP="002660E6">
      <w:pPr>
        <w:ind w:left="1440"/>
        <w:rPr>
          <w:rFonts w:ascii="Courier" w:eastAsiaTheme="minorHAnsi" w:hAnsi="Courier" w:cstheme="minorBidi"/>
          <w:sz w:val="22"/>
          <w:lang w:val="en-US"/>
        </w:rPr>
      </w:pPr>
    </w:p>
    <w:p w14:paraId="1FCD748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str(abs(lon))</w:t>
      </w:r>
    </w:p>
    <w:p w14:paraId="27FBCFAF"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str(abs(lat))</w:t>
      </w:r>
    </w:p>
    <w:p w14:paraId="025B3D5A" w14:textId="77777777" w:rsidR="002660E6" w:rsidRPr="00022328" w:rsidRDefault="002660E6" w:rsidP="002660E6">
      <w:pPr>
        <w:ind w:left="1440"/>
        <w:rPr>
          <w:rFonts w:ascii="Courier" w:eastAsiaTheme="minorHAnsi" w:hAnsi="Courier" w:cstheme="minorBidi"/>
          <w:sz w:val="22"/>
          <w:lang w:val="en-US"/>
        </w:rPr>
      </w:pPr>
    </w:p>
    <w:p w14:paraId="014D51D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lon_str.split(".")</w:t>
      </w:r>
    </w:p>
    <w:p w14:paraId="0E490B5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"%s.%s" % (lon_str[0].zfill(3), lon_str[1])</w:t>
      </w:r>
    </w:p>
    <w:p w14:paraId="23449A23" w14:textId="77777777" w:rsidR="002660E6" w:rsidRPr="00022328" w:rsidRDefault="002660E6" w:rsidP="002660E6">
      <w:pPr>
        <w:ind w:left="1440"/>
        <w:rPr>
          <w:rFonts w:ascii="Courier" w:eastAsiaTheme="minorHAnsi" w:hAnsi="Courier" w:cstheme="minorBidi"/>
          <w:sz w:val="22"/>
          <w:lang w:val="en-US"/>
        </w:rPr>
      </w:pPr>
    </w:p>
    <w:p w14:paraId="19D9E46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lat_str.split(".")</w:t>
      </w:r>
    </w:p>
    <w:p w14:paraId="571BE522"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"%s.%s" % (lat_str[0].zfill(</w:t>
      </w:r>
      <w:r>
        <w:rPr>
          <w:rFonts w:ascii="Courier" w:eastAsiaTheme="minorHAnsi" w:hAnsi="Courier" w:cstheme="minorBidi"/>
          <w:sz w:val="22"/>
          <w:lang w:val="en-US"/>
        </w:rPr>
        <w:t>2</w:t>
      </w:r>
      <w:r w:rsidRPr="00022328">
        <w:rPr>
          <w:rFonts w:ascii="Courier" w:eastAsiaTheme="minorHAnsi" w:hAnsi="Courier" w:cstheme="minorBidi"/>
          <w:sz w:val="22"/>
          <w:lang w:val="en-US"/>
        </w:rPr>
        <w:t>), lat_str[1])</w:t>
      </w:r>
    </w:p>
    <w:p w14:paraId="64323F83" w14:textId="77777777" w:rsidR="002660E6" w:rsidRPr="00022328" w:rsidRDefault="002660E6" w:rsidP="002660E6">
      <w:pPr>
        <w:ind w:left="1440"/>
        <w:rPr>
          <w:rFonts w:ascii="Courier" w:eastAsiaTheme="minorHAnsi" w:hAnsi="Courier" w:cstheme="minorBidi"/>
          <w:sz w:val="22"/>
          <w:lang w:val="en-US"/>
        </w:rPr>
      </w:pPr>
    </w:p>
    <w:p w14:paraId="76BB6F9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if lon&gt;0:</w:t>
      </w:r>
    </w:p>
    <w:p w14:paraId="0FB4B60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lon_str="+" + lon_str</w:t>
      </w:r>
    </w:p>
    <w:p w14:paraId="22B7A048"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elif lon&lt;0:</w:t>
      </w:r>
    </w:p>
    <w:p w14:paraId="798CA20D"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lon_str="-" + lon_str</w:t>
      </w:r>
    </w:p>
    <w:p w14:paraId="2331B9E5" w14:textId="77777777" w:rsidR="002660E6" w:rsidRPr="00022328" w:rsidRDefault="002660E6" w:rsidP="002660E6">
      <w:pPr>
        <w:ind w:left="1440"/>
        <w:rPr>
          <w:rFonts w:ascii="Courier" w:eastAsiaTheme="minorHAnsi" w:hAnsi="Courier" w:cstheme="minorBidi"/>
          <w:sz w:val="22"/>
          <w:lang w:val="en-US"/>
        </w:rPr>
      </w:pPr>
    </w:p>
    <w:p w14:paraId="45B552B1"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if lat&gt;0:</w:t>
      </w:r>
    </w:p>
    <w:p w14:paraId="58323B99"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lat_str="+" + lat_str</w:t>
      </w:r>
    </w:p>
    <w:p w14:paraId="1A253A9F"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elif lat&lt;0:</w:t>
      </w:r>
    </w:p>
    <w:p w14:paraId="214697AB"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lat_str="-" + lat_str</w:t>
      </w:r>
    </w:p>
    <w:p w14:paraId="2C352D8D"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return lat_str + lon_str</w:t>
      </w:r>
    </w:p>
    <w:p w14:paraId="0F213711" w14:textId="77777777" w:rsidR="002660E6" w:rsidRPr="00CC6A63" w:rsidRDefault="002660E6" w:rsidP="002660E6">
      <w:r>
        <w:t>Need to introduce a new data property to relate nD data points to individual geometries. Analogous to the “asWKT” property</w:t>
      </w:r>
      <w:r>
        <w:br/>
        <w:t>&lt;point_iri&gt; as_nDLatLon &lt;shape_pt_nD_transform&gt;.</w:t>
      </w:r>
    </w:p>
    <w:p w14:paraId="084A4D8A" w14:textId="77777777" w:rsidR="002660E6" w:rsidRDefault="002660E6" w:rsidP="008C7F3C">
      <w:pPr>
        <w:pStyle w:val="ListParagraph"/>
        <w:numPr>
          <w:ilvl w:val="0"/>
          <w:numId w:val="57"/>
        </w:numPr>
        <w:rPr>
          <w:lang w:val="en-CA"/>
        </w:rPr>
      </w:pPr>
      <w:r>
        <w:rPr>
          <w:lang w:val="en-CA"/>
        </w:rPr>
        <w:t>shape_dist_traveled: omitted</w:t>
      </w:r>
    </w:p>
    <w:p w14:paraId="258D49C0" w14:textId="77777777" w:rsidR="002660E6" w:rsidRDefault="002660E6" w:rsidP="008C7F3C">
      <w:pPr>
        <w:pStyle w:val="ListParagraph"/>
        <w:numPr>
          <w:ilvl w:val="0"/>
          <w:numId w:val="57"/>
        </w:numPr>
        <w:rPr>
          <w:lang w:val="en-CA"/>
        </w:rPr>
      </w:pPr>
      <w:r>
        <w:rPr>
          <w:lang w:val="en-CA"/>
        </w:rPr>
        <w:t>point_iri: unique ID for point object</w:t>
      </w:r>
      <w:r>
        <w:rPr>
          <w:lang w:val="en-CA"/>
        </w:rPr>
        <w:br/>
      </w:r>
    </w:p>
    <w:p w14:paraId="38532171" w14:textId="77777777" w:rsidR="002660E6" w:rsidRDefault="002660E6" w:rsidP="008C7F3C">
      <w:pPr>
        <w:pStyle w:val="ListParagraph"/>
        <w:numPr>
          <w:ilvl w:val="0"/>
          <w:numId w:val="57"/>
        </w:numPr>
        <w:rPr>
          <w:lang w:val="en-CA"/>
        </w:rPr>
      </w:pPr>
      <w:r>
        <w:rPr>
          <w:lang w:val="en-CA"/>
        </w:rPr>
        <w:t>line segment points</w:t>
      </w:r>
      <w:r>
        <w:rPr>
          <w:lang w:val="en-CA"/>
        </w:rPr>
        <w:br/>
        <w:t>transform lat and lon columns to WKT point format:</w:t>
      </w:r>
    </w:p>
    <w:p w14:paraId="6836CBF5" w14:textId="77777777" w:rsidR="002660E6" w:rsidRDefault="002660E6" w:rsidP="002660E6">
      <w:pPr>
        <w:pStyle w:val="ListParagraph"/>
        <w:ind w:firstLine="720"/>
        <w:rPr>
          <w:lang w:val="en-CA"/>
        </w:rPr>
      </w:pPr>
      <w:r w:rsidRPr="005D743B">
        <w:rPr>
          <w:lang w:val="en-CA"/>
        </w:rPr>
        <w:t>return "POINT(" + getValue("shape_pt_lon") + " " + getValue("shape_pt_lat") + ")</w:t>
      </w:r>
      <w:r>
        <w:rPr>
          <w:lang w:val="en-CA"/>
        </w:rPr>
        <w:t>”</w:t>
      </w:r>
      <w:r>
        <w:rPr>
          <w:lang w:val="en-CA"/>
        </w:rPr>
        <w:br/>
        <w:t xml:space="preserve">set semantic type datatype: </w:t>
      </w:r>
      <w:r w:rsidRPr="005D743B">
        <w:rPr>
          <w:lang w:val="en-CA"/>
        </w:rPr>
        <w:t>http://www.opengis.net/ont/geosparql#wktLiteral</w:t>
      </w:r>
      <w:r>
        <w:rPr>
          <w:lang w:val="en-CA"/>
        </w:rPr>
        <w:br/>
      </w:r>
      <w:r w:rsidRPr="00D07CB5">
        <w:rPr>
          <w:lang w:val="en-CA"/>
        </w:rPr>
        <w:t xml:space="preserve">&lt;shape_id&gt; a </w:t>
      </w:r>
      <w:r>
        <w:rPr>
          <w:lang w:val="en-CA"/>
        </w:rPr>
        <w:t>geo:Geometry</w:t>
      </w:r>
      <w:r w:rsidRPr="00D07CB5">
        <w:rPr>
          <w:lang w:val="en-CA"/>
        </w:rPr>
        <w:t xml:space="preserve">; sf:contains </w:t>
      </w:r>
      <w:r>
        <w:rPr>
          <w:lang w:val="en-CA"/>
        </w:rPr>
        <w:t>&lt;point_iri&gt;.</w:t>
      </w:r>
      <w:r>
        <w:rPr>
          <w:lang w:val="en-CA"/>
        </w:rPr>
        <w:br/>
        <w:t xml:space="preserve">&lt;point_iri&gt; </w:t>
      </w:r>
      <w:r w:rsidRPr="005606A9">
        <w:rPr>
          <w:lang w:val="en-CA"/>
        </w:rPr>
        <w:t xml:space="preserve">a sf:Geometry; as_nDLatLon </w:t>
      </w:r>
      <w:r w:rsidRPr="005606A9">
        <w:t>&lt;shape_pt_nD_transform&gt;</w:t>
      </w:r>
      <w:r>
        <w:rPr>
          <w:lang w:val="en-CA"/>
        </w:rPr>
        <w:t>.</w:t>
      </w:r>
    </w:p>
    <w:p w14:paraId="193B6307" w14:textId="77777777" w:rsidR="002660E6" w:rsidRPr="00EC2F24" w:rsidRDefault="002660E6" w:rsidP="00EC2F24">
      <w:pPr>
        <w:ind w:left="720" w:hanging="360"/>
      </w:pPr>
    </w:p>
    <w:p w14:paraId="1652C209" w14:textId="77777777" w:rsidR="002660E6" w:rsidRPr="00EC2F24" w:rsidRDefault="002660E6" w:rsidP="00EC2F24">
      <w:r w:rsidRPr="00EC2F24">
        <w:rPr>
          <w:b/>
        </w:rPr>
        <w:t xml:space="preserve">Future work: </w:t>
      </w:r>
      <w:r w:rsidRPr="00EC2F24">
        <w:t>In order to define the associated distance between points in the shape, we need to reference the points across rows (i.e. using the &lt;shape_pt_sequence&gt; attribute).</w:t>
      </w:r>
    </w:p>
    <w:p w14:paraId="7FEA9979" w14:textId="77777777" w:rsidR="002660E6" w:rsidRDefault="002660E6" w:rsidP="002660E6">
      <w:pPr>
        <w:pStyle w:val="ListParagraph"/>
        <w:rPr>
          <w:lang w:val="en-CA"/>
        </w:rPr>
      </w:pPr>
      <w:r w:rsidRPr="009B7A77">
        <w:rPr>
          <w:i/>
          <w:lang w:val="en-CA"/>
        </w:rPr>
        <w:t>A few open questions must first be resolved</w:t>
      </w:r>
      <w:r>
        <w:rPr>
          <w:lang w:val="en-CA"/>
        </w:rPr>
        <w:t xml:space="preserve">: </w:t>
      </w:r>
    </w:p>
    <w:p w14:paraId="660EBEBA" w14:textId="77777777" w:rsidR="002660E6" w:rsidRDefault="002660E6" w:rsidP="008C7F3C">
      <w:pPr>
        <w:pStyle w:val="ListParagraph"/>
        <w:numPr>
          <w:ilvl w:val="1"/>
          <w:numId w:val="57"/>
        </w:numPr>
        <w:rPr>
          <w:lang w:val="en-CA"/>
        </w:rPr>
      </w:pPr>
      <w:r>
        <w:rPr>
          <w:lang w:val="en-CA"/>
        </w:rPr>
        <w:t>How can we create a mapping between rows in Karma, without modifying the input file?</w:t>
      </w:r>
    </w:p>
    <w:p w14:paraId="5EB7C481" w14:textId="77777777" w:rsidR="002660E6" w:rsidRDefault="002660E6" w:rsidP="008C7F3C">
      <w:pPr>
        <w:pStyle w:val="ListParagraph"/>
        <w:numPr>
          <w:ilvl w:val="1"/>
          <w:numId w:val="57"/>
        </w:numPr>
        <w:rPr>
          <w:lang w:val="en-CA"/>
        </w:rPr>
      </w:pPr>
      <w:r>
        <w:rPr>
          <w:lang w:val="en-CA"/>
        </w:rPr>
        <w:t>Does the distance represent a (straight) line segment, or possibly a curved line string with multiple intermediate points but only a known beginning and end?</w:t>
      </w:r>
    </w:p>
    <w:p w14:paraId="4AFA6806" w14:textId="77777777" w:rsidR="002660E6" w:rsidRDefault="002660E6" w:rsidP="008C7F3C">
      <w:pPr>
        <w:pStyle w:val="ListParagraph"/>
        <w:numPr>
          <w:ilvl w:val="1"/>
          <w:numId w:val="57"/>
        </w:numPr>
        <w:rPr>
          <w:lang w:val="en-CA"/>
        </w:rPr>
      </w:pPr>
      <w:r>
        <w:rPr>
          <w:lang w:val="en-CA"/>
        </w:rPr>
        <w:lastRenderedPageBreak/>
        <w:t>What is the most appropriate property to capture the distance travelled, and where should it be defined?</w:t>
      </w:r>
    </w:p>
    <w:p w14:paraId="27D4C3CD" w14:textId="77777777" w:rsidR="002660E6" w:rsidRDefault="002660E6" w:rsidP="00EC2F24">
      <w:pPr>
        <w:pStyle w:val="Heading3"/>
        <w:numPr>
          <w:ilvl w:val="0"/>
          <w:numId w:val="0"/>
        </w:numPr>
        <w:rPr>
          <w:lang w:val="en-CA"/>
        </w:rPr>
      </w:pPr>
      <w:bookmarkStart w:id="231" w:name="_Toc41911457"/>
      <w:r>
        <w:rPr>
          <w:lang w:val="en-CA"/>
        </w:rPr>
        <w:t>stop_times.txt</w:t>
      </w:r>
      <w:bookmarkEnd w:id="231"/>
    </w:p>
    <w:p w14:paraId="286855D5" w14:textId="77777777" w:rsidR="002660E6" w:rsidRDefault="002660E6" w:rsidP="002660E6">
      <w:r>
        <w:t>Two key relationships captured in this dataset are not only between the attributes in the csv file but between the rows, according to the ordering: the arrival and departure times, and the stop_ids need to be referenced across rows in order to better capture the route links and times of the scheduled trip segments. R2RML tools are not suited for this, therefore we opt to pre-process the stop_times file to create new attributes that capture the attribute values of interest from the following row. In this case, we are interested in stop_id and arrival_time, so the result of the preprocessing is two new attributes: next_stop_id and next_arrival_time.</w:t>
      </w:r>
    </w:p>
    <w:p w14:paraId="45B1955C" w14:textId="77777777" w:rsidR="002660E6" w:rsidRDefault="002660E6" w:rsidP="002660E6">
      <w:r>
        <w:t>This preprocessing was performed using pandas (run stop_times_preprocess.py with python3).</w:t>
      </w:r>
    </w:p>
    <w:p w14:paraId="48BBC11D" w14:textId="77777777" w:rsidR="002660E6" w:rsidRPr="002E17AC" w:rsidRDefault="002660E6" w:rsidP="002660E6"/>
    <w:p w14:paraId="65EC5571" w14:textId="77777777" w:rsidR="002660E6" w:rsidRDefault="002660E6" w:rsidP="008C7F3C">
      <w:pPr>
        <w:pStyle w:val="ListParagraph"/>
        <w:numPr>
          <w:ilvl w:val="0"/>
          <w:numId w:val="52"/>
        </w:numPr>
        <w:rPr>
          <w:lang w:val="en-CA"/>
        </w:rPr>
      </w:pPr>
      <w:r w:rsidRPr="005C3FBB">
        <w:rPr>
          <w:lang w:val="en-CA"/>
        </w:rPr>
        <w:t>trip_id</w:t>
      </w:r>
    </w:p>
    <w:p w14:paraId="3696BD13" w14:textId="77777777" w:rsidR="002660E6" w:rsidRDefault="002660E6" w:rsidP="002660E6">
      <w:pPr>
        <w:pStyle w:val="ListParagraph"/>
        <w:rPr>
          <w:lang w:val="en-CA"/>
        </w:rPr>
      </w:pPr>
      <w:r>
        <w:rPr>
          <w:lang w:val="en-CA"/>
        </w:rPr>
        <w:t>&lt;subtrip_iri&gt;:</w:t>
      </w:r>
    </w:p>
    <w:p w14:paraId="4FE04064" w14:textId="77777777" w:rsidR="002660E6" w:rsidRDefault="002660E6" w:rsidP="002660E6">
      <w:pPr>
        <w:pStyle w:val="ListParagraph"/>
        <w:rPr>
          <w:lang w:val="en-CA"/>
        </w:rPr>
      </w:pPr>
      <w:r w:rsidRPr="00993A9D">
        <w:rPr>
          <w:rFonts w:ascii="Courier" w:hAnsi="Courier"/>
          <w:lang w:val="en-CA"/>
        </w:rPr>
        <w:t>return "subtrip_" + getValue("trip_id") + "_" + getValue("arrival_time").replace(":","") + "_" + getValue("stop_id") + "_" + getValue("next_stop_id")</w:t>
      </w:r>
      <w:r>
        <w:rPr>
          <w:lang w:val="en-CA"/>
        </w:rPr>
        <w:br/>
        <w:t>-&gt; &lt;trip_id&gt; a trip:ScheduledTransitTrip; activity:hasSubRecurringEvent &lt;subtrip_iri&gt;.</w:t>
      </w:r>
    </w:p>
    <w:p w14:paraId="691328E6" w14:textId="77777777" w:rsidR="002660E6" w:rsidRDefault="002660E6" w:rsidP="002660E6">
      <w:pPr>
        <w:pStyle w:val="ListParagraph"/>
        <w:rPr>
          <w:lang w:val="en-CA"/>
        </w:rPr>
      </w:pPr>
      <w:r>
        <w:rPr>
          <w:lang w:val="en-CA"/>
        </w:rPr>
        <w:t>&lt;subtrip_iri&gt; a trip:ScheduledTransitTrip.</w:t>
      </w:r>
    </w:p>
    <w:p w14:paraId="1F14E0F7" w14:textId="77777777" w:rsidR="002660E6" w:rsidRDefault="002660E6" w:rsidP="008C7F3C">
      <w:pPr>
        <w:pStyle w:val="ListParagraph"/>
        <w:numPr>
          <w:ilvl w:val="0"/>
          <w:numId w:val="52"/>
        </w:numPr>
        <w:rPr>
          <w:lang w:val="en-CA"/>
        </w:rPr>
      </w:pPr>
      <w:r w:rsidRPr="002C4558">
        <w:rPr>
          <w:lang w:val="en-CA"/>
        </w:rPr>
        <w:t>arrival_time</w:t>
      </w:r>
      <w:r>
        <w:rPr>
          <w:lang w:val="en-CA"/>
        </w:rPr>
        <w:t>: not used</w:t>
      </w:r>
    </w:p>
    <w:p w14:paraId="7F071C4C" w14:textId="77777777" w:rsidR="002660E6" w:rsidRPr="00DF17D9" w:rsidRDefault="002660E6" w:rsidP="008C7F3C">
      <w:pPr>
        <w:pStyle w:val="ListParagraph"/>
        <w:numPr>
          <w:ilvl w:val="0"/>
          <w:numId w:val="52"/>
        </w:numPr>
        <w:rPr>
          <w:lang w:val="en-CA"/>
        </w:rPr>
      </w:pPr>
      <w:r>
        <w:rPr>
          <w:lang w:val="en-CA"/>
        </w:rPr>
        <w:t>d</w:t>
      </w:r>
      <w:r w:rsidRPr="005C3FBB">
        <w:rPr>
          <w:lang w:val="en-CA"/>
        </w:rPr>
        <w:t>eparture_time</w:t>
      </w:r>
      <w:r>
        <w:rPr>
          <w:lang w:val="en-CA"/>
        </w:rPr>
        <w:t>, next_arrival_time</w:t>
      </w:r>
      <w:r w:rsidRPr="00DF17D9">
        <w:t xml:space="preserve">: the </w:t>
      </w:r>
      <w:r>
        <w:t xml:space="preserve">scheduled </w:t>
      </w:r>
      <w:r w:rsidRPr="00DF17D9">
        <w:t>departure time from the current stop</w:t>
      </w:r>
      <w:r>
        <w:t xml:space="preserve"> and arrival time at the next stop</w:t>
      </w:r>
      <w:r w:rsidRPr="00DF17D9">
        <w:t xml:space="preserve">. </w:t>
      </w:r>
      <w:r>
        <w:t>*note need to ensure the format is correct (xsd:time)</w:t>
      </w:r>
      <w:r w:rsidRPr="00DF17D9">
        <w:br/>
      </w:r>
      <w:r>
        <w:t xml:space="preserve">-&gt; </w:t>
      </w:r>
      <w:r>
        <w:rPr>
          <w:lang w:val="en-CA"/>
        </w:rPr>
        <w:t>&lt;_scheduled_subtrip &gt; rec:startTime &lt;departure_time&gt;; rec:endTime &lt;next_arrival_time&gt;</w:t>
      </w:r>
    </w:p>
    <w:p w14:paraId="4ED59522" w14:textId="77777777" w:rsidR="002660E6" w:rsidRDefault="002660E6" w:rsidP="008C7F3C">
      <w:pPr>
        <w:pStyle w:val="ListParagraph"/>
        <w:numPr>
          <w:ilvl w:val="0"/>
          <w:numId w:val="52"/>
        </w:numPr>
        <w:rPr>
          <w:lang w:val="en-CA"/>
        </w:rPr>
      </w:pPr>
      <w:r w:rsidRPr="005C3FBB">
        <w:rPr>
          <w:lang w:val="en-CA"/>
        </w:rPr>
        <w:t>stop_id</w:t>
      </w:r>
      <w:r>
        <w:rPr>
          <w:lang w:val="en-CA"/>
        </w:rPr>
        <w:t>, next_stop_id: the origin of the trip segment</w:t>
      </w:r>
      <w:r>
        <w:rPr>
          <w:lang w:val="en-CA"/>
        </w:rPr>
        <w:br/>
        <w:t>&lt;route_iri&gt;:</w:t>
      </w:r>
    </w:p>
    <w:p w14:paraId="72C70733" w14:textId="77777777" w:rsidR="002660E6" w:rsidRPr="002B75B5" w:rsidRDefault="002660E6" w:rsidP="002660E6">
      <w:pPr>
        <w:pStyle w:val="ListParagraph"/>
        <w:rPr>
          <w:rFonts w:ascii="Courier" w:hAnsi="Courier"/>
          <w:lang w:val="en-CA"/>
        </w:rPr>
      </w:pPr>
      <w:r w:rsidRPr="002B75B5">
        <w:rPr>
          <w:rFonts w:ascii="Courier" w:hAnsi="Courier"/>
          <w:lang w:val="en-CA"/>
        </w:rPr>
        <w:t>return "route" + getValue("trip_id") + "_" + getValue("stop_id") + "_" + getValue("next_stop_id")</w:t>
      </w:r>
    </w:p>
    <w:p w14:paraId="586C252A" w14:textId="77777777" w:rsidR="002660E6" w:rsidRDefault="002660E6" w:rsidP="002660E6">
      <w:pPr>
        <w:pStyle w:val="ListParagraph"/>
        <w:rPr>
          <w:lang w:val="en-CA"/>
        </w:rPr>
      </w:pPr>
      <w:r>
        <w:rPr>
          <w:lang w:val="en-CA"/>
        </w:rPr>
        <w:t>-&gt; &lt;subtrip_iri &gt; transit:scheduledOn &lt;route_iri&gt;.</w:t>
      </w:r>
    </w:p>
    <w:p w14:paraId="47DA9CFD" w14:textId="77777777" w:rsidR="002660E6" w:rsidRDefault="002660E6" w:rsidP="002660E6">
      <w:pPr>
        <w:pStyle w:val="ListParagraph"/>
        <w:rPr>
          <w:lang w:val="en-CA"/>
        </w:rPr>
      </w:pPr>
      <w:r>
        <w:rPr>
          <w:lang w:val="en-CA"/>
        </w:rPr>
        <w:lastRenderedPageBreak/>
        <w:t>&lt;route_iri&gt; a transit:RouteSection; transit:beginsAtStop &lt;stop_id&gt;; transit:endsAtStop &lt;next_stop_id&gt;</w:t>
      </w:r>
    </w:p>
    <w:p w14:paraId="28C582DC" w14:textId="77777777" w:rsidR="002660E6" w:rsidRDefault="002660E6" w:rsidP="008C7F3C">
      <w:pPr>
        <w:pStyle w:val="ListParagraph"/>
        <w:numPr>
          <w:ilvl w:val="0"/>
          <w:numId w:val="52"/>
        </w:numPr>
        <w:rPr>
          <w:lang w:val="en-CA"/>
        </w:rPr>
      </w:pPr>
      <w:r w:rsidRPr="005C3FBB">
        <w:rPr>
          <w:lang w:val="en-CA"/>
        </w:rPr>
        <w:t>stop_sequence</w:t>
      </w:r>
      <w:r>
        <w:rPr>
          <w:lang w:val="en-CA"/>
        </w:rPr>
        <w:t>: not used by the mapping but could be used for preprocessing to ensure correct values for next stops and next arrival times</w:t>
      </w:r>
    </w:p>
    <w:p w14:paraId="3C39E972" w14:textId="77777777" w:rsidR="002660E6" w:rsidRDefault="002660E6" w:rsidP="008C7F3C">
      <w:pPr>
        <w:pStyle w:val="ListParagraph"/>
        <w:numPr>
          <w:ilvl w:val="0"/>
          <w:numId w:val="52"/>
        </w:numPr>
        <w:rPr>
          <w:lang w:val="en-CA"/>
        </w:rPr>
      </w:pPr>
      <w:r w:rsidRPr="005C3FBB">
        <w:rPr>
          <w:lang w:val="en-CA"/>
        </w:rPr>
        <w:t>stop_headsign</w:t>
      </w:r>
      <w:r>
        <w:rPr>
          <w:lang w:val="en-CA"/>
        </w:rPr>
        <w:t>: not in use</w:t>
      </w:r>
    </w:p>
    <w:p w14:paraId="14BD84BF" w14:textId="77777777" w:rsidR="002660E6" w:rsidRPr="00906056" w:rsidRDefault="002660E6" w:rsidP="008C7F3C">
      <w:pPr>
        <w:pStyle w:val="ListParagraph"/>
        <w:numPr>
          <w:ilvl w:val="0"/>
          <w:numId w:val="52"/>
        </w:numPr>
        <w:rPr>
          <w:lang w:val="en-CA"/>
        </w:rPr>
      </w:pPr>
      <w:r w:rsidRPr="005C3FBB">
        <w:rPr>
          <w:lang w:val="en-CA"/>
        </w:rPr>
        <w:t>pickup_type</w:t>
      </w:r>
      <w:r>
        <w:rPr>
          <w:lang w:val="en-CA"/>
        </w:rPr>
        <w:t xml:space="preserve">: indicates whether passengers are picked up at the stop, and if so how the pickup must be arranged. </w:t>
      </w:r>
      <w:r>
        <w:rPr>
          <w:lang w:val="en-CA"/>
        </w:rPr>
        <w:br/>
      </w:r>
      <w:r w:rsidRPr="00780C57">
        <w:rPr>
          <w:i/>
          <w:lang w:val="en-CA"/>
        </w:rPr>
        <w:t>transform pickup_type into appropriate IRI</w:t>
      </w:r>
    </w:p>
    <w:p w14:paraId="459A4E0E" w14:textId="77777777" w:rsidR="002660E6" w:rsidRPr="00906056" w:rsidRDefault="002660E6" w:rsidP="002660E6">
      <w:pPr>
        <w:ind w:left="1440"/>
      </w:pPr>
      <w:r w:rsidRPr="00906056">
        <w:t>type = getValue("pickup_type")</w:t>
      </w:r>
    </w:p>
    <w:p w14:paraId="4BB1518B" w14:textId="77777777" w:rsidR="002660E6" w:rsidRPr="00906056" w:rsidRDefault="002660E6" w:rsidP="002660E6">
      <w:pPr>
        <w:ind w:left="1440"/>
      </w:pPr>
      <w:r w:rsidRPr="00906056">
        <w:t>if (type == "0"):</w:t>
      </w:r>
    </w:p>
    <w:p w14:paraId="6C920EE5" w14:textId="77777777" w:rsidR="002660E6" w:rsidRPr="00906056" w:rsidRDefault="002660E6" w:rsidP="002660E6">
      <w:pPr>
        <w:ind w:left="1440"/>
      </w:pPr>
      <w:r w:rsidRPr="00906056">
        <w:t xml:space="preserve">    return "http://ontology.eil.utoronto.ca/icity/PublicTransit/AccessAsScheduled"</w:t>
      </w:r>
    </w:p>
    <w:p w14:paraId="3A525962" w14:textId="77777777" w:rsidR="002660E6" w:rsidRPr="00906056" w:rsidRDefault="002660E6" w:rsidP="002660E6">
      <w:pPr>
        <w:ind w:left="1440"/>
      </w:pPr>
      <w:r w:rsidRPr="00906056">
        <w:t>if (type == "1"):</w:t>
      </w:r>
    </w:p>
    <w:p w14:paraId="043BD78D" w14:textId="77777777" w:rsidR="002660E6" w:rsidRPr="00906056" w:rsidRDefault="002660E6" w:rsidP="002660E6">
      <w:pPr>
        <w:ind w:left="1440"/>
      </w:pPr>
      <w:r w:rsidRPr="00906056">
        <w:t xml:space="preserve">    return "http://ontology.eil.utoronto.ca/icity/PublicTransit/AccessNotAvailable"</w:t>
      </w:r>
    </w:p>
    <w:p w14:paraId="06C8F2A0" w14:textId="77777777" w:rsidR="002660E6" w:rsidRPr="00906056" w:rsidRDefault="002660E6" w:rsidP="002660E6">
      <w:pPr>
        <w:ind w:left="1440"/>
      </w:pPr>
      <w:r w:rsidRPr="00906056">
        <w:t>if (type == "2"):</w:t>
      </w:r>
    </w:p>
    <w:p w14:paraId="661092A7" w14:textId="77777777" w:rsidR="002660E6" w:rsidRPr="00906056" w:rsidRDefault="002660E6" w:rsidP="002660E6">
      <w:pPr>
        <w:ind w:left="1440"/>
      </w:pPr>
      <w:r w:rsidRPr="00906056">
        <w:t xml:space="preserve">    return "http://ontology.eil.utoronto.ca/icity/PublicTransit/AccessArrangedViaAgency"</w:t>
      </w:r>
    </w:p>
    <w:p w14:paraId="24D70928" w14:textId="77777777" w:rsidR="002660E6" w:rsidRPr="00906056" w:rsidRDefault="002660E6" w:rsidP="002660E6">
      <w:pPr>
        <w:ind w:left="1440"/>
      </w:pPr>
      <w:r w:rsidRPr="00906056">
        <w:t>if (type == "3"):</w:t>
      </w:r>
    </w:p>
    <w:p w14:paraId="6886FA01" w14:textId="77777777" w:rsidR="002660E6" w:rsidRPr="00906056" w:rsidRDefault="002660E6" w:rsidP="002660E6">
      <w:pPr>
        <w:ind w:left="1440"/>
      </w:pPr>
      <w:r w:rsidRPr="00906056">
        <w:t xml:space="preserve">    return "http://ontology.eil.utoronto.ca/icity/PublicTransit/AccessArrangedViaDriver"</w:t>
      </w:r>
      <w:r w:rsidRPr="00906056">
        <w:br/>
        <w:t>-&gt; &lt;_scheduled_ subtrip&gt;</w:t>
      </w:r>
      <w:r>
        <w:t xml:space="preserve"> transit:hasPickupType &lt;pickup_type_transform&gt;</w:t>
      </w:r>
    </w:p>
    <w:p w14:paraId="1D31D43A" w14:textId="77777777" w:rsidR="002660E6" w:rsidRPr="00906056" w:rsidRDefault="002660E6" w:rsidP="008C7F3C">
      <w:pPr>
        <w:pStyle w:val="ListParagraph"/>
        <w:numPr>
          <w:ilvl w:val="0"/>
          <w:numId w:val="52"/>
        </w:numPr>
        <w:rPr>
          <w:lang w:val="en-CA"/>
        </w:rPr>
      </w:pPr>
      <w:r w:rsidRPr="005C3FBB">
        <w:rPr>
          <w:lang w:val="en-CA"/>
        </w:rPr>
        <w:t>drop_off_type</w:t>
      </w:r>
      <w:r>
        <w:rPr>
          <w:lang w:val="en-CA"/>
        </w:rPr>
        <w:t>: indicates whether passengers are dropped off at the stop, and if so how the pickup must be arranged.</w:t>
      </w:r>
      <w:r>
        <w:rPr>
          <w:lang w:val="en-CA"/>
        </w:rPr>
        <w:br/>
      </w:r>
      <w:r w:rsidRPr="00780C57">
        <w:rPr>
          <w:i/>
          <w:lang w:val="en-CA"/>
        </w:rPr>
        <w:t>transform dropoff_type into appropriate IRI</w:t>
      </w:r>
    </w:p>
    <w:p w14:paraId="1BA78313" w14:textId="77777777" w:rsidR="002660E6" w:rsidRPr="00906056" w:rsidRDefault="002660E6" w:rsidP="002660E6">
      <w:pPr>
        <w:ind w:left="1440"/>
      </w:pPr>
      <w:r>
        <w:t>as above with pickup type</w:t>
      </w:r>
    </w:p>
    <w:p w14:paraId="045C26C1" w14:textId="77777777" w:rsidR="002660E6" w:rsidRDefault="002660E6" w:rsidP="008C7F3C">
      <w:pPr>
        <w:pStyle w:val="ListParagraph"/>
        <w:numPr>
          <w:ilvl w:val="0"/>
          <w:numId w:val="52"/>
        </w:numPr>
        <w:rPr>
          <w:lang w:val="en-CA"/>
        </w:rPr>
      </w:pPr>
      <w:r w:rsidRPr="005C3FBB">
        <w:rPr>
          <w:lang w:val="en-CA"/>
        </w:rPr>
        <w:t>shape_dist_traveled</w:t>
      </w:r>
      <w:r>
        <w:rPr>
          <w:lang w:val="en-CA"/>
        </w:rPr>
        <w:t>: cumulative distance (from start of trip_id)</w:t>
      </w:r>
      <w:r>
        <w:rPr>
          <w:lang w:val="en-CA"/>
        </w:rPr>
        <w:br/>
        <w:t>omit for now: TBD what the best way to represent this is</w:t>
      </w:r>
    </w:p>
    <w:p w14:paraId="5E476C17" w14:textId="77777777" w:rsidR="002660E6" w:rsidRDefault="002660E6" w:rsidP="00EC2F24">
      <w:pPr>
        <w:pStyle w:val="Heading3"/>
        <w:numPr>
          <w:ilvl w:val="0"/>
          <w:numId w:val="0"/>
        </w:numPr>
        <w:rPr>
          <w:lang w:val="en-CA"/>
        </w:rPr>
      </w:pPr>
      <w:bookmarkStart w:id="232" w:name="_Toc41911458"/>
      <w:r>
        <w:rPr>
          <w:lang w:val="en-CA"/>
        </w:rPr>
        <w:lastRenderedPageBreak/>
        <w:t>stops.txt</w:t>
      </w:r>
      <w:bookmarkEnd w:id="232"/>
    </w:p>
    <w:p w14:paraId="750A8E1C" w14:textId="77777777" w:rsidR="002660E6" w:rsidRDefault="002660E6" w:rsidP="008C7F3C">
      <w:pPr>
        <w:pStyle w:val="ListParagraph"/>
        <w:numPr>
          <w:ilvl w:val="0"/>
          <w:numId w:val="51"/>
        </w:numPr>
        <w:rPr>
          <w:lang w:val="en-CA"/>
        </w:rPr>
      </w:pPr>
      <w:r w:rsidRPr="00CE00BC">
        <w:rPr>
          <w:lang w:val="en-CA"/>
        </w:rPr>
        <w:t>stop_id</w:t>
      </w:r>
      <w:r>
        <w:rPr>
          <w:lang w:val="en-CA"/>
        </w:rPr>
        <w:br/>
        <w:t>-&gt; &lt;stop_id&gt; a transit:StopPoint</w:t>
      </w:r>
    </w:p>
    <w:p w14:paraId="30FACD9F" w14:textId="77777777" w:rsidR="002660E6" w:rsidRDefault="002660E6" w:rsidP="008C7F3C">
      <w:pPr>
        <w:pStyle w:val="ListParagraph"/>
        <w:numPr>
          <w:ilvl w:val="0"/>
          <w:numId w:val="51"/>
        </w:numPr>
        <w:rPr>
          <w:lang w:val="en-CA"/>
        </w:rPr>
      </w:pPr>
      <w:r w:rsidRPr="00CE00BC">
        <w:rPr>
          <w:lang w:val="en-CA"/>
        </w:rPr>
        <w:t>stop_code</w:t>
      </w:r>
      <w:r>
        <w:rPr>
          <w:lang w:val="en-CA"/>
        </w:rPr>
        <w:br/>
        <w:t>-&gt; &lt;stop_id&gt; transit:hasStopCode &lt;stop_code&gt;</w:t>
      </w:r>
    </w:p>
    <w:p w14:paraId="20AF1392" w14:textId="77777777" w:rsidR="002660E6" w:rsidRDefault="002660E6" w:rsidP="008C7F3C">
      <w:pPr>
        <w:pStyle w:val="ListParagraph"/>
        <w:numPr>
          <w:ilvl w:val="0"/>
          <w:numId w:val="51"/>
        </w:numPr>
        <w:rPr>
          <w:lang w:val="en-CA"/>
        </w:rPr>
      </w:pPr>
      <w:r w:rsidRPr="00CE00BC">
        <w:rPr>
          <w:lang w:val="en-CA"/>
        </w:rPr>
        <w:t>stop_name</w:t>
      </w:r>
      <w:r>
        <w:rPr>
          <w:lang w:val="en-CA"/>
        </w:rPr>
        <w:br/>
        <w:t>-&gt; &lt;stop_id&gt; foaf:name &lt;stop_name&gt;</w:t>
      </w:r>
    </w:p>
    <w:p w14:paraId="778E9476" w14:textId="77777777" w:rsidR="002660E6" w:rsidRDefault="002660E6" w:rsidP="008C7F3C">
      <w:pPr>
        <w:pStyle w:val="ListParagraph"/>
        <w:numPr>
          <w:ilvl w:val="0"/>
          <w:numId w:val="51"/>
        </w:numPr>
        <w:rPr>
          <w:lang w:val="en-CA"/>
        </w:rPr>
      </w:pPr>
      <w:r w:rsidRPr="00E520B7">
        <w:rPr>
          <w:lang w:val="en-CA"/>
        </w:rPr>
        <w:t>stop_desc (not filled)</w:t>
      </w:r>
    </w:p>
    <w:p w14:paraId="33E27D8F" w14:textId="705ECB25" w:rsidR="002660E6" w:rsidRDefault="002660E6" w:rsidP="008C7F3C">
      <w:pPr>
        <w:pStyle w:val="ListParagraph"/>
        <w:numPr>
          <w:ilvl w:val="0"/>
          <w:numId w:val="51"/>
        </w:numPr>
      </w:pPr>
      <w:r w:rsidRPr="00C81602">
        <w:t>stop_lat,stop_lon: transform into WKT format:</w:t>
      </w:r>
      <w:r w:rsidRPr="00C81602">
        <w:br/>
        <w:t>-&gt; &lt;stop_lon_lat_wkt&gt;: return "POINT(" + getValue("stop_lon") + " " + getValue("stop_lat") + ")</w:t>
      </w:r>
      <w:r>
        <w:t>^^</w:t>
      </w:r>
      <w:r w:rsidRPr="00C81602">
        <w:t>&lt;http://www.opengis.net/ont/geosparql#wktLiteral&gt;"</w:t>
      </w:r>
      <w:r w:rsidRPr="00C81602">
        <w:br/>
        <w:t xml:space="preserve">-&gt; &lt;stop_id&gt; </w:t>
      </w:r>
      <w:r w:rsidR="00E66689">
        <w:t>spatial:</w:t>
      </w:r>
      <w:r w:rsidRPr="00C81602">
        <w:t xml:space="preserve">hasLocation [a </w:t>
      </w:r>
      <w:r w:rsidR="00E66689">
        <w:t>spatial:</w:t>
      </w:r>
      <w:r w:rsidRPr="00C81602">
        <w:t xml:space="preserve">Feature; </w:t>
      </w:r>
      <w:r w:rsidR="00E66689">
        <w:t>spatial:</w:t>
      </w:r>
      <w:r w:rsidRPr="00C81602">
        <w:t xml:space="preserve">hasGeometry [a </w:t>
      </w:r>
      <w:r w:rsidR="00E66689">
        <w:t>spatial:</w:t>
      </w:r>
      <w:r w:rsidRPr="00C81602">
        <w:t>Geometry; asWKT &lt;stop_lon_lat_wkt&gt;]]</w:t>
      </w:r>
      <w:r w:rsidRPr="00C81602">
        <w:br/>
        <w:t>manually add blank node for Feature class (karma workaround)</w:t>
      </w:r>
      <w:r w:rsidRPr="00C81602">
        <w:br/>
        <w:t>return "_:stoplocfeature" + getValue("stop_id")</w:t>
      </w:r>
      <w:r w:rsidRPr="00C81602">
        <w:br/>
      </w:r>
      <w:r w:rsidRPr="00C81602">
        <w:br/>
        <w:t>transform into nD format for allegrograph:</w:t>
      </w:r>
    </w:p>
    <w:p w14:paraId="12F7B92F" w14:textId="77777777" w:rsidR="002660E6" w:rsidRPr="00C81602" w:rsidRDefault="002660E6" w:rsidP="002660E6">
      <w:pPr>
        <w:ind w:left="720"/>
        <w:rPr>
          <w:rFonts w:ascii="Courier" w:hAnsi="Courier"/>
        </w:rPr>
      </w:pPr>
      <w:r>
        <w:t>&lt;nD_transform&gt;</w:t>
      </w:r>
      <w:r w:rsidRPr="00C81602">
        <w:br/>
      </w:r>
      <w:r w:rsidRPr="00C81602">
        <w:rPr>
          <w:rFonts w:ascii="Courier" w:hAnsi="Courier"/>
        </w:rPr>
        <w:t>lon = float(getValue("stop_lon"))</w:t>
      </w:r>
    </w:p>
    <w:p w14:paraId="4487F892" w14:textId="77777777" w:rsidR="002660E6" w:rsidRPr="00C81602" w:rsidRDefault="002660E6" w:rsidP="002660E6">
      <w:pPr>
        <w:ind w:left="720"/>
        <w:rPr>
          <w:rFonts w:ascii="Courier" w:hAnsi="Courier"/>
        </w:rPr>
      </w:pPr>
      <w:r w:rsidRPr="00C81602">
        <w:rPr>
          <w:rFonts w:ascii="Courier" w:hAnsi="Courier"/>
        </w:rPr>
        <w:t>lat = float(getValue("stop_lat"))</w:t>
      </w:r>
    </w:p>
    <w:p w14:paraId="2F57D13B" w14:textId="77777777" w:rsidR="002660E6" w:rsidRPr="00C81602" w:rsidRDefault="002660E6" w:rsidP="002660E6">
      <w:pPr>
        <w:ind w:left="720"/>
        <w:rPr>
          <w:rFonts w:ascii="Courier" w:hAnsi="Courier"/>
        </w:rPr>
      </w:pPr>
    </w:p>
    <w:p w14:paraId="57029641" w14:textId="77777777" w:rsidR="002660E6" w:rsidRPr="00C81602" w:rsidRDefault="002660E6" w:rsidP="002660E6">
      <w:pPr>
        <w:ind w:left="720"/>
        <w:rPr>
          <w:rFonts w:ascii="Courier" w:hAnsi="Courier"/>
        </w:rPr>
      </w:pPr>
      <w:r w:rsidRPr="00C81602">
        <w:rPr>
          <w:rFonts w:ascii="Courier" w:hAnsi="Courier"/>
        </w:rPr>
        <w:t>lon_str = str(abs(lon))</w:t>
      </w:r>
    </w:p>
    <w:p w14:paraId="194B22F1" w14:textId="77777777" w:rsidR="002660E6" w:rsidRPr="00C81602" w:rsidRDefault="002660E6" w:rsidP="002660E6">
      <w:pPr>
        <w:ind w:left="720"/>
        <w:rPr>
          <w:rFonts w:ascii="Courier" w:hAnsi="Courier"/>
        </w:rPr>
      </w:pPr>
      <w:r w:rsidRPr="00C81602">
        <w:rPr>
          <w:rFonts w:ascii="Courier" w:hAnsi="Courier"/>
        </w:rPr>
        <w:t>lat_str = str(abs(lat))</w:t>
      </w:r>
    </w:p>
    <w:p w14:paraId="72883D88" w14:textId="77777777" w:rsidR="002660E6" w:rsidRPr="00C81602" w:rsidRDefault="002660E6" w:rsidP="002660E6">
      <w:pPr>
        <w:ind w:left="720"/>
        <w:rPr>
          <w:rFonts w:ascii="Courier" w:hAnsi="Courier"/>
        </w:rPr>
      </w:pPr>
    </w:p>
    <w:p w14:paraId="6FAD7D45" w14:textId="77777777" w:rsidR="002660E6" w:rsidRPr="00C81602" w:rsidRDefault="002660E6" w:rsidP="002660E6">
      <w:pPr>
        <w:ind w:left="720"/>
        <w:rPr>
          <w:rFonts w:ascii="Courier" w:hAnsi="Courier"/>
        </w:rPr>
      </w:pPr>
      <w:r w:rsidRPr="00C81602">
        <w:rPr>
          <w:rFonts w:ascii="Courier" w:hAnsi="Courier"/>
        </w:rPr>
        <w:t>lon_str = lon_str.split(".")</w:t>
      </w:r>
    </w:p>
    <w:p w14:paraId="6DABAB70" w14:textId="77777777" w:rsidR="002660E6" w:rsidRPr="00C81602" w:rsidRDefault="002660E6" w:rsidP="002660E6">
      <w:pPr>
        <w:ind w:left="720"/>
        <w:rPr>
          <w:rFonts w:ascii="Courier" w:hAnsi="Courier"/>
        </w:rPr>
      </w:pPr>
      <w:r w:rsidRPr="00C81602">
        <w:rPr>
          <w:rFonts w:ascii="Courier" w:hAnsi="Courier"/>
        </w:rPr>
        <w:t>lon_str = "%s.%s" % (lon_str[0].zfill(3), lon_str[1])</w:t>
      </w:r>
    </w:p>
    <w:p w14:paraId="6DDCCCC3" w14:textId="77777777" w:rsidR="002660E6" w:rsidRPr="00C81602" w:rsidRDefault="002660E6" w:rsidP="002660E6">
      <w:pPr>
        <w:ind w:left="720"/>
        <w:rPr>
          <w:rFonts w:ascii="Courier" w:hAnsi="Courier"/>
        </w:rPr>
      </w:pPr>
    </w:p>
    <w:p w14:paraId="4AA85664" w14:textId="77777777" w:rsidR="002660E6" w:rsidRPr="00C81602" w:rsidRDefault="002660E6" w:rsidP="002660E6">
      <w:pPr>
        <w:ind w:left="720"/>
        <w:rPr>
          <w:rFonts w:ascii="Courier" w:hAnsi="Courier"/>
        </w:rPr>
      </w:pPr>
      <w:r w:rsidRPr="00C81602">
        <w:rPr>
          <w:rFonts w:ascii="Courier" w:hAnsi="Courier"/>
        </w:rPr>
        <w:t>lat_str = lat_str.split(".")</w:t>
      </w:r>
    </w:p>
    <w:p w14:paraId="3707166A" w14:textId="77777777" w:rsidR="002660E6" w:rsidRPr="00C81602" w:rsidRDefault="002660E6" w:rsidP="002660E6">
      <w:pPr>
        <w:ind w:left="720"/>
        <w:rPr>
          <w:rFonts w:ascii="Courier" w:hAnsi="Courier"/>
        </w:rPr>
      </w:pPr>
      <w:r w:rsidRPr="00C81602">
        <w:rPr>
          <w:rFonts w:ascii="Courier" w:hAnsi="Courier"/>
        </w:rPr>
        <w:lastRenderedPageBreak/>
        <w:t>lat_str = "%s.%s" % (lat_str[0].zfill(</w:t>
      </w:r>
      <w:r>
        <w:rPr>
          <w:rFonts w:ascii="Courier" w:hAnsi="Courier"/>
        </w:rPr>
        <w:t>2</w:t>
      </w:r>
      <w:r w:rsidRPr="00C81602">
        <w:rPr>
          <w:rFonts w:ascii="Courier" w:hAnsi="Courier"/>
        </w:rPr>
        <w:t>), lat_str[1])</w:t>
      </w:r>
    </w:p>
    <w:p w14:paraId="25F3C36A" w14:textId="77777777" w:rsidR="002660E6" w:rsidRPr="00C81602" w:rsidRDefault="002660E6" w:rsidP="002660E6">
      <w:pPr>
        <w:ind w:left="720"/>
        <w:rPr>
          <w:rFonts w:ascii="Courier" w:hAnsi="Courier"/>
        </w:rPr>
      </w:pPr>
    </w:p>
    <w:p w14:paraId="139C8A5C" w14:textId="77777777" w:rsidR="002660E6" w:rsidRPr="00C81602" w:rsidRDefault="002660E6" w:rsidP="002660E6">
      <w:pPr>
        <w:ind w:left="720"/>
        <w:rPr>
          <w:rFonts w:ascii="Courier" w:hAnsi="Courier"/>
        </w:rPr>
      </w:pPr>
      <w:r w:rsidRPr="00C81602">
        <w:rPr>
          <w:rFonts w:ascii="Courier" w:hAnsi="Courier"/>
        </w:rPr>
        <w:t>if lon&gt;0:</w:t>
      </w:r>
    </w:p>
    <w:p w14:paraId="77749E85" w14:textId="77777777" w:rsidR="002660E6" w:rsidRPr="00C81602" w:rsidRDefault="002660E6" w:rsidP="002660E6">
      <w:pPr>
        <w:ind w:left="720"/>
        <w:rPr>
          <w:rFonts w:ascii="Courier" w:hAnsi="Courier"/>
        </w:rPr>
      </w:pPr>
      <w:r w:rsidRPr="00C81602">
        <w:rPr>
          <w:rFonts w:ascii="Courier" w:hAnsi="Courier"/>
        </w:rPr>
        <w:t xml:space="preserve">    lon_str="+" + lon_str</w:t>
      </w:r>
    </w:p>
    <w:p w14:paraId="4FF24FDF" w14:textId="77777777" w:rsidR="002660E6" w:rsidRPr="00C81602" w:rsidRDefault="002660E6" w:rsidP="002660E6">
      <w:pPr>
        <w:ind w:left="720"/>
        <w:rPr>
          <w:rFonts w:ascii="Courier" w:hAnsi="Courier"/>
        </w:rPr>
      </w:pPr>
      <w:r w:rsidRPr="00C81602">
        <w:rPr>
          <w:rFonts w:ascii="Courier" w:hAnsi="Courier"/>
        </w:rPr>
        <w:t>elif lon&lt;0:</w:t>
      </w:r>
    </w:p>
    <w:p w14:paraId="1DEF0C15" w14:textId="77777777" w:rsidR="002660E6" w:rsidRPr="00C81602" w:rsidRDefault="002660E6" w:rsidP="002660E6">
      <w:pPr>
        <w:ind w:left="720"/>
        <w:rPr>
          <w:rFonts w:ascii="Courier" w:hAnsi="Courier"/>
        </w:rPr>
      </w:pPr>
      <w:r w:rsidRPr="00C81602">
        <w:rPr>
          <w:rFonts w:ascii="Courier" w:hAnsi="Courier"/>
        </w:rPr>
        <w:t xml:space="preserve">    lon_str="-" + lon_str</w:t>
      </w:r>
    </w:p>
    <w:p w14:paraId="76AF54F2" w14:textId="77777777" w:rsidR="002660E6" w:rsidRPr="00C81602" w:rsidRDefault="002660E6" w:rsidP="002660E6">
      <w:pPr>
        <w:ind w:left="720"/>
        <w:rPr>
          <w:rFonts w:ascii="Courier" w:hAnsi="Courier"/>
        </w:rPr>
      </w:pPr>
    </w:p>
    <w:p w14:paraId="3F5AC784" w14:textId="77777777" w:rsidR="002660E6" w:rsidRPr="00C81602" w:rsidRDefault="002660E6" w:rsidP="002660E6">
      <w:pPr>
        <w:ind w:left="720"/>
        <w:rPr>
          <w:rFonts w:ascii="Courier" w:hAnsi="Courier"/>
        </w:rPr>
      </w:pPr>
      <w:r w:rsidRPr="00C81602">
        <w:rPr>
          <w:rFonts w:ascii="Courier" w:hAnsi="Courier"/>
        </w:rPr>
        <w:t>if lat&gt;0:</w:t>
      </w:r>
    </w:p>
    <w:p w14:paraId="18A4F9AF" w14:textId="77777777" w:rsidR="002660E6" w:rsidRPr="00C81602" w:rsidRDefault="002660E6" w:rsidP="002660E6">
      <w:pPr>
        <w:ind w:left="720"/>
        <w:rPr>
          <w:rFonts w:ascii="Courier" w:hAnsi="Courier"/>
        </w:rPr>
      </w:pPr>
      <w:r w:rsidRPr="00C81602">
        <w:rPr>
          <w:rFonts w:ascii="Courier" w:hAnsi="Courier"/>
        </w:rPr>
        <w:t xml:space="preserve">    lat_str="+" + lat_str</w:t>
      </w:r>
    </w:p>
    <w:p w14:paraId="0C0B632D" w14:textId="77777777" w:rsidR="002660E6" w:rsidRPr="00C81602" w:rsidRDefault="002660E6" w:rsidP="002660E6">
      <w:pPr>
        <w:ind w:left="720"/>
        <w:rPr>
          <w:rFonts w:ascii="Courier" w:hAnsi="Courier"/>
        </w:rPr>
      </w:pPr>
      <w:r w:rsidRPr="00C81602">
        <w:rPr>
          <w:rFonts w:ascii="Courier" w:hAnsi="Courier"/>
        </w:rPr>
        <w:t>elif lat&lt;0:</w:t>
      </w:r>
    </w:p>
    <w:p w14:paraId="2BE87C75" w14:textId="77777777" w:rsidR="002660E6" w:rsidRPr="00C81602" w:rsidRDefault="002660E6" w:rsidP="002660E6">
      <w:pPr>
        <w:ind w:left="720"/>
        <w:rPr>
          <w:rFonts w:ascii="Courier" w:hAnsi="Courier"/>
        </w:rPr>
      </w:pPr>
      <w:r w:rsidRPr="00C81602">
        <w:rPr>
          <w:rFonts w:ascii="Courier" w:hAnsi="Courier"/>
        </w:rPr>
        <w:t xml:space="preserve">    lat_str="-" + lat_str</w:t>
      </w:r>
    </w:p>
    <w:p w14:paraId="10FB5672" w14:textId="77777777" w:rsidR="002660E6" w:rsidRPr="00C81602" w:rsidRDefault="002660E6" w:rsidP="002660E6">
      <w:pPr>
        <w:ind w:left="720"/>
        <w:rPr>
          <w:rFonts w:ascii="Courier" w:hAnsi="Courier"/>
        </w:rPr>
      </w:pPr>
      <w:r w:rsidRPr="00C81602">
        <w:rPr>
          <w:rFonts w:ascii="Courier" w:hAnsi="Courier"/>
        </w:rPr>
        <w:t>return lat_str + lon_str</w:t>
      </w:r>
    </w:p>
    <w:p w14:paraId="6D9F34D8" w14:textId="5EF97783" w:rsidR="002660E6" w:rsidRPr="00EC2F24" w:rsidRDefault="002660E6" w:rsidP="00EC2F24">
      <w:pPr>
        <w:pStyle w:val="ListParagraph"/>
        <w:rPr>
          <w:lang w:val="en-CA"/>
        </w:rPr>
      </w:pPr>
      <w:r>
        <w:rPr>
          <w:lang w:val="en-CA"/>
        </w:rPr>
        <w:t>&lt;nD_transform&gt;^^&lt;agraph datatype&gt;</w:t>
      </w:r>
    </w:p>
    <w:p w14:paraId="0FBB32A4" w14:textId="77777777" w:rsidR="002660E6" w:rsidRPr="00E520B7" w:rsidRDefault="002660E6" w:rsidP="008C7F3C">
      <w:pPr>
        <w:pStyle w:val="ListParagraph"/>
        <w:numPr>
          <w:ilvl w:val="0"/>
          <w:numId w:val="51"/>
        </w:numPr>
        <w:rPr>
          <w:lang w:val="en-CA"/>
        </w:rPr>
      </w:pPr>
      <w:r w:rsidRPr="00E520B7">
        <w:rPr>
          <w:lang w:val="en-CA"/>
        </w:rPr>
        <w:t>zone_id</w:t>
      </w:r>
      <w:r>
        <w:rPr>
          <w:lang w:val="en-CA"/>
        </w:rPr>
        <w:t xml:space="preserve"> (not filled)</w:t>
      </w:r>
    </w:p>
    <w:p w14:paraId="1B926DE9" w14:textId="77777777" w:rsidR="002660E6" w:rsidRDefault="002660E6" w:rsidP="008C7F3C">
      <w:pPr>
        <w:pStyle w:val="ListParagraph"/>
        <w:numPr>
          <w:ilvl w:val="0"/>
          <w:numId w:val="51"/>
        </w:numPr>
        <w:rPr>
          <w:lang w:val="en-CA"/>
        </w:rPr>
      </w:pPr>
      <w:r w:rsidRPr="00E520B7">
        <w:rPr>
          <w:lang w:val="en-CA"/>
        </w:rPr>
        <w:t>stop_url</w:t>
      </w:r>
      <w:r>
        <w:rPr>
          <w:lang w:val="en-CA"/>
        </w:rPr>
        <w:t xml:space="preserve"> (not filled)</w:t>
      </w:r>
    </w:p>
    <w:p w14:paraId="5B8F3D30" w14:textId="77777777" w:rsidR="002660E6" w:rsidRDefault="002660E6" w:rsidP="008C7F3C">
      <w:pPr>
        <w:pStyle w:val="ListParagraph"/>
        <w:numPr>
          <w:ilvl w:val="0"/>
          <w:numId w:val="51"/>
        </w:numPr>
        <w:rPr>
          <w:lang w:val="en-CA"/>
        </w:rPr>
      </w:pPr>
      <w:r>
        <w:rPr>
          <w:lang w:val="en-CA"/>
        </w:rPr>
        <w:t>location_type (not filled)</w:t>
      </w:r>
    </w:p>
    <w:p w14:paraId="212B4776" w14:textId="77777777" w:rsidR="002660E6" w:rsidRDefault="002660E6" w:rsidP="008C7F3C">
      <w:pPr>
        <w:pStyle w:val="ListParagraph"/>
        <w:numPr>
          <w:ilvl w:val="0"/>
          <w:numId w:val="51"/>
        </w:numPr>
        <w:rPr>
          <w:lang w:val="en-CA"/>
        </w:rPr>
      </w:pPr>
      <w:r>
        <w:rPr>
          <w:lang w:val="en-CA"/>
        </w:rPr>
        <w:t>parent_station (not filled)</w:t>
      </w:r>
    </w:p>
    <w:p w14:paraId="1461385C" w14:textId="77777777" w:rsidR="002660E6" w:rsidRDefault="002660E6" w:rsidP="002660E6">
      <w:pPr>
        <w:ind w:left="720"/>
      </w:pPr>
      <w:r w:rsidRPr="007F2E86">
        <w:t>wheelchair_boarding</w:t>
      </w:r>
      <w:r w:rsidRPr="007F2E86">
        <w:br/>
        <w:t>need to transform numeric value into xsd:Boolean:</w:t>
      </w:r>
    </w:p>
    <w:p w14:paraId="70BBE7A1" w14:textId="77777777" w:rsidR="002660E6" w:rsidRPr="007F2E86" w:rsidRDefault="002660E6" w:rsidP="002660E6">
      <w:pPr>
        <w:ind w:left="1440"/>
      </w:pPr>
      <w:r w:rsidRPr="007F2E86">
        <w:t>wb = getValue("wheelchair_boarding")</w:t>
      </w:r>
    </w:p>
    <w:p w14:paraId="73B1ECE4" w14:textId="77777777" w:rsidR="002660E6" w:rsidRPr="007F2E86" w:rsidRDefault="002660E6" w:rsidP="002660E6">
      <w:pPr>
        <w:ind w:left="1440"/>
      </w:pPr>
      <w:r w:rsidRPr="007F2E86">
        <w:t>if (wb == '1'):</w:t>
      </w:r>
    </w:p>
    <w:p w14:paraId="0BD9EC21" w14:textId="77777777" w:rsidR="002660E6" w:rsidRPr="007F2E86" w:rsidRDefault="002660E6" w:rsidP="002660E6">
      <w:pPr>
        <w:ind w:left="1440"/>
      </w:pPr>
      <w:r w:rsidRPr="007F2E86">
        <w:t xml:space="preserve">    return 'true'</w:t>
      </w:r>
    </w:p>
    <w:p w14:paraId="424466DC" w14:textId="77777777" w:rsidR="002660E6" w:rsidRPr="007F2E86" w:rsidRDefault="002660E6" w:rsidP="002660E6">
      <w:pPr>
        <w:ind w:left="1440"/>
      </w:pPr>
      <w:r w:rsidRPr="007F2E86">
        <w:t>if (wb == '2'):</w:t>
      </w:r>
    </w:p>
    <w:p w14:paraId="552ADA97" w14:textId="77777777" w:rsidR="002660E6" w:rsidRDefault="002660E6" w:rsidP="002660E6">
      <w:pPr>
        <w:ind w:left="1440"/>
      </w:pPr>
      <w:r w:rsidRPr="007F2E86">
        <w:t xml:space="preserve">    return 'false'</w:t>
      </w:r>
    </w:p>
    <w:p w14:paraId="6810B66F" w14:textId="77777777" w:rsidR="002660E6" w:rsidRPr="007F2E86" w:rsidRDefault="002660E6" w:rsidP="002660E6">
      <w:pPr>
        <w:ind w:left="720"/>
      </w:pPr>
      <w:r w:rsidRPr="007F2E86">
        <w:t>-&gt; &lt;stop_id&gt; transit:wheelchairBoarding &lt;wheelchair_boarding</w:t>
      </w:r>
      <w:r>
        <w:t>_transform</w:t>
      </w:r>
      <w:r w:rsidRPr="007F2E86">
        <w:t>&gt;</w:t>
      </w:r>
    </w:p>
    <w:p w14:paraId="6433A986" w14:textId="77777777" w:rsidR="002660E6" w:rsidRDefault="002660E6" w:rsidP="00EC2F24">
      <w:pPr>
        <w:pStyle w:val="Heading3"/>
        <w:numPr>
          <w:ilvl w:val="0"/>
          <w:numId w:val="0"/>
        </w:numPr>
        <w:rPr>
          <w:lang w:val="en-CA"/>
        </w:rPr>
      </w:pPr>
      <w:bookmarkStart w:id="233" w:name="_Toc41911459"/>
      <w:r>
        <w:rPr>
          <w:lang w:val="en-CA"/>
        </w:rPr>
        <w:lastRenderedPageBreak/>
        <w:t>trips.txt</w:t>
      </w:r>
      <w:bookmarkEnd w:id="233"/>
    </w:p>
    <w:p w14:paraId="2CFB546B" w14:textId="77777777" w:rsidR="002660E6" w:rsidRDefault="002660E6" w:rsidP="008C7F3C">
      <w:pPr>
        <w:pStyle w:val="ListParagraph"/>
        <w:numPr>
          <w:ilvl w:val="0"/>
          <w:numId w:val="54"/>
        </w:numPr>
        <w:rPr>
          <w:lang w:val="en-CA"/>
        </w:rPr>
      </w:pPr>
      <w:r w:rsidRPr="006438B9">
        <w:rPr>
          <w:lang w:val="en-CA"/>
        </w:rPr>
        <w:t>route_id</w:t>
      </w:r>
      <w:r>
        <w:rPr>
          <w:lang w:val="en-CA"/>
        </w:rPr>
        <w:br/>
        <w:t>-&gt; &lt;route_id&gt; a transit:RoutePD; change:hasManifestation &lt;_route_manifest&gt;</w:t>
      </w:r>
      <w:r>
        <w:rPr>
          <w:lang w:val="en-CA"/>
        </w:rPr>
        <w:br/>
        <w:t>manual blank node for route@t:</w:t>
      </w:r>
      <w:r>
        <w:rPr>
          <w:lang w:val="en-CA"/>
        </w:rPr>
        <w:br/>
      </w:r>
      <w:r w:rsidRPr="001D1C4F">
        <w:rPr>
          <w:lang w:val="en-CA"/>
        </w:rPr>
        <w:t>return "_:route" + getValue("route_id") + "_" + getValue("trip_id")</w:t>
      </w:r>
    </w:p>
    <w:p w14:paraId="40E26570" w14:textId="77777777" w:rsidR="002660E6" w:rsidRDefault="002660E6" w:rsidP="008C7F3C">
      <w:pPr>
        <w:pStyle w:val="ListParagraph"/>
        <w:numPr>
          <w:ilvl w:val="0"/>
          <w:numId w:val="54"/>
        </w:numPr>
        <w:rPr>
          <w:lang w:val="en-CA"/>
        </w:rPr>
      </w:pPr>
      <w:r w:rsidRPr="006438B9">
        <w:rPr>
          <w:lang w:val="en-CA"/>
        </w:rPr>
        <w:t>service_id</w:t>
      </w:r>
      <w:r>
        <w:rPr>
          <w:lang w:val="en-CA"/>
        </w:rPr>
        <w:t>: identifies the days when service is available for a particular route. A route may have multiple service_ids defined, and each trip has a single service_id that represents the days during which the trip is provided. The properties of the service_id may be used to define the recurring days for the &lt;trip_id&gt;. In order to capture this, we’ll need to merge the appropriate values for each service_id from the calendar.txt dataset.</w:t>
      </w:r>
      <w:r>
        <w:rPr>
          <w:lang w:val="en-CA"/>
        </w:rPr>
        <w:br/>
        <w:t>OR: in lieu of merging the csv files, we define &lt;service_id&gt; as another RecurringEvent and define &lt;service_id&gt; rec:hasSubRecurringEvent &lt;trip_id&gt;. In other words, during this abstract event that recurs on some days of the week, the scheduled trip also occurs.</w:t>
      </w:r>
      <w:r>
        <w:rPr>
          <w:lang w:val="en-CA"/>
        </w:rPr>
        <w:br/>
        <w:t>This is a correct representation but is it overly complex (e.g. to query for a schedule?)</w:t>
      </w:r>
      <w:r>
        <w:rPr>
          <w:lang w:val="en-CA"/>
        </w:rPr>
        <w:br/>
        <w:t>-&gt; &lt;service_id&gt; a contact:HoursOfOperation.</w:t>
      </w:r>
      <w:r>
        <w:rPr>
          <w:lang w:val="en-CA"/>
        </w:rPr>
        <w:br/>
        <w:t>&lt;_route_manifest&gt; icontact:hasOperatingHours &lt;service_id&gt;.</w:t>
      </w:r>
      <w:r>
        <w:rPr>
          <w:lang w:val="en-CA"/>
        </w:rPr>
        <w:br/>
        <w:t>-&gt; &lt;service_id&gt; rec:hasSubRecurringEvent&lt;trip&gt;.</w:t>
      </w:r>
      <w:r>
        <w:rPr>
          <w:lang w:val="en-CA"/>
        </w:rPr>
        <w:br/>
        <w:t xml:space="preserve">&lt;trip&gt; a transit:ScheduledTransitTrip; </w:t>
      </w:r>
      <w:r>
        <w:rPr>
          <w:lang w:val="en-CA"/>
        </w:rPr>
        <w:br/>
        <w:t>The service may also be formalized as the Hours of Operation associated with the Route (as below).</w:t>
      </w:r>
      <w:r>
        <w:rPr>
          <w:lang w:val="en-CA"/>
        </w:rPr>
        <w:br/>
      </w:r>
      <w:r w:rsidRPr="001E004D">
        <w:rPr>
          <w:strike/>
          <w:lang w:val="en-CA"/>
        </w:rPr>
        <w:t>A route has some hours of operation, described by the service_id. Hours of operation are a kind of recurring event, thus representing the recurrence of a service being operational (or business being open).</w:t>
      </w:r>
      <w:r w:rsidRPr="001E004D">
        <w:rPr>
          <w:strike/>
          <w:lang w:val="en-CA"/>
        </w:rPr>
        <w:br/>
        <w:t>-&gt; &lt;route_id&gt; change:hasManifestation [a transit:Route; icontact:hasOperatingHours &lt;service_id&gt;</w:t>
      </w:r>
    </w:p>
    <w:p w14:paraId="485A47FD" w14:textId="77777777" w:rsidR="002660E6" w:rsidRPr="00091F8C" w:rsidRDefault="002660E6" w:rsidP="008C7F3C">
      <w:pPr>
        <w:pStyle w:val="ListParagraph"/>
        <w:numPr>
          <w:ilvl w:val="0"/>
          <w:numId w:val="54"/>
        </w:numPr>
        <w:rPr>
          <w:lang w:val="en-CA"/>
        </w:rPr>
      </w:pPr>
      <w:r w:rsidRPr="00091F8C">
        <w:rPr>
          <w:lang w:val="en-CA"/>
        </w:rPr>
        <w:t>trip_id</w:t>
      </w:r>
      <w:r w:rsidRPr="00091F8C">
        <w:rPr>
          <w:lang w:val="en-CA"/>
        </w:rPr>
        <w:br/>
        <w:t>-&gt; &lt;trip_id&gt; a transit:</w:t>
      </w:r>
      <w:r>
        <w:rPr>
          <w:lang w:val="en-CA"/>
        </w:rPr>
        <w:tab/>
      </w:r>
      <w:r w:rsidRPr="00091F8C">
        <w:rPr>
          <w:lang w:val="en-CA"/>
        </w:rPr>
        <w:t>; transit:scheduledOn &lt;route_id&gt;]</w:t>
      </w:r>
    </w:p>
    <w:p w14:paraId="4A8887A1" w14:textId="77777777" w:rsidR="002660E6" w:rsidRDefault="002660E6" w:rsidP="008C7F3C">
      <w:pPr>
        <w:pStyle w:val="ListParagraph"/>
        <w:numPr>
          <w:ilvl w:val="0"/>
          <w:numId w:val="54"/>
        </w:numPr>
        <w:rPr>
          <w:lang w:val="en-CA"/>
        </w:rPr>
      </w:pPr>
      <w:r w:rsidRPr="006438B9">
        <w:rPr>
          <w:lang w:val="en-CA"/>
        </w:rPr>
        <w:t>trip_headsign</w:t>
      </w:r>
      <w:r>
        <w:rPr>
          <w:lang w:val="en-CA"/>
        </w:rPr>
        <w:br/>
        <w:t xml:space="preserve">-&gt; &lt;trip_id&gt; </w:t>
      </w:r>
      <w:r w:rsidRPr="009552F9">
        <w:rPr>
          <w:lang w:val="en-CA"/>
        </w:rPr>
        <w:t>foaf:name</w:t>
      </w:r>
      <w:r>
        <w:rPr>
          <w:lang w:val="en-CA"/>
        </w:rPr>
        <w:t xml:space="preserve"> &lt;trip_headsign&gt;</w:t>
      </w:r>
    </w:p>
    <w:p w14:paraId="72C819B4" w14:textId="77777777" w:rsidR="002660E6" w:rsidRDefault="002660E6" w:rsidP="008C7F3C">
      <w:pPr>
        <w:pStyle w:val="ListParagraph"/>
        <w:numPr>
          <w:ilvl w:val="0"/>
          <w:numId w:val="54"/>
        </w:numPr>
        <w:rPr>
          <w:lang w:val="en-CA"/>
        </w:rPr>
      </w:pPr>
      <w:r w:rsidRPr="006438B9">
        <w:rPr>
          <w:lang w:val="en-CA"/>
        </w:rPr>
        <w:t>trip_short_name</w:t>
      </w:r>
      <w:r>
        <w:rPr>
          <w:lang w:val="en-CA"/>
        </w:rPr>
        <w:t xml:space="preserve"> (not filled)</w:t>
      </w:r>
    </w:p>
    <w:p w14:paraId="018F1604" w14:textId="77777777" w:rsidR="002660E6" w:rsidRDefault="002660E6" w:rsidP="008C7F3C">
      <w:pPr>
        <w:pStyle w:val="ListParagraph"/>
        <w:numPr>
          <w:ilvl w:val="0"/>
          <w:numId w:val="54"/>
        </w:numPr>
        <w:rPr>
          <w:lang w:val="en-CA"/>
        </w:rPr>
      </w:pPr>
      <w:r w:rsidRPr="006438B9">
        <w:rPr>
          <w:lang w:val="en-CA"/>
        </w:rPr>
        <w:lastRenderedPageBreak/>
        <w:t>direction_id</w:t>
      </w:r>
      <w:r>
        <w:rPr>
          <w:lang w:val="en-CA"/>
        </w:rPr>
        <w:t>: inbound (1) vs outbound (0) (based on suggested values from documentation</w:t>
      </w:r>
      <w:r>
        <w:rPr>
          <w:lang w:val="en-CA"/>
        </w:rPr>
        <w:br/>
        <w:t>-&gt; if 1: &lt;trip_id&gt; transit:isOutbound “true”</w:t>
      </w:r>
      <w:r>
        <w:rPr>
          <w:lang w:val="en-CA"/>
        </w:rPr>
        <w:br/>
        <w:t>-&gt; if 0: &lt;trip_id&gt; transit:isOutbound “false”</w:t>
      </w:r>
      <w:r>
        <w:rPr>
          <w:lang w:val="en-CA"/>
        </w:rPr>
        <w:br/>
        <w:t>&lt;trip_id&gt; transit:isOutbound &lt;direction_id_transform&gt;</w:t>
      </w:r>
      <w:r>
        <w:rPr>
          <w:lang w:val="en-CA"/>
        </w:rPr>
        <w:br/>
        <w:t>&lt;direction_id_transform&gt;:</w:t>
      </w:r>
    </w:p>
    <w:p w14:paraId="694C423C" w14:textId="77777777" w:rsidR="002660E6" w:rsidRPr="00AB1825" w:rsidRDefault="002660E6" w:rsidP="002660E6">
      <w:pPr>
        <w:ind w:left="1440"/>
      </w:pPr>
      <w:r w:rsidRPr="00AB1825">
        <w:t>d = getValue("direction_id")</w:t>
      </w:r>
    </w:p>
    <w:p w14:paraId="2D95ED23" w14:textId="77777777" w:rsidR="002660E6" w:rsidRPr="00AB1825" w:rsidRDefault="002660E6" w:rsidP="002660E6">
      <w:pPr>
        <w:ind w:left="1440"/>
      </w:pPr>
      <w:r w:rsidRPr="00AB1825">
        <w:t>if (d=="1"):</w:t>
      </w:r>
    </w:p>
    <w:p w14:paraId="6BB727E3" w14:textId="77777777" w:rsidR="002660E6" w:rsidRPr="00AB1825" w:rsidRDefault="002660E6" w:rsidP="002660E6">
      <w:pPr>
        <w:ind w:left="1440"/>
      </w:pPr>
      <w:r w:rsidRPr="00AB1825">
        <w:t xml:space="preserve">    return "true"</w:t>
      </w:r>
    </w:p>
    <w:p w14:paraId="6C8216F0" w14:textId="77777777" w:rsidR="002660E6" w:rsidRPr="00AB1825" w:rsidRDefault="002660E6" w:rsidP="002660E6">
      <w:pPr>
        <w:ind w:left="1440"/>
      </w:pPr>
      <w:r w:rsidRPr="00AB1825">
        <w:t>if (d=="0"):</w:t>
      </w:r>
    </w:p>
    <w:p w14:paraId="55B6EF8B" w14:textId="77777777" w:rsidR="002660E6" w:rsidRPr="00AB1825" w:rsidRDefault="002660E6" w:rsidP="002660E6">
      <w:pPr>
        <w:ind w:left="1440"/>
      </w:pPr>
      <w:r w:rsidRPr="00AB1825">
        <w:t xml:space="preserve">    return "false"</w:t>
      </w:r>
    </w:p>
    <w:p w14:paraId="66109929" w14:textId="77777777" w:rsidR="002660E6" w:rsidRDefault="002660E6" w:rsidP="008C7F3C">
      <w:pPr>
        <w:pStyle w:val="ListParagraph"/>
        <w:numPr>
          <w:ilvl w:val="0"/>
          <w:numId w:val="54"/>
        </w:numPr>
        <w:rPr>
          <w:lang w:val="en-CA"/>
        </w:rPr>
      </w:pPr>
      <w:r w:rsidRPr="006438B9">
        <w:rPr>
          <w:lang w:val="en-CA"/>
        </w:rPr>
        <w:t>block_id</w:t>
      </w:r>
      <w:r>
        <w:rPr>
          <w:lang w:val="en-CA"/>
        </w:rPr>
        <w:t xml:space="preserve"> </w:t>
      </w:r>
      <w:r>
        <w:rPr>
          <w:lang w:val="en-CA"/>
        </w:rPr>
        <w:br/>
        <w:t>-&gt; &lt;block_id&gt; a transit:VehicleBlock; transit:assignedFor &lt;trip_id&gt;; assignedTo [a transit:TransitVehicle]</w:t>
      </w:r>
    </w:p>
    <w:p w14:paraId="25D0A8CA" w14:textId="77777777" w:rsidR="002660E6" w:rsidRDefault="002660E6" w:rsidP="008C7F3C">
      <w:pPr>
        <w:pStyle w:val="ListParagraph"/>
        <w:numPr>
          <w:ilvl w:val="0"/>
          <w:numId w:val="54"/>
        </w:numPr>
        <w:rPr>
          <w:lang w:val="en-CA"/>
        </w:rPr>
      </w:pPr>
      <w:r w:rsidRPr="006438B9">
        <w:rPr>
          <w:lang w:val="en-CA"/>
        </w:rPr>
        <w:t>shape_id</w:t>
      </w:r>
      <w:r>
        <w:rPr>
          <w:lang w:val="en-CA"/>
        </w:rPr>
        <w:t>: geometry representing the location of the scheduled trip; note that the shape defines the path of the scheduled trip rather than the route because the route is more general so it may include trips of slightly different shapes.</w:t>
      </w:r>
      <w:r>
        <w:rPr>
          <w:lang w:val="en-CA"/>
        </w:rPr>
        <w:br/>
        <w:t>-&gt; &lt;trip_id&gt; hasLocation [a spatialloc:Feature; spatialloc:hasGeometry &lt;shape_id&gt;]</w:t>
      </w:r>
      <w:r>
        <w:rPr>
          <w:lang w:val="en-CA"/>
        </w:rPr>
        <w:br/>
        <w:t>add manual blank node for Feature:</w:t>
      </w:r>
      <w:r>
        <w:rPr>
          <w:lang w:val="en-CA"/>
        </w:rPr>
        <w:br/>
      </w:r>
      <w:r w:rsidRPr="00EE38BA">
        <w:rPr>
          <w:lang w:val="en-CA"/>
        </w:rPr>
        <w:t>return "_:feature" + getValue("trip_id") + "_" + getValue("shape_id")</w:t>
      </w:r>
    </w:p>
    <w:p w14:paraId="50E820A1" w14:textId="77777777" w:rsidR="002660E6" w:rsidRDefault="002660E6" w:rsidP="008C7F3C">
      <w:pPr>
        <w:pStyle w:val="ListParagraph"/>
        <w:numPr>
          <w:ilvl w:val="0"/>
          <w:numId w:val="54"/>
        </w:numPr>
        <w:rPr>
          <w:lang w:val="en-CA"/>
        </w:rPr>
      </w:pPr>
      <w:r w:rsidRPr="006438B9">
        <w:rPr>
          <w:lang w:val="en-CA"/>
        </w:rPr>
        <w:t>wheelchair_accessible</w:t>
      </w:r>
      <w:r>
        <w:rPr>
          <w:lang w:val="en-CA"/>
        </w:rPr>
        <w:t xml:space="preserve"> </w:t>
      </w:r>
      <w:r>
        <w:rPr>
          <w:lang w:val="en-CA"/>
        </w:rPr>
        <w:br/>
        <w:t xml:space="preserve">a property of the vehicle performing the trip – but any number of vehicles could perform the scheduled trip, therefore this is a property of the scheduled trip (that restricts vehicle assignment) rather than of an </w:t>
      </w:r>
      <w:r w:rsidRPr="0046010C">
        <w:rPr>
          <w:i/>
          <w:lang w:val="en-CA"/>
        </w:rPr>
        <w:t>individual</w:t>
      </w:r>
      <w:r>
        <w:rPr>
          <w:lang w:val="en-CA"/>
        </w:rPr>
        <w:t xml:space="preserve"> vehicle that performs an occurrence of the trip.</w:t>
      </w:r>
      <w:r>
        <w:rPr>
          <w:lang w:val="en-CA"/>
        </w:rPr>
        <w:br/>
        <w:t>-&gt; &lt;trip_id&gt; transit:isWheelchairAccessible &lt;wheelchair_accessible_transform&gt;</w:t>
      </w:r>
      <w:r>
        <w:rPr>
          <w:lang w:val="en-CA"/>
        </w:rPr>
        <w:br/>
        <w:t>0: not specified,</w:t>
      </w:r>
      <w:r>
        <w:rPr>
          <w:lang w:val="en-CA"/>
        </w:rPr>
        <w:br/>
        <w:t>1: accommodation for at least one wheelchair</w:t>
      </w:r>
      <w:r>
        <w:rPr>
          <w:lang w:val="en-CA"/>
        </w:rPr>
        <w:br/>
        <w:t>&lt;trip_id&gt; transit:isWheelchairAccessible “true”</w:t>
      </w:r>
      <w:r>
        <w:rPr>
          <w:lang w:val="en-CA"/>
        </w:rPr>
        <w:br/>
      </w:r>
      <w:r>
        <w:rPr>
          <w:lang w:val="en-CA"/>
        </w:rPr>
        <w:lastRenderedPageBreak/>
        <w:t>2: no accommodation for wheelchair riders</w:t>
      </w:r>
      <w:r>
        <w:rPr>
          <w:lang w:val="en-CA"/>
        </w:rPr>
        <w:br/>
        <w:t xml:space="preserve">&lt;trip_id&gt; transit:isWheelchairAccessible “false” </w:t>
      </w:r>
    </w:p>
    <w:p w14:paraId="743892C2" w14:textId="77777777" w:rsidR="002660E6" w:rsidRPr="00460B4D" w:rsidRDefault="002660E6" w:rsidP="002660E6">
      <w:pPr>
        <w:pStyle w:val="ListParagraph"/>
        <w:ind w:left="1440"/>
        <w:rPr>
          <w:lang w:val="en-CA"/>
        </w:rPr>
      </w:pPr>
      <w:r>
        <w:rPr>
          <w:lang w:val="en-CA"/>
        </w:rPr>
        <w:t>wheelchair_accessible_transform:</w:t>
      </w:r>
      <w:r>
        <w:rPr>
          <w:lang w:val="en-CA"/>
        </w:rPr>
        <w:br/>
      </w:r>
      <w:r w:rsidRPr="00460B4D">
        <w:rPr>
          <w:lang w:val="en-CA"/>
        </w:rPr>
        <w:t>w = getValue("wheelchair_accessible")</w:t>
      </w:r>
    </w:p>
    <w:p w14:paraId="39630740" w14:textId="77777777" w:rsidR="002660E6" w:rsidRPr="00460B4D" w:rsidRDefault="002660E6" w:rsidP="002660E6">
      <w:pPr>
        <w:pStyle w:val="ListParagraph"/>
        <w:ind w:left="1440"/>
        <w:rPr>
          <w:lang w:val="en-CA"/>
        </w:rPr>
      </w:pPr>
      <w:r w:rsidRPr="00460B4D">
        <w:rPr>
          <w:lang w:val="en-CA"/>
        </w:rPr>
        <w:t>if (w=="1"):</w:t>
      </w:r>
    </w:p>
    <w:p w14:paraId="2719F5F2" w14:textId="77777777" w:rsidR="002660E6" w:rsidRPr="00460B4D" w:rsidRDefault="002660E6" w:rsidP="002660E6">
      <w:pPr>
        <w:pStyle w:val="ListParagraph"/>
        <w:ind w:left="1440"/>
        <w:rPr>
          <w:lang w:val="en-CA"/>
        </w:rPr>
      </w:pPr>
      <w:r w:rsidRPr="00460B4D">
        <w:rPr>
          <w:lang w:val="en-CA"/>
        </w:rPr>
        <w:t xml:space="preserve">    return "true"</w:t>
      </w:r>
    </w:p>
    <w:p w14:paraId="29FD1AA2" w14:textId="77777777" w:rsidR="002660E6" w:rsidRPr="00460B4D" w:rsidRDefault="002660E6" w:rsidP="002660E6">
      <w:pPr>
        <w:pStyle w:val="ListParagraph"/>
        <w:ind w:left="1440"/>
        <w:rPr>
          <w:lang w:val="en-CA"/>
        </w:rPr>
      </w:pPr>
      <w:r w:rsidRPr="00460B4D">
        <w:rPr>
          <w:lang w:val="en-CA"/>
        </w:rPr>
        <w:t>if (w=="2"):</w:t>
      </w:r>
    </w:p>
    <w:p w14:paraId="6DF38AE5" w14:textId="77777777" w:rsidR="002660E6" w:rsidRDefault="002660E6" w:rsidP="002660E6">
      <w:pPr>
        <w:pStyle w:val="ListParagraph"/>
        <w:ind w:left="1440"/>
        <w:rPr>
          <w:lang w:val="en-CA"/>
        </w:rPr>
      </w:pPr>
      <w:r w:rsidRPr="00460B4D">
        <w:rPr>
          <w:lang w:val="en-CA"/>
        </w:rPr>
        <w:t xml:space="preserve">    return "false"</w:t>
      </w:r>
    </w:p>
    <w:p w14:paraId="33246F6C" w14:textId="77777777" w:rsidR="002660E6" w:rsidRDefault="002660E6" w:rsidP="008C7F3C">
      <w:pPr>
        <w:pStyle w:val="ListParagraph"/>
        <w:numPr>
          <w:ilvl w:val="0"/>
          <w:numId w:val="54"/>
        </w:numPr>
        <w:rPr>
          <w:lang w:val="en-CA"/>
        </w:rPr>
      </w:pPr>
      <w:r>
        <w:rPr>
          <w:lang w:val="en-CA"/>
        </w:rPr>
        <w:t>bikes_allowed (not filled)</w:t>
      </w:r>
      <w:r>
        <w:rPr>
          <w:lang w:val="en-CA"/>
        </w:rPr>
        <w:br/>
        <w:t>may be addressed similar to wheelchair_accessible</w:t>
      </w:r>
    </w:p>
    <w:p w14:paraId="5C05828B" w14:textId="51287BE8" w:rsidR="00F70C1A" w:rsidRDefault="00F70C1A" w:rsidP="002660E6">
      <w:pPr>
        <w:spacing w:after="200" w:line="276" w:lineRule="auto"/>
      </w:pPr>
      <w:r>
        <w:br/>
      </w:r>
    </w:p>
    <w:p w14:paraId="19264A80" w14:textId="77777777" w:rsidR="00F70C1A" w:rsidRDefault="00F70C1A">
      <w:pPr>
        <w:spacing w:after="200" w:line="276" w:lineRule="auto"/>
      </w:pPr>
      <w:r>
        <w:br w:type="page"/>
      </w:r>
    </w:p>
    <w:p w14:paraId="6D04D475" w14:textId="0F012ADC" w:rsidR="00F70C1A" w:rsidRDefault="00F70C1A" w:rsidP="008C7F3C">
      <w:pPr>
        <w:pStyle w:val="Heading1"/>
        <w:numPr>
          <w:ilvl w:val="0"/>
          <w:numId w:val="63"/>
        </w:numPr>
      </w:pPr>
      <w:bookmarkStart w:id="234" w:name="_Ref31189297"/>
      <w:bookmarkStart w:id="235" w:name="_Toc41911460"/>
      <w:r>
        <w:lastRenderedPageBreak/>
        <w:t>Loop Detector Data Mapping</w:t>
      </w:r>
      <w:bookmarkEnd w:id="234"/>
      <w:bookmarkEnd w:id="235"/>
    </w:p>
    <w:p w14:paraId="7096B2BC" w14:textId="77777777" w:rsidR="00797143" w:rsidRPr="009961A8" w:rsidRDefault="00797143" w:rsidP="00797143">
      <w:pPr>
        <w:rPr>
          <w:rFonts w:asciiTheme="majorBidi" w:hAnsiTheme="majorBidi" w:cstheme="majorBidi"/>
        </w:rPr>
      </w:pPr>
      <w:r w:rsidRPr="009961A8">
        <w:rPr>
          <w:rFonts w:asciiTheme="majorBidi" w:hAnsiTheme="majorBidi" w:cstheme="majorBidi"/>
        </w:rPr>
        <w:t>The loop detector data was received in a simple, tabular format with the following column headings: WayID, Mean_Value_Max, Time, and Date. In fact, this data set was an excellent example of the challenges for semantic interoperability: communication with the persons responsible for generating the data set was required in order to understand the meaning of each of the attributes. This revealed the following, informal semantics for each attribute:</w:t>
      </w:r>
    </w:p>
    <w:p w14:paraId="6053B993"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WayID: this value is the identifier of the road segment over which the loop detector reading is aggregated.</w:t>
      </w:r>
    </w:p>
    <w:p w14:paraId="0703302C"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Mean_Value_Max: this value is the average Max TTI (Maximum Travel Time Index), aggregated over the wayID readings, at one-hour intervals.</w:t>
      </w:r>
    </w:p>
    <w:p w14:paraId="205BAD73"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Time: this value indicates the time of day of the start of the one-hour interval, represented using an integer value that indicates hours past midnight. For example, “0” indicates 12:00 AM, “1” indicates “1:00 AM”, and so on.</w:t>
      </w:r>
    </w:p>
    <w:p w14:paraId="7819E7B8" w14:textId="77777777" w:rsidR="00797143" w:rsidRPr="00797143"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Date: this value represents the date during which the readings were taken, formatted as: year_month_day. For example, the value “017_07_01” indicates the date July 1, 2017.</w:t>
      </w:r>
    </w:p>
    <w:p w14:paraId="14DB80F9" w14:textId="77777777" w:rsidR="00797143" w:rsidRPr="009961A8" w:rsidRDefault="00797143" w:rsidP="00797143">
      <w:pPr>
        <w:rPr>
          <w:rFonts w:asciiTheme="majorBidi" w:hAnsiTheme="majorBidi" w:cstheme="majorBidi"/>
        </w:rPr>
      </w:pPr>
      <w:r w:rsidRPr="009961A8">
        <w:rPr>
          <w:rFonts w:asciiTheme="majorBidi" w:hAnsiTheme="majorBidi" w:cstheme="majorBidi"/>
        </w:rPr>
        <w:t xml:space="preserve">Much of the information that is embedded in these values is not clear from the attribute labels alone. In order to enable interoperability, the semantics of these values must be made explicit. As described in the previous section, this is done with mappings expressed in R2RML. Which ontology(s) is used in the mappings depends on the scope of the concepts represented in the data. Key concepts that we can recognize from the data are the notion of road segments, time, and measures. </w:t>
      </w:r>
    </w:p>
    <w:p w14:paraId="43EF7F23" w14:textId="6551F68F" w:rsidR="00797143" w:rsidRPr="009961A8" w:rsidRDefault="00797143" w:rsidP="00797143">
      <w:pPr>
        <w:rPr>
          <w:rFonts w:asciiTheme="majorBidi" w:hAnsiTheme="majorBidi" w:cstheme="majorBidi"/>
        </w:rPr>
      </w:pPr>
      <w:r w:rsidRPr="009961A8">
        <w:rPr>
          <w:rFonts w:asciiTheme="majorBidi" w:hAnsiTheme="majorBidi" w:cstheme="majorBidi"/>
        </w:rPr>
        <w:t>In what follows, we describe the mappings that were defined for each attribute</w:t>
      </w:r>
      <w:r>
        <w:rPr>
          <w:rFonts w:asciiTheme="majorBidi" w:hAnsiTheme="majorBidi" w:cstheme="majorBidi"/>
        </w:rPr>
        <w:t>, with respect to the iCity TPSO,</w:t>
      </w:r>
      <w:r w:rsidRPr="009961A8">
        <w:rPr>
          <w:rFonts w:asciiTheme="majorBidi" w:hAnsiTheme="majorBidi" w:cstheme="majorBidi"/>
        </w:rPr>
        <w:t xml:space="preserve"> in order to support the data transformation. In particular, the Observations</w:t>
      </w:r>
      <w:r w:rsidRPr="009961A8">
        <w:rPr>
          <w:rFonts w:asciiTheme="majorBidi" w:hAnsiTheme="majorBidi" w:cstheme="majorBidi"/>
          <w:vertAlign w:val="superscript"/>
        </w:rPr>
        <w:footnoteReference w:id="43"/>
      </w:r>
      <w:r w:rsidRPr="009961A8">
        <w:rPr>
          <w:rFonts w:asciiTheme="majorBidi" w:hAnsiTheme="majorBidi" w:cstheme="majorBidi"/>
        </w:rPr>
        <w:t xml:space="preserve"> and Transportation System</w:t>
      </w:r>
      <w:r w:rsidRPr="009961A8">
        <w:rPr>
          <w:rFonts w:asciiTheme="majorBidi" w:hAnsiTheme="majorBidi" w:cstheme="majorBidi"/>
          <w:vertAlign w:val="superscript"/>
        </w:rPr>
        <w:footnoteReference w:id="44"/>
      </w:r>
      <w:r w:rsidRPr="009961A8">
        <w:rPr>
          <w:rFonts w:asciiTheme="majorBidi" w:hAnsiTheme="majorBidi" w:cstheme="majorBidi"/>
        </w:rPr>
        <w:t xml:space="preserve"> Ontologies play a key role. </w:t>
      </w:r>
      <w:r>
        <w:rPr>
          <w:rFonts w:asciiTheme="majorBidi" w:hAnsiTheme="majorBidi" w:cstheme="majorBidi"/>
        </w:rPr>
        <w:t xml:space="preserve">As mentioned in Section </w:t>
      </w:r>
      <w:r>
        <w:rPr>
          <w:rFonts w:asciiTheme="majorBidi" w:hAnsiTheme="majorBidi" w:cstheme="majorBidi"/>
        </w:rPr>
        <w:fldChar w:fldCharType="begin"/>
      </w:r>
      <w:r>
        <w:rPr>
          <w:rFonts w:asciiTheme="majorBidi" w:hAnsiTheme="majorBidi" w:cstheme="majorBidi"/>
        </w:rPr>
        <w:instrText xml:space="preserve"> REF _Ref31188977 \r \h </w:instrText>
      </w:r>
      <w:r>
        <w:rPr>
          <w:rFonts w:asciiTheme="majorBidi" w:hAnsiTheme="majorBidi" w:cstheme="majorBidi"/>
        </w:rPr>
      </w:r>
      <w:r>
        <w:rPr>
          <w:rFonts w:asciiTheme="majorBidi" w:hAnsiTheme="majorBidi" w:cstheme="majorBidi"/>
        </w:rPr>
        <w:fldChar w:fldCharType="separate"/>
      </w:r>
      <w:r w:rsidR="005A6FB2">
        <w:rPr>
          <w:rFonts w:asciiTheme="majorBidi" w:hAnsiTheme="majorBidi" w:cstheme="majorBidi"/>
        </w:rPr>
        <w:t>8.3.3</w:t>
      </w:r>
      <w:r>
        <w:rPr>
          <w:rFonts w:asciiTheme="majorBidi" w:hAnsiTheme="majorBidi" w:cstheme="majorBidi"/>
        </w:rPr>
        <w:fldChar w:fldCharType="end"/>
      </w:r>
      <w:r>
        <w:rPr>
          <w:rFonts w:asciiTheme="majorBidi" w:hAnsiTheme="majorBidi" w:cstheme="majorBidi"/>
        </w:rPr>
        <w:t xml:space="preserve">, </w:t>
      </w:r>
      <w:r w:rsidRPr="009961A8">
        <w:rPr>
          <w:rFonts w:asciiTheme="majorBidi" w:hAnsiTheme="majorBidi" w:cstheme="majorBidi"/>
        </w:rPr>
        <w:t xml:space="preserve">some reformatting of the values into standard datatypes was also required. </w:t>
      </w:r>
    </w:p>
    <w:p w14:paraId="55ED41C6"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lastRenderedPageBreak/>
        <w:t xml:space="preserve">The WayID value was defined as an individual member of the RoadSegment class, as defined in the Transportation System Ontology from the TPSO. </w:t>
      </w:r>
    </w:p>
    <w:p w14:paraId="0A011D87"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The RoadSegment class represents part of a particular Road that makes up the physical infrastructure of the transportation system.</w:t>
      </w:r>
    </w:p>
    <w:p w14:paraId="67D67A4A"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 xml:space="preserve">The Mean_Value_Max value was defined as the value of the numerical_value property of a Measure that is the value of a MeanTTI_Max Quantity. The concepts of a numerical_value, a Measure, and a Quantity are defined in the Units of Measure Ontology from the TPSO, whereas the MeanTTI_Max specialization of a Quantity is defined in the Transportation System Ontology. More specifically, the MeanTTI_Max is captured as an aggregate of a TTI_Max Quantity, that is the aggregate of a TTI_Max value over a particular RoadSegment (the WayID), that is aggregated over a particular Interval in time. </w:t>
      </w:r>
    </w:p>
    <w:p w14:paraId="2A1E5634"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 xml:space="preserve">The concept of an interval is introduced in the Time Ontology, and the Interval itself is captured using the transformed Time and Date values. The resulting value (an xsd:dateTimeStamp, as discussed above) provides a value for the start time of the Interval that the TTI_Max is aggregated over, while a value one-hour later provides the end time for the Interval. </w:t>
      </w:r>
    </w:p>
    <w:p w14:paraId="68DDE341" w14:textId="5D86EEA9" w:rsidR="00797143" w:rsidRPr="009961A8" w:rsidRDefault="00797143" w:rsidP="00797143">
      <w:pPr>
        <w:rPr>
          <w:rFonts w:asciiTheme="majorBidi" w:hAnsiTheme="majorBidi" w:cstheme="majorBidi"/>
        </w:rPr>
      </w:pPr>
      <w:r w:rsidRPr="009961A8">
        <w:rPr>
          <w:rFonts w:asciiTheme="majorBidi" w:hAnsiTheme="majorBidi" w:cstheme="majorBidi"/>
        </w:rPr>
        <w:t xml:space="preserve">This mapping is illustrated in </w:t>
      </w:r>
      <w:r w:rsidRPr="009961A8">
        <w:rPr>
          <w:rFonts w:asciiTheme="majorBidi" w:hAnsiTheme="majorBidi" w:cstheme="majorBidi"/>
        </w:rPr>
        <w:fldChar w:fldCharType="begin"/>
      </w:r>
      <w:r w:rsidRPr="009961A8">
        <w:rPr>
          <w:rFonts w:asciiTheme="majorBidi" w:hAnsiTheme="majorBidi" w:cstheme="majorBidi"/>
        </w:rPr>
        <w:instrText xml:space="preserve"> REF _Ref13653957 \h  \* MERGEFORMAT </w:instrText>
      </w:r>
      <w:r w:rsidRPr="009961A8">
        <w:rPr>
          <w:rFonts w:asciiTheme="majorBidi" w:hAnsiTheme="majorBidi" w:cstheme="majorBidi"/>
        </w:rPr>
      </w:r>
      <w:r w:rsidRPr="009961A8">
        <w:rPr>
          <w:rFonts w:asciiTheme="majorBidi" w:hAnsiTheme="majorBidi" w:cstheme="majorBidi"/>
        </w:rPr>
        <w:fldChar w:fldCharType="separate"/>
      </w:r>
      <w:r w:rsidR="005A6FB2" w:rsidRPr="005A6FB2">
        <w:rPr>
          <w:rFonts w:asciiTheme="majorBidi" w:hAnsiTheme="majorBidi" w:cstheme="majorBidi"/>
        </w:rPr>
        <w:t>Figure 23</w:t>
      </w:r>
      <w:r w:rsidRPr="009961A8">
        <w:rPr>
          <w:rFonts w:asciiTheme="majorBidi" w:hAnsiTheme="majorBidi" w:cstheme="majorBidi"/>
        </w:rPr>
        <w:fldChar w:fldCharType="end"/>
      </w:r>
      <w:r w:rsidRPr="009961A8">
        <w:rPr>
          <w:rFonts w:asciiTheme="majorBidi" w:hAnsiTheme="majorBidi" w:cstheme="majorBidi"/>
        </w:rPr>
        <w:t xml:space="preserve">. The KARMA mapping files </w:t>
      </w:r>
      <w:r w:rsidRPr="009961A8">
        <w:rPr>
          <w:lang w:val="en-US" w:bidi="en-US"/>
        </w:rPr>
        <w:t xml:space="preserve">are available online in the GitHub project repository at: </w:t>
      </w:r>
      <w:hyperlink r:id="rId64" w:history="1">
        <w:r w:rsidRPr="009C0D2A">
          <w:rPr>
            <w:rStyle w:val="Hyperlink"/>
          </w:rPr>
          <w:t>https://github.com/EnterpriseIntegrationLab/icity/tree/master/mappings/ITSoS</w:t>
        </w:r>
      </w:hyperlink>
      <w:r>
        <w:t xml:space="preserve"> </w:t>
      </w:r>
    </w:p>
    <w:p w14:paraId="236410B4" w14:textId="77777777" w:rsidR="00797143" w:rsidRDefault="00797143" w:rsidP="00797143">
      <w:pPr>
        <w:keepNext/>
      </w:pPr>
      <w:r w:rsidRPr="00BB3B35">
        <w:rPr>
          <w:noProof/>
        </w:rPr>
        <w:lastRenderedPageBreak/>
        <w:drawing>
          <wp:inline distT="0" distB="0" distL="0" distR="0" wp14:anchorId="76DBF2AB" wp14:editId="6EF989F2">
            <wp:extent cx="3562281" cy="443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67560" cy="4438868"/>
                    </a:xfrm>
                    <a:prstGeom prst="rect">
                      <a:avLst/>
                    </a:prstGeom>
                  </pic:spPr>
                </pic:pic>
              </a:graphicData>
            </a:graphic>
          </wp:inline>
        </w:drawing>
      </w:r>
    </w:p>
    <w:p w14:paraId="4C56DB94" w14:textId="6F938135" w:rsidR="00C73696" w:rsidRDefault="00797143" w:rsidP="00C73696">
      <w:pPr>
        <w:pStyle w:val="Caption"/>
      </w:pPr>
      <w:bookmarkStart w:id="236" w:name="_Ref13653957"/>
      <w:r>
        <w:t xml:space="preserve">Figure </w:t>
      </w:r>
      <w:fldSimple w:instr=" SEQ Figure \* ARABIC ">
        <w:r w:rsidR="000F4793">
          <w:rPr>
            <w:noProof/>
          </w:rPr>
          <w:t>25</w:t>
        </w:r>
      </w:fldSimple>
      <w:bookmarkEnd w:id="236"/>
      <w:r>
        <w:t>: Mapping the data values into TPSO concepts. Data values are depicted in boldface blue and the ontology concepts are illustrated with the lines and rectangles.</w:t>
      </w:r>
    </w:p>
    <w:p w14:paraId="6C597EFD" w14:textId="5134D85C" w:rsidR="00C73696" w:rsidRPr="00C73696" w:rsidRDefault="00C73696" w:rsidP="00C73696">
      <w:pPr>
        <w:spacing w:after="200" w:line="276" w:lineRule="auto"/>
        <w:rPr>
          <w:rFonts w:asciiTheme="minorHAnsi" w:eastAsiaTheme="minorEastAsia" w:hAnsiTheme="minorHAnsi"/>
          <w:b/>
          <w:bCs/>
          <w:color w:val="4F81BD" w:themeColor="accent1"/>
          <w:sz w:val="18"/>
          <w:szCs w:val="18"/>
          <w:lang w:val="en-US" w:bidi="en-US"/>
        </w:rPr>
      </w:pPr>
      <w:r>
        <w:br w:type="page"/>
      </w:r>
    </w:p>
    <w:p w14:paraId="0AF3AC7C" w14:textId="03AF59B2" w:rsidR="00810DF6" w:rsidRDefault="00C73696" w:rsidP="008C7F3C">
      <w:pPr>
        <w:pStyle w:val="Heading1"/>
        <w:numPr>
          <w:ilvl w:val="0"/>
          <w:numId w:val="63"/>
        </w:numPr>
      </w:pPr>
      <w:bookmarkStart w:id="237" w:name="_Ref31283921"/>
      <w:bookmarkStart w:id="238" w:name="_Toc41911461"/>
      <w:r>
        <w:lastRenderedPageBreak/>
        <w:t>Esri GFX Data Mapping</w:t>
      </w:r>
      <w:bookmarkEnd w:id="237"/>
      <w:bookmarkEnd w:id="238"/>
    </w:p>
    <w:p w14:paraId="10865D50" w14:textId="03409034" w:rsidR="00C73696" w:rsidRDefault="00C73696" w:rsidP="00C73696">
      <w:pPr>
        <w:pStyle w:val="Heading1"/>
        <w:numPr>
          <w:ilvl w:val="0"/>
          <w:numId w:val="0"/>
        </w:numPr>
        <w:ind w:left="432" w:hanging="432"/>
        <w:rPr>
          <w:lang w:val="en-CA"/>
        </w:rPr>
      </w:pPr>
      <w:bookmarkStart w:id="239" w:name="_Toc41911462"/>
      <w:r>
        <w:rPr>
          <w:lang w:val="en-CA"/>
        </w:rPr>
        <w:t xml:space="preserve">GFX </w:t>
      </w:r>
      <w:r w:rsidR="005F02A6">
        <w:rPr>
          <w:lang w:val="en-CA"/>
        </w:rPr>
        <w:t>tables</w:t>
      </w:r>
      <w:r>
        <w:rPr>
          <w:lang w:val="en-CA"/>
        </w:rPr>
        <w:t xml:space="preserve"> used:</w:t>
      </w:r>
      <w:bookmarkEnd w:id="239"/>
    </w:p>
    <w:p w14:paraId="0DB690EB" w14:textId="77777777" w:rsidR="00C73696" w:rsidRDefault="00C73696" w:rsidP="008C7F3C">
      <w:pPr>
        <w:pStyle w:val="ListParagraph"/>
        <w:numPr>
          <w:ilvl w:val="0"/>
          <w:numId w:val="68"/>
        </w:numPr>
        <w:spacing w:line="240" w:lineRule="auto"/>
        <w:rPr>
          <w:lang w:val="en-CA"/>
        </w:rPr>
      </w:pPr>
      <w:r>
        <w:rPr>
          <w:lang w:val="en-CA"/>
        </w:rPr>
        <w:t>Neighbourhood</w:t>
      </w:r>
    </w:p>
    <w:p w14:paraId="2FE24C75" w14:textId="77777777" w:rsidR="00C73696" w:rsidRDefault="00C73696" w:rsidP="008C7F3C">
      <w:pPr>
        <w:pStyle w:val="ListParagraph"/>
        <w:numPr>
          <w:ilvl w:val="0"/>
          <w:numId w:val="68"/>
        </w:numPr>
        <w:spacing w:line="240" w:lineRule="auto"/>
        <w:rPr>
          <w:lang w:val="en-CA"/>
        </w:rPr>
      </w:pPr>
      <w:r>
        <w:rPr>
          <w:lang w:val="en-CA"/>
        </w:rPr>
        <w:t>Land Use</w:t>
      </w:r>
    </w:p>
    <w:p w14:paraId="179BEA1D" w14:textId="77777777" w:rsidR="00C73696" w:rsidRDefault="00C73696" w:rsidP="008C7F3C">
      <w:pPr>
        <w:pStyle w:val="ListParagraph"/>
        <w:numPr>
          <w:ilvl w:val="0"/>
          <w:numId w:val="68"/>
        </w:numPr>
        <w:spacing w:line="240" w:lineRule="auto"/>
        <w:rPr>
          <w:lang w:val="en-CA"/>
        </w:rPr>
      </w:pPr>
      <w:r>
        <w:rPr>
          <w:lang w:val="en-CA"/>
        </w:rPr>
        <w:t>Land Cover</w:t>
      </w:r>
    </w:p>
    <w:p w14:paraId="53712A8F" w14:textId="77777777" w:rsidR="00C73696" w:rsidRDefault="00C73696" w:rsidP="008C7F3C">
      <w:pPr>
        <w:pStyle w:val="ListParagraph"/>
        <w:numPr>
          <w:ilvl w:val="0"/>
          <w:numId w:val="68"/>
        </w:numPr>
        <w:spacing w:line="240" w:lineRule="auto"/>
        <w:rPr>
          <w:lang w:val="en-CA"/>
        </w:rPr>
      </w:pPr>
      <w:r>
        <w:rPr>
          <w:lang w:val="en-CA"/>
        </w:rPr>
        <w:t>Point of Interest</w:t>
      </w:r>
    </w:p>
    <w:p w14:paraId="377A897D" w14:textId="77777777" w:rsidR="00C73696" w:rsidRDefault="00C73696" w:rsidP="008C7F3C">
      <w:pPr>
        <w:pStyle w:val="ListParagraph"/>
        <w:numPr>
          <w:ilvl w:val="0"/>
          <w:numId w:val="68"/>
        </w:numPr>
        <w:spacing w:line="240" w:lineRule="auto"/>
        <w:rPr>
          <w:lang w:val="en-CA"/>
        </w:rPr>
      </w:pPr>
      <w:r>
        <w:rPr>
          <w:lang w:val="en-CA"/>
        </w:rPr>
        <w:t>Road Segment</w:t>
      </w:r>
    </w:p>
    <w:p w14:paraId="336D5D04" w14:textId="77777777" w:rsidR="00C73696" w:rsidRDefault="00C73696" w:rsidP="00C73696">
      <w:pPr>
        <w:rPr>
          <w:b/>
        </w:rPr>
      </w:pPr>
    </w:p>
    <w:p w14:paraId="0C23EE59" w14:textId="5CDF3F57" w:rsidR="00C73696" w:rsidRDefault="00C73696" w:rsidP="00C73696">
      <w:pPr>
        <w:rPr>
          <w:b/>
        </w:rPr>
      </w:pPr>
      <w:r w:rsidRPr="00C73696">
        <w:rPr>
          <w:b/>
        </w:rPr>
        <w:t xml:space="preserve">Additional </w:t>
      </w:r>
      <w:r w:rsidR="005F02A6">
        <w:rPr>
          <w:b/>
        </w:rPr>
        <w:t xml:space="preserve">tables computed based on </w:t>
      </w:r>
      <w:r w:rsidRPr="00C73696">
        <w:rPr>
          <w:b/>
        </w:rPr>
        <w:t>spatial relationships:</w:t>
      </w:r>
    </w:p>
    <w:p w14:paraId="082BC008" w14:textId="1D8D28E2" w:rsidR="005F02A6" w:rsidRDefault="005F02A6" w:rsidP="008C7F3C">
      <w:pPr>
        <w:pStyle w:val="ListParagraph"/>
        <w:numPr>
          <w:ilvl w:val="0"/>
          <w:numId w:val="76"/>
        </w:numPr>
        <w:spacing w:line="276" w:lineRule="auto"/>
      </w:pPr>
      <w:r>
        <w:t>Intersect Neighbourhood</w:t>
      </w:r>
    </w:p>
    <w:p w14:paraId="4B662258" w14:textId="43D5D03D" w:rsidR="005F02A6" w:rsidRDefault="005F02A6" w:rsidP="008C7F3C">
      <w:pPr>
        <w:pStyle w:val="ListParagraph"/>
        <w:numPr>
          <w:ilvl w:val="0"/>
          <w:numId w:val="76"/>
        </w:numPr>
        <w:spacing w:line="276" w:lineRule="auto"/>
      </w:pPr>
      <w:r>
        <w:t>Near Land Use</w:t>
      </w:r>
    </w:p>
    <w:p w14:paraId="7CA29078" w14:textId="0C24ACA8" w:rsidR="005F02A6" w:rsidRDefault="005F02A6" w:rsidP="008C7F3C">
      <w:pPr>
        <w:pStyle w:val="ListParagraph"/>
        <w:numPr>
          <w:ilvl w:val="0"/>
          <w:numId w:val="76"/>
        </w:numPr>
        <w:spacing w:line="276" w:lineRule="auto"/>
      </w:pPr>
      <w:r>
        <w:t>Near Land Cover</w:t>
      </w:r>
    </w:p>
    <w:p w14:paraId="7600657F" w14:textId="03FED822" w:rsidR="005F02A6" w:rsidRDefault="005F02A6" w:rsidP="008C7F3C">
      <w:pPr>
        <w:pStyle w:val="ListParagraph"/>
        <w:numPr>
          <w:ilvl w:val="0"/>
          <w:numId w:val="76"/>
        </w:numPr>
        <w:spacing w:line="276" w:lineRule="auto"/>
      </w:pPr>
      <w:r>
        <w:t>Near Point of Interest</w:t>
      </w:r>
    </w:p>
    <w:p w14:paraId="1954BBE0" w14:textId="77777777" w:rsidR="005F02A6" w:rsidRPr="00034792" w:rsidRDefault="005F02A6" w:rsidP="005F02A6">
      <w:pPr>
        <w:pStyle w:val="Heading1"/>
        <w:numPr>
          <w:ilvl w:val="0"/>
          <w:numId w:val="0"/>
        </w:numPr>
        <w:ind w:left="432" w:hanging="432"/>
        <w:rPr>
          <w:lang w:val="en-CA"/>
        </w:rPr>
      </w:pPr>
      <w:bookmarkStart w:id="240" w:name="_Toc41911463"/>
      <w:r>
        <w:rPr>
          <w:lang w:val="en-CA"/>
        </w:rPr>
        <w:t>Esri Extension of TPSO</w:t>
      </w:r>
      <w:bookmarkEnd w:id="240"/>
    </w:p>
    <w:p w14:paraId="62B84CE0"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Neighbourhood subClassOf Parcel</w:t>
      </w:r>
    </w:p>
    <w:p w14:paraId="536A18AC" w14:textId="77777777" w:rsidR="005F02A6" w:rsidRDefault="005F02A6" w:rsidP="005F02A6">
      <w:pPr>
        <w:pStyle w:val="ListParagraph"/>
        <w:numPr>
          <w:ilvl w:val="1"/>
          <w:numId w:val="2"/>
        </w:numPr>
        <w:rPr>
          <w:lang w:val="en-CA"/>
        </w:rPr>
      </w:pPr>
      <w:r>
        <w:rPr>
          <w:lang w:val="en-CA"/>
        </w:rPr>
        <w:t>subClassOf hasLandUse value ‘</w:t>
      </w:r>
      <w:r w:rsidRPr="00885F1D">
        <w:rPr>
          <w:lang w:val="en-CA"/>
        </w:rPr>
        <w:t>NeighborhoodOrLocalPark</w:t>
      </w:r>
      <w:r>
        <w:rPr>
          <w:lang w:val="en-CA"/>
        </w:rPr>
        <w:t>’</w:t>
      </w:r>
    </w:p>
    <w:p w14:paraId="28415C85" w14:textId="77777777" w:rsidR="005F02A6" w:rsidRDefault="005F02A6" w:rsidP="005F02A6">
      <w:pPr>
        <w:pStyle w:val="ListParagraph"/>
        <w:numPr>
          <w:ilvl w:val="1"/>
          <w:numId w:val="2"/>
        </w:numPr>
        <w:rPr>
          <w:lang w:val="en-CA"/>
        </w:rPr>
      </w:pPr>
      <w:r>
        <w:rPr>
          <w:lang w:val="en-CA"/>
        </w:rPr>
        <w:t>subClassOf foaf:name min 1 xsd:string</w:t>
      </w:r>
    </w:p>
    <w:p w14:paraId="6E873294"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GFXLandUseClassification subClassOf LandUseClassification</w:t>
      </w:r>
    </w:p>
    <w:p w14:paraId="53AC56EB" w14:textId="77777777" w:rsidR="005F02A6" w:rsidRDefault="005F02A6" w:rsidP="005F02A6">
      <w:pPr>
        <w:pStyle w:val="ListParagraph"/>
        <w:numPr>
          <w:ilvl w:val="1"/>
          <w:numId w:val="2"/>
        </w:numPr>
        <w:rPr>
          <w:lang w:val="en-CA"/>
        </w:rPr>
      </w:pPr>
      <w:r>
        <w:rPr>
          <w:lang w:val="en-CA"/>
        </w:rPr>
        <w:t xml:space="preserve">Subclasses may be defined according to the value of hasGFXLandUseCode: </w:t>
      </w:r>
    </w:p>
    <w:tbl>
      <w:tblPr>
        <w:tblStyle w:val="TableGrid"/>
        <w:tblW w:w="0" w:type="auto"/>
        <w:tblInd w:w="1327" w:type="dxa"/>
        <w:tblLayout w:type="fixed"/>
        <w:tblLook w:val="0000" w:firstRow="0" w:lastRow="0" w:firstColumn="0" w:lastColumn="0" w:noHBand="0" w:noVBand="0"/>
      </w:tblPr>
      <w:tblGrid>
        <w:gridCol w:w="2689"/>
        <w:gridCol w:w="2409"/>
      </w:tblGrid>
      <w:tr w:rsidR="005F02A6" w:rsidRPr="00E47704" w14:paraId="7EC6BA7E" w14:textId="77777777" w:rsidTr="00B65792">
        <w:trPr>
          <w:trHeight w:val="110"/>
        </w:trPr>
        <w:tc>
          <w:tcPr>
            <w:tcW w:w="2689" w:type="dxa"/>
          </w:tcPr>
          <w:p w14:paraId="158F58A7" w14:textId="77777777" w:rsidR="005F02A6" w:rsidRPr="00E47704" w:rsidRDefault="005F02A6" w:rsidP="00B65792">
            <w:pPr>
              <w:pStyle w:val="Default"/>
              <w:rPr>
                <w:b/>
                <w:sz w:val="22"/>
                <w:szCs w:val="22"/>
              </w:rPr>
            </w:pPr>
            <w:r w:rsidRPr="00E47704">
              <w:rPr>
                <w:b/>
                <w:sz w:val="22"/>
                <w:szCs w:val="22"/>
              </w:rPr>
              <w:t>GFXLandUseClassification</w:t>
            </w:r>
          </w:p>
        </w:tc>
        <w:tc>
          <w:tcPr>
            <w:tcW w:w="2409" w:type="dxa"/>
          </w:tcPr>
          <w:p w14:paraId="3748CBFF" w14:textId="77777777" w:rsidR="005F02A6" w:rsidRPr="00E47704" w:rsidRDefault="005F02A6" w:rsidP="00B65792">
            <w:pPr>
              <w:pStyle w:val="Default"/>
              <w:rPr>
                <w:b/>
                <w:sz w:val="22"/>
                <w:szCs w:val="22"/>
              </w:rPr>
            </w:pPr>
            <w:r w:rsidRPr="00E47704">
              <w:rPr>
                <w:b/>
                <w:sz w:val="22"/>
                <w:szCs w:val="22"/>
              </w:rPr>
              <w:t>hasGFXLandUseCode</w:t>
            </w:r>
          </w:p>
        </w:tc>
      </w:tr>
      <w:tr w:rsidR="005F02A6" w14:paraId="40429FF3" w14:textId="77777777" w:rsidTr="00B65792">
        <w:trPr>
          <w:trHeight w:val="110"/>
        </w:trPr>
        <w:tc>
          <w:tcPr>
            <w:tcW w:w="2689" w:type="dxa"/>
          </w:tcPr>
          <w:p w14:paraId="28ED7135" w14:textId="77777777" w:rsidR="005F02A6" w:rsidRDefault="005F02A6" w:rsidP="00B65792">
            <w:pPr>
              <w:pStyle w:val="Default"/>
              <w:rPr>
                <w:sz w:val="22"/>
                <w:szCs w:val="22"/>
              </w:rPr>
            </w:pPr>
            <w:r>
              <w:rPr>
                <w:sz w:val="22"/>
                <w:szCs w:val="22"/>
              </w:rPr>
              <w:t xml:space="preserve">General / Residential </w:t>
            </w:r>
          </w:p>
        </w:tc>
        <w:tc>
          <w:tcPr>
            <w:tcW w:w="2409" w:type="dxa"/>
          </w:tcPr>
          <w:p w14:paraId="381CB46E" w14:textId="77777777" w:rsidR="005F02A6" w:rsidRDefault="005F02A6" w:rsidP="00B65792">
            <w:pPr>
              <w:pStyle w:val="Default"/>
              <w:rPr>
                <w:sz w:val="22"/>
                <w:szCs w:val="22"/>
              </w:rPr>
            </w:pPr>
            <w:r>
              <w:rPr>
                <w:sz w:val="22"/>
                <w:szCs w:val="22"/>
              </w:rPr>
              <w:t xml:space="preserve">1 </w:t>
            </w:r>
          </w:p>
        </w:tc>
      </w:tr>
      <w:tr w:rsidR="005F02A6" w14:paraId="06C1EEA7" w14:textId="77777777" w:rsidTr="00B65792">
        <w:trPr>
          <w:trHeight w:val="110"/>
        </w:trPr>
        <w:tc>
          <w:tcPr>
            <w:tcW w:w="2689" w:type="dxa"/>
          </w:tcPr>
          <w:p w14:paraId="56FF0BC3" w14:textId="77777777" w:rsidR="005F02A6" w:rsidRDefault="005F02A6" w:rsidP="00B65792">
            <w:pPr>
              <w:pStyle w:val="Default"/>
              <w:rPr>
                <w:sz w:val="22"/>
                <w:szCs w:val="22"/>
              </w:rPr>
            </w:pPr>
            <w:r>
              <w:rPr>
                <w:sz w:val="22"/>
                <w:szCs w:val="22"/>
              </w:rPr>
              <w:t xml:space="preserve">Government </w:t>
            </w:r>
          </w:p>
        </w:tc>
        <w:tc>
          <w:tcPr>
            <w:tcW w:w="2409" w:type="dxa"/>
          </w:tcPr>
          <w:p w14:paraId="1173138E" w14:textId="77777777" w:rsidR="005F02A6" w:rsidRDefault="005F02A6" w:rsidP="00B65792">
            <w:pPr>
              <w:pStyle w:val="Default"/>
              <w:rPr>
                <w:sz w:val="22"/>
                <w:szCs w:val="22"/>
              </w:rPr>
            </w:pPr>
            <w:r>
              <w:rPr>
                <w:sz w:val="22"/>
                <w:szCs w:val="22"/>
              </w:rPr>
              <w:t xml:space="preserve">2 </w:t>
            </w:r>
          </w:p>
        </w:tc>
      </w:tr>
      <w:tr w:rsidR="005F02A6" w14:paraId="2DD7C7FB" w14:textId="77777777" w:rsidTr="00B65792">
        <w:trPr>
          <w:trHeight w:val="110"/>
        </w:trPr>
        <w:tc>
          <w:tcPr>
            <w:tcW w:w="2689" w:type="dxa"/>
          </w:tcPr>
          <w:p w14:paraId="58ED3BC2" w14:textId="77777777" w:rsidR="005F02A6" w:rsidRDefault="005F02A6" w:rsidP="00B65792">
            <w:pPr>
              <w:pStyle w:val="Default"/>
              <w:rPr>
                <w:sz w:val="22"/>
                <w:szCs w:val="22"/>
              </w:rPr>
            </w:pPr>
            <w:r>
              <w:rPr>
                <w:sz w:val="22"/>
                <w:szCs w:val="22"/>
              </w:rPr>
              <w:t xml:space="preserve">Medical </w:t>
            </w:r>
          </w:p>
        </w:tc>
        <w:tc>
          <w:tcPr>
            <w:tcW w:w="2409" w:type="dxa"/>
          </w:tcPr>
          <w:p w14:paraId="201A5912" w14:textId="77777777" w:rsidR="005F02A6" w:rsidRDefault="005F02A6" w:rsidP="00B65792">
            <w:pPr>
              <w:pStyle w:val="Default"/>
              <w:rPr>
                <w:sz w:val="22"/>
                <w:szCs w:val="22"/>
              </w:rPr>
            </w:pPr>
            <w:r>
              <w:rPr>
                <w:sz w:val="22"/>
                <w:szCs w:val="22"/>
              </w:rPr>
              <w:t xml:space="preserve">3 </w:t>
            </w:r>
          </w:p>
        </w:tc>
      </w:tr>
      <w:tr w:rsidR="005F02A6" w14:paraId="545D35C2" w14:textId="77777777" w:rsidTr="00B65792">
        <w:trPr>
          <w:trHeight w:val="110"/>
        </w:trPr>
        <w:tc>
          <w:tcPr>
            <w:tcW w:w="2689" w:type="dxa"/>
          </w:tcPr>
          <w:p w14:paraId="4A1FA3C0" w14:textId="77777777" w:rsidR="005F02A6" w:rsidRDefault="005F02A6" w:rsidP="00B65792">
            <w:pPr>
              <w:pStyle w:val="Default"/>
              <w:rPr>
                <w:sz w:val="22"/>
                <w:szCs w:val="22"/>
              </w:rPr>
            </w:pPr>
            <w:r>
              <w:rPr>
                <w:sz w:val="22"/>
                <w:szCs w:val="22"/>
              </w:rPr>
              <w:t xml:space="preserve">Education </w:t>
            </w:r>
          </w:p>
        </w:tc>
        <w:tc>
          <w:tcPr>
            <w:tcW w:w="2409" w:type="dxa"/>
          </w:tcPr>
          <w:p w14:paraId="3AD9E61A" w14:textId="77777777" w:rsidR="005F02A6" w:rsidRDefault="005F02A6" w:rsidP="00B65792">
            <w:pPr>
              <w:pStyle w:val="Default"/>
              <w:rPr>
                <w:sz w:val="22"/>
                <w:szCs w:val="22"/>
              </w:rPr>
            </w:pPr>
            <w:r>
              <w:rPr>
                <w:sz w:val="22"/>
                <w:szCs w:val="22"/>
              </w:rPr>
              <w:t xml:space="preserve">4 </w:t>
            </w:r>
          </w:p>
        </w:tc>
      </w:tr>
      <w:tr w:rsidR="005F02A6" w14:paraId="73F1665B" w14:textId="77777777" w:rsidTr="00B65792">
        <w:trPr>
          <w:trHeight w:val="110"/>
        </w:trPr>
        <w:tc>
          <w:tcPr>
            <w:tcW w:w="2689" w:type="dxa"/>
          </w:tcPr>
          <w:p w14:paraId="16E423CD" w14:textId="77777777" w:rsidR="005F02A6" w:rsidRDefault="005F02A6" w:rsidP="00B65792">
            <w:pPr>
              <w:pStyle w:val="Default"/>
              <w:rPr>
                <w:sz w:val="22"/>
                <w:szCs w:val="22"/>
              </w:rPr>
            </w:pPr>
            <w:r>
              <w:rPr>
                <w:sz w:val="22"/>
                <w:szCs w:val="22"/>
              </w:rPr>
              <w:t xml:space="preserve">Transportation </w:t>
            </w:r>
          </w:p>
        </w:tc>
        <w:tc>
          <w:tcPr>
            <w:tcW w:w="2409" w:type="dxa"/>
          </w:tcPr>
          <w:p w14:paraId="493E3E86" w14:textId="77777777" w:rsidR="005F02A6" w:rsidRDefault="005F02A6" w:rsidP="00B65792">
            <w:pPr>
              <w:pStyle w:val="Default"/>
              <w:rPr>
                <w:sz w:val="22"/>
                <w:szCs w:val="22"/>
              </w:rPr>
            </w:pPr>
            <w:r>
              <w:rPr>
                <w:sz w:val="22"/>
                <w:szCs w:val="22"/>
              </w:rPr>
              <w:t xml:space="preserve">5 </w:t>
            </w:r>
          </w:p>
        </w:tc>
      </w:tr>
      <w:tr w:rsidR="005F02A6" w14:paraId="133713C0" w14:textId="77777777" w:rsidTr="00B65792">
        <w:trPr>
          <w:trHeight w:val="110"/>
        </w:trPr>
        <w:tc>
          <w:tcPr>
            <w:tcW w:w="2689" w:type="dxa"/>
          </w:tcPr>
          <w:p w14:paraId="0EF09C6F" w14:textId="77777777" w:rsidR="005F02A6" w:rsidRDefault="005F02A6" w:rsidP="00B65792">
            <w:pPr>
              <w:pStyle w:val="Default"/>
              <w:rPr>
                <w:sz w:val="22"/>
                <w:szCs w:val="22"/>
              </w:rPr>
            </w:pPr>
            <w:r>
              <w:rPr>
                <w:sz w:val="22"/>
                <w:szCs w:val="22"/>
              </w:rPr>
              <w:t xml:space="preserve">Commercial </w:t>
            </w:r>
          </w:p>
        </w:tc>
        <w:tc>
          <w:tcPr>
            <w:tcW w:w="2409" w:type="dxa"/>
          </w:tcPr>
          <w:p w14:paraId="3FAE0D0A" w14:textId="77777777" w:rsidR="005F02A6" w:rsidRDefault="005F02A6" w:rsidP="00B65792">
            <w:pPr>
              <w:pStyle w:val="Default"/>
              <w:rPr>
                <w:sz w:val="22"/>
                <w:szCs w:val="22"/>
              </w:rPr>
            </w:pPr>
            <w:r>
              <w:rPr>
                <w:sz w:val="22"/>
                <w:szCs w:val="22"/>
              </w:rPr>
              <w:t xml:space="preserve">6 </w:t>
            </w:r>
          </w:p>
        </w:tc>
      </w:tr>
      <w:tr w:rsidR="005F02A6" w14:paraId="5A7B7369" w14:textId="77777777" w:rsidTr="00B65792">
        <w:trPr>
          <w:trHeight w:val="110"/>
        </w:trPr>
        <w:tc>
          <w:tcPr>
            <w:tcW w:w="2689" w:type="dxa"/>
          </w:tcPr>
          <w:p w14:paraId="42FD5B6E" w14:textId="77777777" w:rsidR="005F02A6" w:rsidRDefault="005F02A6" w:rsidP="00B65792">
            <w:pPr>
              <w:pStyle w:val="Default"/>
              <w:rPr>
                <w:sz w:val="22"/>
                <w:szCs w:val="22"/>
              </w:rPr>
            </w:pPr>
            <w:r>
              <w:rPr>
                <w:sz w:val="22"/>
                <w:szCs w:val="22"/>
              </w:rPr>
              <w:t xml:space="preserve">Religious </w:t>
            </w:r>
          </w:p>
        </w:tc>
        <w:tc>
          <w:tcPr>
            <w:tcW w:w="2409" w:type="dxa"/>
          </w:tcPr>
          <w:p w14:paraId="0CA96B06" w14:textId="77777777" w:rsidR="005F02A6" w:rsidRDefault="005F02A6" w:rsidP="00B65792">
            <w:pPr>
              <w:pStyle w:val="Default"/>
              <w:rPr>
                <w:sz w:val="22"/>
                <w:szCs w:val="22"/>
              </w:rPr>
            </w:pPr>
            <w:r>
              <w:rPr>
                <w:sz w:val="22"/>
                <w:szCs w:val="22"/>
              </w:rPr>
              <w:t xml:space="preserve">7 </w:t>
            </w:r>
          </w:p>
        </w:tc>
      </w:tr>
      <w:tr w:rsidR="005F02A6" w14:paraId="7C73E8AF" w14:textId="77777777" w:rsidTr="00B65792">
        <w:trPr>
          <w:trHeight w:val="110"/>
        </w:trPr>
        <w:tc>
          <w:tcPr>
            <w:tcW w:w="2689" w:type="dxa"/>
          </w:tcPr>
          <w:p w14:paraId="4D075FC1" w14:textId="77777777" w:rsidR="005F02A6" w:rsidRDefault="005F02A6" w:rsidP="00B65792">
            <w:pPr>
              <w:pStyle w:val="Default"/>
              <w:rPr>
                <w:sz w:val="22"/>
                <w:szCs w:val="22"/>
              </w:rPr>
            </w:pPr>
            <w:r>
              <w:rPr>
                <w:sz w:val="22"/>
                <w:szCs w:val="22"/>
              </w:rPr>
              <w:t xml:space="preserve">Recreation </w:t>
            </w:r>
          </w:p>
        </w:tc>
        <w:tc>
          <w:tcPr>
            <w:tcW w:w="2409" w:type="dxa"/>
          </w:tcPr>
          <w:p w14:paraId="2EF15C6F" w14:textId="77777777" w:rsidR="005F02A6" w:rsidRDefault="005F02A6" w:rsidP="00B65792">
            <w:pPr>
              <w:pStyle w:val="Default"/>
              <w:rPr>
                <w:sz w:val="22"/>
                <w:szCs w:val="22"/>
              </w:rPr>
            </w:pPr>
            <w:r>
              <w:rPr>
                <w:sz w:val="22"/>
                <w:szCs w:val="22"/>
              </w:rPr>
              <w:t xml:space="preserve">8 </w:t>
            </w:r>
          </w:p>
        </w:tc>
      </w:tr>
      <w:tr w:rsidR="005F02A6" w14:paraId="3B88A5B6" w14:textId="77777777" w:rsidTr="00B65792">
        <w:trPr>
          <w:trHeight w:val="110"/>
        </w:trPr>
        <w:tc>
          <w:tcPr>
            <w:tcW w:w="2689" w:type="dxa"/>
          </w:tcPr>
          <w:p w14:paraId="05B28407" w14:textId="77777777" w:rsidR="005F02A6" w:rsidRDefault="005F02A6" w:rsidP="00B65792">
            <w:pPr>
              <w:pStyle w:val="Default"/>
              <w:rPr>
                <w:sz w:val="22"/>
                <w:szCs w:val="22"/>
              </w:rPr>
            </w:pPr>
            <w:r>
              <w:rPr>
                <w:sz w:val="22"/>
                <w:szCs w:val="22"/>
              </w:rPr>
              <w:t xml:space="preserve">Cultural / Heritage </w:t>
            </w:r>
          </w:p>
        </w:tc>
        <w:tc>
          <w:tcPr>
            <w:tcW w:w="2409" w:type="dxa"/>
          </w:tcPr>
          <w:p w14:paraId="2C7FBD29" w14:textId="77777777" w:rsidR="005F02A6" w:rsidRDefault="005F02A6" w:rsidP="00B65792">
            <w:pPr>
              <w:pStyle w:val="Default"/>
              <w:rPr>
                <w:sz w:val="22"/>
                <w:szCs w:val="22"/>
              </w:rPr>
            </w:pPr>
            <w:r>
              <w:rPr>
                <w:sz w:val="22"/>
                <w:szCs w:val="22"/>
              </w:rPr>
              <w:t>9</w:t>
            </w:r>
          </w:p>
        </w:tc>
      </w:tr>
      <w:tr w:rsidR="005F02A6" w14:paraId="79CAECCB" w14:textId="77777777" w:rsidTr="00B65792">
        <w:trPr>
          <w:trHeight w:val="110"/>
        </w:trPr>
        <w:tc>
          <w:tcPr>
            <w:tcW w:w="2689" w:type="dxa"/>
          </w:tcPr>
          <w:p w14:paraId="044A0C77" w14:textId="77777777" w:rsidR="005F02A6" w:rsidRDefault="005F02A6" w:rsidP="00B65792">
            <w:pPr>
              <w:pStyle w:val="Default"/>
              <w:rPr>
                <w:sz w:val="22"/>
                <w:szCs w:val="22"/>
              </w:rPr>
            </w:pPr>
            <w:r>
              <w:rPr>
                <w:sz w:val="22"/>
                <w:szCs w:val="22"/>
              </w:rPr>
              <w:t xml:space="preserve">Hotel </w:t>
            </w:r>
          </w:p>
        </w:tc>
        <w:tc>
          <w:tcPr>
            <w:tcW w:w="2409" w:type="dxa"/>
          </w:tcPr>
          <w:p w14:paraId="27CCE070" w14:textId="77777777" w:rsidR="005F02A6" w:rsidRDefault="005F02A6" w:rsidP="00B65792">
            <w:pPr>
              <w:pStyle w:val="Default"/>
              <w:rPr>
                <w:sz w:val="22"/>
                <w:szCs w:val="22"/>
              </w:rPr>
            </w:pPr>
            <w:r>
              <w:rPr>
                <w:sz w:val="22"/>
                <w:szCs w:val="22"/>
              </w:rPr>
              <w:t>10</w:t>
            </w:r>
          </w:p>
        </w:tc>
      </w:tr>
      <w:tr w:rsidR="005F02A6" w14:paraId="7DEFE582" w14:textId="77777777" w:rsidTr="00B65792">
        <w:trPr>
          <w:trHeight w:val="110"/>
        </w:trPr>
        <w:tc>
          <w:tcPr>
            <w:tcW w:w="2689" w:type="dxa"/>
          </w:tcPr>
          <w:p w14:paraId="78EB2C37" w14:textId="77777777" w:rsidR="005F02A6" w:rsidRDefault="005F02A6" w:rsidP="00B65792">
            <w:pPr>
              <w:pStyle w:val="Default"/>
              <w:rPr>
                <w:sz w:val="22"/>
                <w:szCs w:val="22"/>
              </w:rPr>
            </w:pPr>
            <w:r>
              <w:rPr>
                <w:sz w:val="22"/>
                <w:szCs w:val="22"/>
              </w:rPr>
              <w:t xml:space="preserve">Airport </w:t>
            </w:r>
          </w:p>
        </w:tc>
        <w:tc>
          <w:tcPr>
            <w:tcW w:w="2409" w:type="dxa"/>
          </w:tcPr>
          <w:p w14:paraId="710C3F93" w14:textId="77777777" w:rsidR="005F02A6" w:rsidRDefault="005F02A6" w:rsidP="00B65792">
            <w:pPr>
              <w:pStyle w:val="Default"/>
              <w:rPr>
                <w:sz w:val="22"/>
                <w:szCs w:val="22"/>
              </w:rPr>
            </w:pPr>
            <w:r>
              <w:rPr>
                <w:sz w:val="22"/>
                <w:szCs w:val="22"/>
              </w:rPr>
              <w:t>11</w:t>
            </w:r>
          </w:p>
        </w:tc>
      </w:tr>
      <w:tr w:rsidR="005F02A6" w14:paraId="6AEAE4AC" w14:textId="77777777" w:rsidTr="00B65792">
        <w:trPr>
          <w:trHeight w:val="110"/>
        </w:trPr>
        <w:tc>
          <w:tcPr>
            <w:tcW w:w="2689" w:type="dxa"/>
          </w:tcPr>
          <w:p w14:paraId="774496D9" w14:textId="77777777" w:rsidR="005F02A6" w:rsidRDefault="005F02A6" w:rsidP="00B65792">
            <w:pPr>
              <w:pStyle w:val="Default"/>
              <w:rPr>
                <w:sz w:val="22"/>
                <w:szCs w:val="22"/>
              </w:rPr>
            </w:pPr>
            <w:r>
              <w:rPr>
                <w:sz w:val="22"/>
                <w:szCs w:val="22"/>
              </w:rPr>
              <w:t xml:space="preserve">Industrial </w:t>
            </w:r>
          </w:p>
        </w:tc>
        <w:tc>
          <w:tcPr>
            <w:tcW w:w="2409" w:type="dxa"/>
          </w:tcPr>
          <w:p w14:paraId="1D5BEEF5" w14:textId="77777777" w:rsidR="005F02A6" w:rsidRDefault="005F02A6" w:rsidP="00B65792">
            <w:pPr>
              <w:pStyle w:val="Default"/>
              <w:rPr>
                <w:sz w:val="22"/>
                <w:szCs w:val="22"/>
              </w:rPr>
            </w:pPr>
            <w:r>
              <w:rPr>
                <w:sz w:val="22"/>
                <w:szCs w:val="22"/>
              </w:rPr>
              <w:t xml:space="preserve">12 </w:t>
            </w:r>
          </w:p>
        </w:tc>
      </w:tr>
      <w:tr w:rsidR="005F02A6" w14:paraId="6E3C0119" w14:textId="77777777" w:rsidTr="00B65792">
        <w:trPr>
          <w:trHeight w:val="110"/>
        </w:trPr>
        <w:tc>
          <w:tcPr>
            <w:tcW w:w="2689" w:type="dxa"/>
          </w:tcPr>
          <w:p w14:paraId="5053991D" w14:textId="77777777" w:rsidR="005F02A6" w:rsidRDefault="005F02A6" w:rsidP="00B65792">
            <w:pPr>
              <w:pStyle w:val="Default"/>
              <w:rPr>
                <w:sz w:val="22"/>
                <w:szCs w:val="22"/>
              </w:rPr>
            </w:pPr>
            <w:r>
              <w:rPr>
                <w:sz w:val="22"/>
                <w:szCs w:val="22"/>
              </w:rPr>
              <w:t xml:space="preserve">Community Centre </w:t>
            </w:r>
          </w:p>
        </w:tc>
        <w:tc>
          <w:tcPr>
            <w:tcW w:w="2409" w:type="dxa"/>
          </w:tcPr>
          <w:p w14:paraId="3225C67A" w14:textId="77777777" w:rsidR="005F02A6" w:rsidRDefault="005F02A6" w:rsidP="00B65792">
            <w:pPr>
              <w:pStyle w:val="Default"/>
              <w:rPr>
                <w:sz w:val="22"/>
                <w:szCs w:val="22"/>
              </w:rPr>
            </w:pPr>
            <w:r>
              <w:rPr>
                <w:sz w:val="22"/>
                <w:szCs w:val="22"/>
              </w:rPr>
              <w:t xml:space="preserve">13 </w:t>
            </w:r>
          </w:p>
        </w:tc>
      </w:tr>
      <w:tr w:rsidR="005F02A6" w14:paraId="10DC7B85" w14:textId="77777777" w:rsidTr="00B65792">
        <w:trPr>
          <w:trHeight w:val="110"/>
        </w:trPr>
        <w:tc>
          <w:tcPr>
            <w:tcW w:w="2689" w:type="dxa"/>
          </w:tcPr>
          <w:p w14:paraId="0F030090" w14:textId="77777777" w:rsidR="005F02A6" w:rsidRDefault="005F02A6" w:rsidP="00B65792">
            <w:pPr>
              <w:pStyle w:val="Default"/>
              <w:rPr>
                <w:sz w:val="22"/>
                <w:szCs w:val="22"/>
              </w:rPr>
            </w:pPr>
            <w:r>
              <w:rPr>
                <w:sz w:val="22"/>
                <w:szCs w:val="22"/>
              </w:rPr>
              <w:t xml:space="preserve">Agricultural </w:t>
            </w:r>
          </w:p>
        </w:tc>
        <w:tc>
          <w:tcPr>
            <w:tcW w:w="2409" w:type="dxa"/>
          </w:tcPr>
          <w:p w14:paraId="01395E1F" w14:textId="77777777" w:rsidR="005F02A6" w:rsidRDefault="005F02A6" w:rsidP="00B65792">
            <w:pPr>
              <w:pStyle w:val="Default"/>
              <w:rPr>
                <w:sz w:val="22"/>
                <w:szCs w:val="22"/>
              </w:rPr>
            </w:pPr>
            <w:r>
              <w:rPr>
                <w:sz w:val="22"/>
                <w:szCs w:val="22"/>
              </w:rPr>
              <w:t xml:space="preserve">14 </w:t>
            </w:r>
          </w:p>
        </w:tc>
      </w:tr>
      <w:tr w:rsidR="005F02A6" w14:paraId="332E20C2" w14:textId="77777777" w:rsidTr="00B65792">
        <w:trPr>
          <w:trHeight w:val="110"/>
        </w:trPr>
        <w:tc>
          <w:tcPr>
            <w:tcW w:w="2689" w:type="dxa"/>
          </w:tcPr>
          <w:p w14:paraId="757B4FE4" w14:textId="77777777" w:rsidR="005F02A6" w:rsidRDefault="005F02A6" w:rsidP="00B65792">
            <w:pPr>
              <w:pStyle w:val="Default"/>
              <w:rPr>
                <w:sz w:val="22"/>
                <w:szCs w:val="22"/>
              </w:rPr>
            </w:pPr>
            <w:r>
              <w:rPr>
                <w:sz w:val="22"/>
                <w:szCs w:val="22"/>
              </w:rPr>
              <w:t xml:space="preserve">Energy </w:t>
            </w:r>
          </w:p>
        </w:tc>
        <w:tc>
          <w:tcPr>
            <w:tcW w:w="2409" w:type="dxa"/>
          </w:tcPr>
          <w:p w14:paraId="16B4DA79" w14:textId="77777777" w:rsidR="005F02A6" w:rsidRDefault="005F02A6" w:rsidP="00B65792">
            <w:pPr>
              <w:pStyle w:val="Default"/>
              <w:rPr>
                <w:sz w:val="22"/>
                <w:szCs w:val="22"/>
              </w:rPr>
            </w:pPr>
            <w:r>
              <w:rPr>
                <w:sz w:val="22"/>
                <w:szCs w:val="22"/>
              </w:rPr>
              <w:t xml:space="preserve">15 </w:t>
            </w:r>
          </w:p>
        </w:tc>
      </w:tr>
      <w:tr w:rsidR="005F02A6" w14:paraId="7B20FD4D" w14:textId="77777777" w:rsidTr="00B65792">
        <w:trPr>
          <w:trHeight w:val="110"/>
        </w:trPr>
        <w:tc>
          <w:tcPr>
            <w:tcW w:w="2689" w:type="dxa"/>
          </w:tcPr>
          <w:p w14:paraId="0BAB934A" w14:textId="77777777" w:rsidR="005F02A6" w:rsidRDefault="005F02A6" w:rsidP="00B65792">
            <w:pPr>
              <w:pStyle w:val="Default"/>
              <w:rPr>
                <w:sz w:val="22"/>
                <w:szCs w:val="22"/>
              </w:rPr>
            </w:pPr>
            <w:r>
              <w:rPr>
                <w:sz w:val="22"/>
                <w:szCs w:val="22"/>
              </w:rPr>
              <w:lastRenderedPageBreak/>
              <w:t xml:space="preserve">Banking and Finance </w:t>
            </w:r>
          </w:p>
        </w:tc>
        <w:tc>
          <w:tcPr>
            <w:tcW w:w="2409" w:type="dxa"/>
          </w:tcPr>
          <w:p w14:paraId="503E2512" w14:textId="77777777" w:rsidR="005F02A6" w:rsidRDefault="005F02A6" w:rsidP="00B65792">
            <w:pPr>
              <w:pStyle w:val="Default"/>
              <w:rPr>
                <w:sz w:val="22"/>
                <w:szCs w:val="22"/>
              </w:rPr>
            </w:pPr>
            <w:r>
              <w:rPr>
                <w:sz w:val="22"/>
                <w:szCs w:val="22"/>
              </w:rPr>
              <w:t xml:space="preserve">16 </w:t>
            </w:r>
          </w:p>
        </w:tc>
      </w:tr>
      <w:tr w:rsidR="005F02A6" w14:paraId="636F8629" w14:textId="77777777" w:rsidTr="00B65792">
        <w:trPr>
          <w:trHeight w:val="110"/>
        </w:trPr>
        <w:tc>
          <w:tcPr>
            <w:tcW w:w="2689" w:type="dxa"/>
          </w:tcPr>
          <w:p w14:paraId="3BA2640A" w14:textId="77777777" w:rsidR="005F02A6" w:rsidRDefault="005F02A6" w:rsidP="00B65792">
            <w:pPr>
              <w:pStyle w:val="Default"/>
              <w:rPr>
                <w:sz w:val="22"/>
                <w:szCs w:val="22"/>
              </w:rPr>
            </w:pPr>
            <w:r>
              <w:rPr>
                <w:sz w:val="22"/>
                <w:szCs w:val="22"/>
              </w:rPr>
              <w:t xml:space="preserve">Mail and Shipping </w:t>
            </w:r>
          </w:p>
        </w:tc>
        <w:tc>
          <w:tcPr>
            <w:tcW w:w="2409" w:type="dxa"/>
          </w:tcPr>
          <w:p w14:paraId="5FE4B137" w14:textId="77777777" w:rsidR="005F02A6" w:rsidRDefault="005F02A6" w:rsidP="00B65792">
            <w:pPr>
              <w:pStyle w:val="Default"/>
              <w:rPr>
                <w:sz w:val="22"/>
                <w:szCs w:val="22"/>
              </w:rPr>
            </w:pPr>
            <w:r>
              <w:rPr>
                <w:sz w:val="22"/>
                <w:szCs w:val="22"/>
              </w:rPr>
              <w:t xml:space="preserve">17 </w:t>
            </w:r>
          </w:p>
        </w:tc>
      </w:tr>
      <w:tr w:rsidR="005F02A6" w14:paraId="7ADBADEE" w14:textId="77777777" w:rsidTr="00B65792">
        <w:trPr>
          <w:trHeight w:val="110"/>
        </w:trPr>
        <w:tc>
          <w:tcPr>
            <w:tcW w:w="2689" w:type="dxa"/>
          </w:tcPr>
          <w:p w14:paraId="487AC469" w14:textId="77777777" w:rsidR="005F02A6" w:rsidRDefault="005F02A6" w:rsidP="00B65792">
            <w:pPr>
              <w:pStyle w:val="Default"/>
              <w:rPr>
                <w:sz w:val="22"/>
                <w:szCs w:val="22"/>
              </w:rPr>
            </w:pPr>
            <w:r>
              <w:rPr>
                <w:sz w:val="22"/>
                <w:szCs w:val="22"/>
              </w:rPr>
              <w:t xml:space="preserve">Weather </w:t>
            </w:r>
          </w:p>
        </w:tc>
        <w:tc>
          <w:tcPr>
            <w:tcW w:w="2409" w:type="dxa"/>
          </w:tcPr>
          <w:p w14:paraId="28CDD11A" w14:textId="77777777" w:rsidR="005F02A6" w:rsidRDefault="005F02A6" w:rsidP="00B65792">
            <w:pPr>
              <w:pStyle w:val="Default"/>
              <w:rPr>
                <w:sz w:val="22"/>
                <w:szCs w:val="22"/>
              </w:rPr>
            </w:pPr>
            <w:r>
              <w:rPr>
                <w:sz w:val="22"/>
                <w:szCs w:val="22"/>
              </w:rPr>
              <w:t xml:space="preserve">18 </w:t>
            </w:r>
          </w:p>
        </w:tc>
      </w:tr>
      <w:tr w:rsidR="005F02A6" w14:paraId="0FCA857D" w14:textId="77777777" w:rsidTr="00B65792">
        <w:trPr>
          <w:trHeight w:val="110"/>
        </w:trPr>
        <w:tc>
          <w:tcPr>
            <w:tcW w:w="2689" w:type="dxa"/>
          </w:tcPr>
          <w:p w14:paraId="58AC7B58" w14:textId="77777777" w:rsidR="005F02A6" w:rsidRDefault="005F02A6" w:rsidP="00B65792">
            <w:pPr>
              <w:pStyle w:val="Default"/>
              <w:rPr>
                <w:sz w:val="22"/>
                <w:szCs w:val="22"/>
              </w:rPr>
            </w:pPr>
            <w:r>
              <w:rPr>
                <w:sz w:val="22"/>
                <w:szCs w:val="22"/>
              </w:rPr>
              <w:t xml:space="preserve">Water Supply and Treatment </w:t>
            </w:r>
          </w:p>
        </w:tc>
        <w:tc>
          <w:tcPr>
            <w:tcW w:w="2409" w:type="dxa"/>
          </w:tcPr>
          <w:p w14:paraId="6C04D0C8" w14:textId="77777777" w:rsidR="005F02A6" w:rsidRDefault="005F02A6" w:rsidP="00B65792">
            <w:pPr>
              <w:pStyle w:val="Default"/>
              <w:rPr>
                <w:sz w:val="22"/>
                <w:szCs w:val="22"/>
              </w:rPr>
            </w:pPr>
            <w:r>
              <w:rPr>
                <w:sz w:val="22"/>
                <w:szCs w:val="22"/>
              </w:rPr>
              <w:t xml:space="preserve">19 </w:t>
            </w:r>
          </w:p>
        </w:tc>
      </w:tr>
      <w:tr w:rsidR="005F02A6" w14:paraId="4584828E" w14:textId="77777777" w:rsidTr="00B65792">
        <w:trPr>
          <w:trHeight w:val="110"/>
        </w:trPr>
        <w:tc>
          <w:tcPr>
            <w:tcW w:w="2689" w:type="dxa"/>
          </w:tcPr>
          <w:p w14:paraId="676FD790" w14:textId="77777777" w:rsidR="005F02A6" w:rsidRDefault="005F02A6" w:rsidP="00B65792">
            <w:pPr>
              <w:pStyle w:val="Default"/>
              <w:rPr>
                <w:sz w:val="22"/>
                <w:szCs w:val="22"/>
              </w:rPr>
            </w:pPr>
            <w:r>
              <w:rPr>
                <w:sz w:val="22"/>
                <w:szCs w:val="22"/>
              </w:rPr>
              <w:t xml:space="preserve">Information and Communication </w:t>
            </w:r>
          </w:p>
        </w:tc>
        <w:tc>
          <w:tcPr>
            <w:tcW w:w="2409" w:type="dxa"/>
          </w:tcPr>
          <w:p w14:paraId="48AD9045" w14:textId="77777777" w:rsidR="005F02A6" w:rsidRDefault="005F02A6" w:rsidP="00B65792">
            <w:pPr>
              <w:pStyle w:val="Default"/>
              <w:rPr>
                <w:sz w:val="22"/>
                <w:szCs w:val="22"/>
              </w:rPr>
            </w:pPr>
            <w:r>
              <w:rPr>
                <w:sz w:val="22"/>
                <w:szCs w:val="22"/>
              </w:rPr>
              <w:t xml:space="preserve">20 </w:t>
            </w:r>
          </w:p>
        </w:tc>
      </w:tr>
      <w:tr w:rsidR="005F02A6" w14:paraId="1E3FE498" w14:textId="77777777" w:rsidTr="00B65792">
        <w:trPr>
          <w:trHeight w:val="110"/>
        </w:trPr>
        <w:tc>
          <w:tcPr>
            <w:tcW w:w="2689" w:type="dxa"/>
          </w:tcPr>
          <w:p w14:paraId="0791531D" w14:textId="77777777" w:rsidR="005F02A6" w:rsidRDefault="005F02A6" w:rsidP="00B65792">
            <w:pPr>
              <w:pStyle w:val="Default"/>
              <w:rPr>
                <w:sz w:val="22"/>
                <w:szCs w:val="22"/>
              </w:rPr>
            </w:pPr>
            <w:r>
              <w:rPr>
                <w:sz w:val="22"/>
                <w:szCs w:val="22"/>
              </w:rPr>
              <w:t xml:space="preserve">Other </w:t>
            </w:r>
          </w:p>
        </w:tc>
        <w:tc>
          <w:tcPr>
            <w:tcW w:w="2409" w:type="dxa"/>
          </w:tcPr>
          <w:p w14:paraId="6D2E249F" w14:textId="77777777" w:rsidR="005F02A6" w:rsidRDefault="005F02A6" w:rsidP="00B65792">
            <w:pPr>
              <w:pStyle w:val="Default"/>
              <w:numPr>
                <w:ilvl w:val="3"/>
                <w:numId w:val="19"/>
              </w:numPr>
              <w:rPr>
                <w:sz w:val="22"/>
                <w:szCs w:val="22"/>
              </w:rPr>
            </w:pPr>
          </w:p>
        </w:tc>
      </w:tr>
    </w:tbl>
    <w:p w14:paraId="14316660"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GFXLandCover subClassOf LandUseClassification</w:t>
      </w:r>
    </w:p>
    <w:p w14:paraId="46312B78" w14:textId="77777777" w:rsidR="005F02A6" w:rsidRDefault="005F02A6" w:rsidP="005F02A6">
      <w:pPr>
        <w:pStyle w:val="ListParagraph"/>
        <w:numPr>
          <w:ilvl w:val="1"/>
          <w:numId w:val="2"/>
        </w:numPr>
        <w:rPr>
          <w:lang w:val="en-CA"/>
        </w:rPr>
      </w:pPr>
      <w:r>
        <w:rPr>
          <w:lang w:val="en-CA"/>
        </w:rPr>
        <w:t>Subclasses of GFXLandCover may be defined according to the value of hasGFXLandCoverCode:</w:t>
      </w:r>
    </w:p>
    <w:tbl>
      <w:tblPr>
        <w:tblStyle w:val="PlainTable1"/>
        <w:tblW w:w="5838" w:type="pct"/>
        <w:tblInd w:w="-113" w:type="dxa"/>
        <w:tblLayout w:type="fixed"/>
        <w:tblLook w:val="04A0" w:firstRow="1" w:lastRow="0" w:firstColumn="1" w:lastColumn="0" w:noHBand="0" w:noVBand="1"/>
      </w:tblPr>
      <w:tblGrid>
        <w:gridCol w:w="641"/>
        <w:gridCol w:w="3192"/>
        <w:gridCol w:w="616"/>
        <w:gridCol w:w="3129"/>
        <w:gridCol w:w="653"/>
        <w:gridCol w:w="2686"/>
      </w:tblGrid>
      <w:tr w:rsidR="005F02A6" w:rsidRPr="008640A6" w14:paraId="39B8E6B3"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675D7614"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0</w:t>
            </w:r>
          </w:p>
        </w:tc>
        <w:tc>
          <w:tcPr>
            <w:tcW w:w="1462" w:type="pct"/>
            <w:noWrap/>
            <w:vAlign w:val="center"/>
            <w:hideMark/>
          </w:tcPr>
          <w:p w14:paraId="0787D528"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No data</w:t>
            </w:r>
          </w:p>
        </w:tc>
        <w:tc>
          <w:tcPr>
            <w:tcW w:w="282" w:type="pct"/>
            <w:vAlign w:val="center"/>
          </w:tcPr>
          <w:p w14:paraId="010904A0"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50</w:t>
            </w:r>
          </w:p>
        </w:tc>
        <w:tc>
          <w:tcPr>
            <w:tcW w:w="1433" w:type="pct"/>
            <w:vAlign w:val="center"/>
          </w:tcPr>
          <w:p w14:paraId="52031E3A"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Shrubland</w:t>
            </w:r>
          </w:p>
        </w:tc>
        <w:tc>
          <w:tcPr>
            <w:tcW w:w="299" w:type="pct"/>
            <w:vAlign w:val="center"/>
          </w:tcPr>
          <w:p w14:paraId="5CAB8870"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121</w:t>
            </w:r>
          </w:p>
        </w:tc>
        <w:tc>
          <w:tcPr>
            <w:tcW w:w="1230" w:type="pct"/>
            <w:vAlign w:val="center"/>
          </w:tcPr>
          <w:p w14:paraId="3B9E0F2C"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Annual Cropland</w:t>
            </w:r>
          </w:p>
        </w:tc>
      </w:tr>
      <w:tr w:rsidR="005F02A6" w:rsidRPr="008640A6" w14:paraId="2DBFF2CB"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0577211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10</w:t>
            </w:r>
          </w:p>
        </w:tc>
        <w:tc>
          <w:tcPr>
            <w:tcW w:w="1462" w:type="pct"/>
            <w:noWrap/>
            <w:vAlign w:val="center"/>
            <w:hideMark/>
          </w:tcPr>
          <w:p w14:paraId="463D54C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Unclassified</w:t>
            </w:r>
          </w:p>
        </w:tc>
        <w:tc>
          <w:tcPr>
            <w:tcW w:w="282" w:type="pct"/>
            <w:vAlign w:val="center"/>
          </w:tcPr>
          <w:p w14:paraId="39EB60C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51</w:t>
            </w:r>
          </w:p>
        </w:tc>
        <w:tc>
          <w:tcPr>
            <w:tcW w:w="1433" w:type="pct"/>
            <w:vAlign w:val="center"/>
          </w:tcPr>
          <w:p w14:paraId="15ED0C30"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Shrub tall</w:t>
            </w:r>
          </w:p>
        </w:tc>
        <w:tc>
          <w:tcPr>
            <w:tcW w:w="299" w:type="pct"/>
            <w:vAlign w:val="center"/>
          </w:tcPr>
          <w:p w14:paraId="41F9490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122</w:t>
            </w:r>
          </w:p>
        </w:tc>
        <w:tc>
          <w:tcPr>
            <w:tcW w:w="1230" w:type="pct"/>
            <w:vAlign w:val="center"/>
          </w:tcPr>
          <w:p w14:paraId="137294B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Perennial Cropland and Pasture</w:t>
            </w:r>
          </w:p>
        </w:tc>
      </w:tr>
      <w:tr w:rsidR="005F02A6" w:rsidRPr="008640A6" w14:paraId="17A63A4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7D22612"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11</w:t>
            </w:r>
          </w:p>
        </w:tc>
        <w:tc>
          <w:tcPr>
            <w:tcW w:w="1462" w:type="pct"/>
            <w:noWrap/>
            <w:vAlign w:val="center"/>
            <w:hideMark/>
          </w:tcPr>
          <w:p w14:paraId="140B4F9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Cloud</w:t>
            </w:r>
          </w:p>
        </w:tc>
        <w:tc>
          <w:tcPr>
            <w:tcW w:w="282" w:type="pct"/>
            <w:vAlign w:val="center"/>
          </w:tcPr>
          <w:p w14:paraId="10F91F8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52</w:t>
            </w:r>
          </w:p>
        </w:tc>
        <w:tc>
          <w:tcPr>
            <w:tcW w:w="1433" w:type="pct"/>
            <w:vAlign w:val="center"/>
          </w:tcPr>
          <w:p w14:paraId="403B8FC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Shrub low</w:t>
            </w:r>
          </w:p>
        </w:tc>
        <w:tc>
          <w:tcPr>
            <w:tcW w:w="299" w:type="pct"/>
            <w:vAlign w:val="center"/>
          </w:tcPr>
          <w:p w14:paraId="4807AA4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200</w:t>
            </w:r>
          </w:p>
        </w:tc>
        <w:tc>
          <w:tcPr>
            <w:tcW w:w="1230" w:type="pct"/>
            <w:vAlign w:val="center"/>
          </w:tcPr>
          <w:p w14:paraId="691CF9C0"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Forest/Tree classes</w:t>
            </w:r>
          </w:p>
        </w:tc>
      </w:tr>
      <w:tr w:rsidR="005F02A6" w:rsidRPr="008640A6" w14:paraId="2071294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5F16957A"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12</w:t>
            </w:r>
          </w:p>
        </w:tc>
        <w:tc>
          <w:tcPr>
            <w:tcW w:w="1462" w:type="pct"/>
            <w:noWrap/>
            <w:vAlign w:val="center"/>
            <w:hideMark/>
          </w:tcPr>
          <w:p w14:paraId="0071417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Shadow</w:t>
            </w:r>
          </w:p>
        </w:tc>
        <w:tc>
          <w:tcPr>
            <w:tcW w:w="282" w:type="pct"/>
            <w:vAlign w:val="center"/>
          </w:tcPr>
          <w:p w14:paraId="13E8308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53</w:t>
            </w:r>
          </w:p>
        </w:tc>
        <w:tc>
          <w:tcPr>
            <w:tcW w:w="1433" w:type="pct"/>
            <w:vAlign w:val="center"/>
          </w:tcPr>
          <w:p w14:paraId="4D9B099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Prostrate dwarf shrub</w:t>
            </w:r>
          </w:p>
        </w:tc>
        <w:tc>
          <w:tcPr>
            <w:tcW w:w="299" w:type="pct"/>
            <w:vAlign w:val="center"/>
          </w:tcPr>
          <w:p w14:paraId="4FCB6A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210</w:t>
            </w:r>
          </w:p>
        </w:tc>
        <w:tc>
          <w:tcPr>
            <w:tcW w:w="1230" w:type="pct"/>
            <w:vAlign w:val="center"/>
          </w:tcPr>
          <w:p w14:paraId="49B784D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Forest</w:t>
            </w:r>
          </w:p>
        </w:tc>
      </w:tr>
      <w:tr w:rsidR="005F02A6" w:rsidRPr="008640A6" w14:paraId="4E089D4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048EFC5"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20</w:t>
            </w:r>
          </w:p>
        </w:tc>
        <w:tc>
          <w:tcPr>
            <w:tcW w:w="1462" w:type="pct"/>
            <w:noWrap/>
            <w:vAlign w:val="center"/>
            <w:hideMark/>
          </w:tcPr>
          <w:p w14:paraId="792318C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Water</w:t>
            </w:r>
          </w:p>
        </w:tc>
        <w:tc>
          <w:tcPr>
            <w:tcW w:w="282" w:type="pct"/>
            <w:vAlign w:val="center"/>
          </w:tcPr>
          <w:p w14:paraId="527A7DA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80</w:t>
            </w:r>
          </w:p>
        </w:tc>
        <w:tc>
          <w:tcPr>
            <w:tcW w:w="1433" w:type="pct"/>
            <w:vAlign w:val="center"/>
          </w:tcPr>
          <w:p w14:paraId="403471E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w:t>
            </w:r>
          </w:p>
        </w:tc>
        <w:tc>
          <w:tcPr>
            <w:tcW w:w="299" w:type="pct"/>
            <w:vAlign w:val="center"/>
          </w:tcPr>
          <w:p w14:paraId="3703524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211</w:t>
            </w:r>
          </w:p>
        </w:tc>
        <w:tc>
          <w:tcPr>
            <w:tcW w:w="1230" w:type="pct"/>
            <w:vAlign w:val="center"/>
          </w:tcPr>
          <w:p w14:paraId="1578956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Dense</w:t>
            </w:r>
          </w:p>
        </w:tc>
      </w:tr>
      <w:tr w:rsidR="005F02A6" w:rsidRPr="008640A6" w14:paraId="39212353"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B86BF94"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21</w:t>
            </w:r>
          </w:p>
        </w:tc>
        <w:tc>
          <w:tcPr>
            <w:tcW w:w="1462" w:type="pct"/>
            <w:noWrap/>
            <w:vAlign w:val="center"/>
            <w:hideMark/>
          </w:tcPr>
          <w:p w14:paraId="3B7064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Beach</w:t>
            </w:r>
          </w:p>
        </w:tc>
        <w:tc>
          <w:tcPr>
            <w:tcW w:w="282" w:type="pct"/>
            <w:vAlign w:val="center"/>
          </w:tcPr>
          <w:p w14:paraId="61C238F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81</w:t>
            </w:r>
          </w:p>
        </w:tc>
        <w:tc>
          <w:tcPr>
            <w:tcW w:w="1433" w:type="pct"/>
            <w:vAlign w:val="center"/>
          </w:tcPr>
          <w:p w14:paraId="731086D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Treed</w:t>
            </w:r>
          </w:p>
        </w:tc>
        <w:tc>
          <w:tcPr>
            <w:tcW w:w="299" w:type="pct"/>
            <w:vAlign w:val="center"/>
          </w:tcPr>
          <w:p w14:paraId="5C12C76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212</w:t>
            </w:r>
          </w:p>
        </w:tc>
        <w:tc>
          <w:tcPr>
            <w:tcW w:w="1230" w:type="pct"/>
            <w:vAlign w:val="center"/>
          </w:tcPr>
          <w:p w14:paraId="577831F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Open</w:t>
            </w:r>
          </w:p>
        </w:tc>
      </w:tr>
      <w:tr w:rsidR="005F02A6" w:rsidRPr="008640A6" w14:paraId="375CCEF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4754FE25"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30</w:t>
            </w:r>
          </w:p>
        </w:tc>
        <w:tc>
          <w:tcPr>
            <w:tcW w:w="1462" w:type="pct"/>
            <w:noWrap/>
            <w:vAlign w:val="center"/>
            <w:hideMark/>
          </w:tcPr>
          <w:p w14:paraId="22A6A6D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Barren/Non-vegetated</w:t>
            </w:r>
          </w:p>
        </w:tc>
        <w:tc>
          <w:tcPr>
            <w:tcW w:w="282" w:type="pct"/>
            <w:vAlign w:val="center"/>
          </w:tcPr>
          <w:p w14:paraId="6E5C227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82</w:t>
            </w:r>
          </w:p>
        </w:tc>
        <w:tc>
          <w:tcPr>
            <w:tcW w:w="1433" w:type="pct"/>
            <w:vAlign w:val="center"/>
          </w:tcPr>
          <w:p w14:paraId="5FA2C8D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Shrub</w:t>
            </w:r>
          </w:p>
        </w:tc>
        <w:tc>
          <w:tcPr>
            <w:tcW w:w="299" w:type="pct"/>
            <w:vAlign w:val="center"/>
          </w:tcPr>
          <w:p w14:paraId="0300583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213</w:t>
            </w:r>
          </w:p>
        </w:tc>
        <w:tc>
          <w:tcPr>
            <w:tcW w:w="1230" w:type="pct"/>
            <w:vAlign w:val="center"/>
          </w:tcPr>
          <w:p w14:paraId="3F44397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Sparse</w:t>
            </w:r>
          </w:p>
        </w:tc>
      </w:tr>
      <w:tr w:rsidR="005F02A6" w:rsidRPr="008640A6" w14:paraId="4CC4DA10"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7E7CB092"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31</w:t>
            </w:r>
          </w:p>
        </w:tc>
        <w:tc>
          <w:tcPr>
            <w:tcW w:w="1462" w:type="pct"/>
            <w:noWrap/>
            <w:vAlign w:val="center"/>
            <w:hideMark/>
          </w:tcPr>
          <w:p w14:paraId="108EBEE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Snow/Ice</w:t>
            </w:r>
          </w:p>
        </w:tc>
        <w:tc>
          <w:tcPr>
            <w:tcW w:w="282" w:type="pct"/>
            <w:vAlign w:val="center"/>
          </w:tcPr>
          <w:p w14:paraId="4F3DC90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83</w:t>
            </w:r>
          </w:p>
        </w:tc>
        <w:tc>
          <w:tcPr>
            <w:tcW w:w="1433" w:type="pct"/>
            <w:vAlign w:val="center"/>
          </w:tcPr>
          <w:p w14:paraId="1056051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Herb</w:t>
            </w:r>
          </w:p>
        </w:tc>
        <w:tc>
          <w:tcPr>
            <w:tcW w:w="299" w:type="pct"/>
            <w:vAlign w:val="center"/>
          </w:tcPr>
          <w:p w14:paraId="4F0DD3E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220</w:t>
            </w:r>
          </w:p>
        </w:tc>
        <w:tc>
          <w:tcPr>
            <w:tcW w:w="1230" w:type="pct"/>
            <w:vAlign w:val="center"/>
          </w:tcPr>
          <w:p w14:paraId="6087975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Deciduous Forest</w:t>
            </w:r>
          </w:p>
        </w:tc>
      </w:tr>
      <w:tr w:rsidR="005F02A6" w:rsidRPr="008640A6" w14:paraId="744B1D23"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6EE7746"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32</w:t>
            </w:r>
          </w:p>
        </w:tc>
        <w:tc>
          <w:tcPr>
            <w:tcW w:w="1462" w:type="pct"/>
            <w:noWrap/>
            <w:vAlign w:val="center"/>
            <w:hideMark/>
          </w:tcPr>
          <w:p w14:paraId="75627BA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Rock/Rubble</w:t>
            </w:r>
          </w:p>
        </w:tc>
        <w:tc>
          <w:tcPr>
            <w:tcW w:w="282" w:type="pct"/>
            <w:vAlign w:val="center"/>
          </w:tcPr>
          <w:p w14:paraId="5E2E19C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100</w:t>
            </w:r>
          </w:p>
        </w:tc>
        <w:tc>
          <w:tcPr>
            <w:tcW w:w="1433" w:type="pct"/>
            <w:vAlign w:val="center"/>
          </w:tcPr>
          <w:p w14:paraId="29A06B1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Herb</w:t>
            </w:r>
          </w:p>
        </w:tc>
        <w:tc>
          <w:tcPr>
            <w:tcW w:w="299" w:type="pct"/>
            <w:vAlign w:val="center"/>
          </w:tcPr>
          <w:p w14:paraId="0A3861B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221</w:t>
            </w:r>
          </w:p>
        </w:tc>
        <w:tc>
          <w:tcPr>
            <w:tcW w:w="1230" w:type="pct"/>
            <w:vAlign w:val="center"/>
          </w:tcPr>
          <w:p w14:paraId="30096A9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Dense</w:t>
            </w:r>
          </w:p>
        </w:tc>
      </w:tr>
      <w:tr w:rsidR="005F02A6" w:rsidRPr="008640A6" w14:paraId="1260EC30"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00A9B25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33</w:t>
            </w:r>
          </w:p>
        </w:tc>
        <w:tc>
          <w:tcPr>
            <w:tcW w:w="1462" w:type="pct"/>
            <w:noWrap/>
            <w:vAlign w:val="center"/>
            <w:hideMark/>
          </w:tcPr>
          <w:p w14:paraId="092B795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Exposed land</w:t>
            </w:r>
          </w:p>
        </w:tc>
        <w:tc>
          <w:tcPr>
            <w:tcW w:w="282" w:type="pct"/>
            <w:vAlign w:val="center"/>
          </w:tcPr>
          <w:p w14:paraId="63DBC2B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101</w:t>
            </w:r>
          </w:p>
        </w:tc>
        <w:tc>
          <w:tcPr>
            <w:tcW w:w="1433" w:type="pct"/>
            <w:vAlign w:val="center"/>
          </w:tcPr>
          <w:p w14:paraId="00CAF63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Tussock graminoid tundra</w:t>
            </w:r>
          </w:p>
        </w:tc>
        <w:tc>
          <w:tcPr>
            <w:tcW w:w="299" w:type="pct"/>
            <w:vAlign w:val="center"/>
          </w:tcPr>
          <w:p w14:paraId="055354A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222</w:t>
            </w:r>
          </w:p>
        </w:tc>
        <w:tc>
          <w:tcPr>
            <w:tcW w:w="1230" w:type="pct"/>
            <w:vAlign w:val="center"/>
          </w:tcPr>
          <w:p w14:paraId="68E41E0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Open</w:t>
            </w:r>
          </w:p>
        </w:tc>
      </w:tr>
      <w:tr w:rsidR="005F02A6" w:rsidRPr="008640A6" w14:paraId="62833ED2"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2B51A86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34</w:t>
            </w:r>
          </w:p>
        </w:tc>
        <w:tc>
          <w:tcPr>
            <w:tcW w:w="1462" w:type="pct"/>
            <w:noWrap/>
            <w:vAlign w:val="center"/>
            <w:hideMark/>
          </w:tcPr>
          <w:p w14:paraId="76B675B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Developed</w:t>
            </w:r>
          </w:p>
        </w:tc>
        <w:tc>
          <w:tcPr>
            <w:tcW w:w="282" w:type="pct"/>
            <w:vAlign w:val="center"/>
          </w:tcPr>
          <w:p w14:paraId="50D003AA"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102</w:t>
            </w:r>
          </w:p>
        </w:tc>
        <w:tc>
          <w:tcPr>
            <w:tcW w:w="1433" w:type="pct"/>
            <w:vAlign w:val="center"/>
          </w:tcPr>
          <w:p w14:paraId="5729848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 sedge</w:t>
            </w:r>
          </w:p>
        </w:tc>
        <w:tc>
          <w:tcPr>
            <w:tcW w:w="299" w:type="pct"/>
            <w:vAlign w:val="center"/>
          </w:tcPr>
          <w:p w14:paraId="6ECDD48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223</w:t>
            </w:r>
          </w:p>
        </w:tc>
        <w:tc>
          <w:tcPr>
            <w:tcW w:w="1230" w:type="pct"/>
            <w:vAlign w:val="center"/>
          </w:tcPr>
          <w:p w14:paraId="695E522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Sparse</w:t>
            </w:r>
          </w:p>
        </w:tc>
      </w:tr>
      <w:tr w:rsidR="005F02A6" w:rsidRPr="008640A6" w14:paraId="5F4466D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600DDA26"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35</w:t>
            </w:r>
          </w:p>
        </w:tc>
        <w:tc>
          <w:tcPr>
            <w:tcW w:w="1462" w:type="pct"/>
            <w:noWrap/>
            <w:vAlign w:val="center"/>
            <w:hideMark/>
          </w:tcPr>
          <w:p w14:paraId="0E76D82C"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Sparsely vegetated bedrock</w:t>
            </w:r>
          </w:p>
        </w:tc>
        <w:tc>
          <w:tcPr>
            <w:tcW w:w="282" w:type="pct"/>
            <w:vAlign w:val="center"/>
          </w:tcPr>
          <w:p w14:paraId="004FC6D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103</w:t>
            </w:r>
          </w:p>
        </w:tc>
        <w:tc>
          <w:tcPr>
            <w:tcW w:w="1433" w:type="pct"/>
            <w:vAlign w:val="center"/>
          </w:tcPr>
          <w:p w14:paraId="0F8BB1B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Moist to dry nontussock graminoid/dwarf shrub tundra</w:t>
            </w:r>
          </w:p>
        </w:tc>
        <w:tc>
          <w:tcPr>
            <w:tcW w:w="299" w:type="pct"/>
            <w:vAlign w:val="center"/>
          </w:tcPr>
          <w:p w14:paraId="7D2DBF9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230</w:t>
            </w:r>
          </w:p>
        </w:tc>
        <w:tc>
          <w:tcPr>
            <w:tcW w:w="1230" w:type="pct"/>
            <w:vAlign w:val="center"/>
          </w:tcPr>
          <w:p w14:paraId="5F1C646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Mixed Forest</w:t>
            </w:r>
          </w:p>
        </w:tc>
      </w:tr>
      <w:tr w:rsidR="005F02A6" w:rsidRPr="008640A6" w14:paraId="2BA40BA6"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5E2ADC8A"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36</w:t>
            </w:r>
          </w:p>
        </w:tc>
        <w:tc>
          <w:tcPr>
            <w:tcW w:w="1462" w:type="pct"/>
            <w:noWrap/>
            <w:vAlign w:val="center"/>
            <w:hideMark/>
          </w:tcPr>
          <w:p w14:paraId="2D5B731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Sparsely vegetated till-conluvium</w:t>
            </w:r>
          </w:p>
        </w:tc>
        <w:tc>
          <w:tcPr>
            <w:tcW w:w="282" w:type="pct"/>
            <w:vAlign w:val="center"/>
          </w:tcPr>
          <w:p w14:paraId="285A6AA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104</w:t>
            </w:r>
          </w:p>
        </w:tc>
        <w:tc>
          <w:tcPr>
            <w:tcW w:w="1433" w:type="pct"/>
            <w:vAlign w:val="center"/>
          </w:tcPr>
          <w:p w14:paraId="2FBB79B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Dry graminoid prostrate dwarf shrub tundra</w:t>
            </w:r>
          </w:p>
        </w:tc>
        <w:tc>
          <w:tcPr>
            <w:tcW w:w="299" w:type="pct"/>
            <w:vAlign w:val="center"/>
          </w:tcPr>
          <w:p w14:paraId="4638450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231</w:t>
            </w:r>
          </w:p>
        </w:tc>
        <w:tc>
          <w:tcPr>
            <w:tcW w:w="1230" w:type="pct"/>
            <w:vAlign w:val="center"/>
          </w:tcPr>
          <w:p w14:paraId="77BD138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Dense</w:t>
            </w:r>
          </w:p>
        </w:tc>
      </w:tr>
      <w:tr w:rsidR="005F02A6" w:rsidRPr="008640A6" w14:paraId="4A4A0D59"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4F5FA9DC"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lastRenderedPageBreak/>
              <w:t>37</w:t>
            </w:r>
          </w:p>
        </w:tc>
        <w:tc>
          <w:tcPr>
            <w:tcW w:w="1462" w:type="pct"/>
            <w:noWrap/>
            <w:vAlign w:val="center"/>
            <w:hideMark/>
          </w:tcPr>
          <w:p w14:paraId="24042C7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Bare soil with cryptogam crust - frost boils</w:t>
            </w:r>
          </w:p>
        </w:tc>
        <w:tc>
          <w:tcPr>
            <w:tcW w:w="282" w:type="pct"/>
            <w:vAlign w:val="center"/>
          </w:tcPr>
          <w:p w14:paraId="4F2BDA3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110</w:t>
            </w:r>
          </w:p>
        </w:tc>
        <w:tc>
          <w:tcPr>
            <w:tcW w:w="1433" w:type="pct"/>
            <w:vAlign w:val="center"/>
          </w:tcPr>
          <w:p w14:paraId="605FD7F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Grassland</w:t>
            </w:r>
          </w:p>
        </w:tc>
        <w:tc>
          <w:tcPr>
            <w:tcW w:w="299" w:type="pct"/>
            <w:vAlign w:val="center"/>
          </w:tcPr>
          <w:p w14:paraId="57ECB9A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232</w:t>
            </w:r>
          </w:p>
        </w:tc>
        <w:tc>
          <w:tcPr>
            <w:tcW w:w="1230" w:type="pct"/>
            <w:vAlign w:val="center"/>
          </w:tcPr>
          <w:p w14:paraId="2F9A375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Open</w:t>
            </w:r>
          </w:p>
        </w:tc>
      </w:tr>
      <w:tr w:rsidR="005F02A6" w:rsidRPr="008640A6" w14:paraId="44F9749F"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15EEFC21"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40</w:t>
            </w:r>
          </w:p>
        </w:tc>
        <w:tc>
          <w:tcPr>
            <w:tcW w:w="1462" w:type="pct"/>
            <w:noWrap/>
            <w:vAlign w:val="center"/>
            <w:hideMark/>
          </w:tcPr>
          <w:p w14:paraId="0C4B4DF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Bryoids</w:t>
            </w:r>
          </w:p>
        </w:tc>
        <w:tc>
          <w:tcPr>
            <w:tcW w:w="282" w:type="pct"/>
            <w:vAlign w:val="center"/>
          </w:tcPr>
          <w:p w14:paraId="3FF9C2C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120</w:t>
            </w:r>
          </w:p>
        </w:tc>
        <w:tc>
          <w:tcPr>
            <w:tcW w:w="1433" w:type="pct"/>
            <w:vAlign w:val="center"/>
          </w:tcPr>
          <w:p w14:paraId="6BB16CC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Cultivated Agricultural Land</w:t>
            </w:r>
          </w:p>
        </w:tc>
        <w:tc>
          <w:tcPr>
            <w:tcW w:w="299" w:type="pct"/>
            <w:vAlign w:val="center"/>
          </w:tcPr>
          <w:p w14:paraId="10A637F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233</w:t>
            </w:r>
          </w:p>
        </w:tc>
        <w:tc>
          <w:tcPr>
            <w:tcW w:w="1230" w:type="pct"/>
            <w:vAlign w:val="center"/>
          </w:tcPr>
          <w:p w14:paraId="53BE421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Sparse</w:t>
            </w:r>
          </w:p>
        </w:tc>
      </w:tr>
    </w:tbl>
    <w:p w14:paraId="30FBC790" w14:textId="77777777" w:rsidR="005F02A6" w:rsidRPr="005F02A6" w:rsidRDefault="005F02A6" w:rsidP="005F02A6"/>
    <w:p w14:paraId="4623A3F2"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PointOfInterest</w:t>
      </w:r>
    </w:p>
    <w:p w14:paraId="60556370" w14:textId="77777777" w:rsidR="005F02A6" w:rsidRDefault="005F02A6" w:rsidP="005F02A6">
      <w:pPr>
        <w:pStyle w:val="ListParagraph"/>
        <w:numPr>
          <w:ilvl w:val="1"/>
          <w:numId w:val="2"/>
        </w:numPr>
        <w:rPr>
          <w:lang w:val="en-CA"/>
        </w:rPr>
      </w:pPr>
      <w:r>
        <w:rPr>
          <w:lang w:val="en-CA"/>
        </w:rPr>
        <w:t>PointOfInterest subclassof locatedOnParcel min 1 Parcel</w:t>
      </w:r>
    </w:p>
    <w:p w14:paraId="46D4A870" w14:textId="77777777" w:rsidR="005F02A6" w:rsidRDefault="005F02A6" w:rsidP="005F02A6">
      <w:pPr>
        <w:pStyle w:val="ListParagraph"/>
        <w:numPr>
          <w:ilvl w:val="1"/>
          <w:numId w:val="2"/>
        </w:numPr>
        <w:rPr>
          <w:lang w:val="en-CA"/>
        </w:rPr>
      </w:pPr>
      <w:r>
        <w:rPr>
          <w:lang w:val="en-CA"/>
        </w:rPr>
        <w:t>Subclasses of POI may be defined according to the value of hasGFXPOIClassCode</w:t>
      </w:r>
    </w:p>
    <w:tbl>
      <w:tblPr>
        <w:tblStyle w:val="PlainTable1"/>
        <w:tblW w:w="4052" w:type="pct"/>
        <w:tblInd w:w="607" w:type="dxa"/>
        <w:tblLayout w:type="fixed"/>
        <w:tblLook w:val="04A0" w:firstRow="1" w:lastRow="0" w:firstColumn="1" w:lastColumn="0" w:noHBand="0" w:noVBand="1"/>
      </w:tblPr>
      <w:tblGrid>
        <w:gridCol w:w="643"/>
        <w:gridCol w:w="3191"/>
        <w:gridCol w:w="615"/>
        <w:gridCol w:w="3128"/>
      </w:tblGrid>
      <w:tr w:rsidR="005F02A6" w:rsidRPr="008640A6" w14:paraId="792D3D5D"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674EA7F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w:t>
            </w:r>
          </w:p>
        </w:tc>
        <w:tc>
          <w:tcPr>
            <w:tcW w:w="2106" w:type="pct"/>
            <w:noWrap/>
            <w:vAlign w:val="center"/>
          </w:tcPr>
          <w:p w14:paraId="4F8F131C"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 xml:space="preserve">General </w:t>
            </w:r>
          </w:p>
        </w:tc>
        <w:tc>
          <w:tcPr>
            <w:tcW w:w="406" w:type="pct"/>
            <w:vAlign w:val="center"/>
          </w:tcPr>
          <w:p w14:paraId="3EDD0B96"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16</w:t>
            </w:r>
          </w:p>
        </w:tc>
        <w:tc>
          <w:tcPr>
            <w:tcW w:w="2064" w:type="pct"/>
            <w:vAlign w:val="center"/>
          </w:tcPr>
          <w:p w14:paraId="41126158"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Banking and Finance</w:t>
            </w:r>
          </w:p>
        </w:tc>
      </w:tr>
      <w:tr w:rsidR="005F02A6" w:rsidRPr="008640A6" w14:paraId="59A3A3E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798152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2</w:t>
            </w:r>
          </w:p>
        </w:tc>
        <w:tc>
          <w:tcPr>
            <w:tcW w:w="2106" w:type="pct"/>
            <w:noWrap/>
            <w:vAlign w:val="center"/>
          </w:tcPr>
          <w:p w14:paraId="0070DA2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Government</w:t>
            </w:r>
          </w:p>
        </w:tc>
        <w:tc>
          <w:tcPr>
            <w:tcW w:w="406" w:type="pct"/>
            <w:vAlign w:val="center"/>
          </w:tcPr>
          <w:p w14:paraId="046EDC1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17</w:t>
            </w:r>
          </w:p>
        </w:tc>
        <w:tc>
          <w:tcPr>
            <w:tcW w:w="2064" w:type="pct"/>
            <w:vAlign w:val="center"/>
          </w:tcPr>
          <w:p w14:paraId="2BFE663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Mail and Shipping</w:t>
            </w:r>
          </w:p>
        </w:tc>
      </w:tr>
      <w:tr w:rsidR="005F02A6" w:rsidRPr="008640A6" w14:paraId="64D0714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5D49D23"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3</w:t>
            </w:r>
          </w:p>
        </w:tc>
        <w:tc>
          <w:tcPr>
            <w:tcW w:w="2106" w:type="pct"/>
            <w:noWrap/>
            <w:vAlign w:val="center"/>
          </w:tcPr>
          <w:p w14:paraId="789D4EB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Medical</w:t>
            </w:r>
          </w:p>
        </w:tc>
        <w:tc>
          <w:tcPr>
            <w:tcW w:w="406" w:type="pct"/>
            <w:vAlign w:val="center"/>
          </w:tcPr>
          <w:p w14:paraId="45E2686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18</w:t>
            </w:r>
          </w:p>
        </w:tc>
        <w:tc>
          <w:tcPr>
            <w:tcW w:w="2064" w:type="pct"/>
            <w:vAlign w:val="center"/>
          </w:tcPr>
          <w:p w14:paraId="19CCE74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Weather</w:t>
            </w:r>
          </w:p>
        </w:tc>
      </w:tr>
      <w:tr w:rsidR="005F02A6" w:rsidRPr="008640A6" w14:paraId="2D9010D2"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2B972B6E"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4</w:t>
            </w:r>
          </w:p>
        </w:tc>
        <w:tc>
          <w:tcPr>
            <w:tcW w:w="2106" w:type="pct"/>
            <w:noWrap/>
            <w:vAlign w:val="center"/>
          </w:tcPr>
          <w:p w14:paraId="6169E4F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Education</w:t>
            </w:r>
          </w:p>
        </w:tc>
        <w:tc>
          <w:tcPr>
            <w:tcW w:w="406" w:type="pct"/>
            <w:vAlign w:val="center"/>
          </w:tcPr>
          <w:p w14:paraId="3682A96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19</w:t>
            </w:r>
          </w:p>
        </w:tc>
        <w:tc>
          <w:tcPr>
            <w:tcW w:w="2064" w:type="pct"/>
            <w:vAlign w:val="center"/>
          </w:tcPr>
          <w:p w14:paraId="4DAAD3E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Water Supply and Treatment</w:t>
            </w:r>
          </w:p>
        </w:tc>
      </w:tr>
      <w:tr w:rsidR="005F02A6" w:rsidRPr="008640A6" w14:paraId="71EE4A01"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AE22235"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5</w:t>
            </w:r>
          </w:p>
        </w:tc>
        <w:tc>
          <w:tcPr>
            <w:tcW w:w="2106" w:type="pct"/>
            <w:noWrap/>
            <w:vAlign w:val="center"/>
          </w:tcPr>
          <w:p w14:paraId="2046FD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Transportation</w:t>
            </w:r>
          </w:p>
        </w:tc>
        <w:tc>
          <w:tcPr>
            <w:tcW w:w="406" w:type="pct"/>
            <w:vAlign w:val="center"/>
          </w:tcPr>
          <w:p w14:paraId="5E791FA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2064" w:type="pct"/>
            <w:vAlign w:val="center"/>
          </w:tcPr>
          <w:p w14:paraId="67C0FE7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Information and Communication</w:t>
            </w:r>
          </w:p>
        </w:tc>
      </w:tr>
      <w:tr w:rsidR="005F02A6" w:rsidRPr="008640A6" w14:paraId="5325733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D9A0C76"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6</w:t>
            </w:r>
          </w:p>
        </w:tc>
        <w:tc>
          <w:tcPr>
            <w:tcW w:w="2106" w:type="pct"/>
            <w:noWrap/>
            <w:vAlign w:val="center"/>
          </w:tcPr>
          <w:p w14:paraId="79DCEDB2"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Commercial</w:t>
            </w:r>
          </w:p>
        </w:tc>
        <w:tc>
          <w:tcPr>
            <w:tcW w:w="406" w:type="pct"/>
            <w:vAlign w:val="center"/>
          </w:tcPr>
          <w:p w14:paraId="2B97B5E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21</w:t>
            </w:r>
          </w:p>
        </w:tc>
        <w:tc>
          <w:tcPr>
            <w:tcW w:w="2064" w:type="pct"/>
            <w:vAlign w:val="center"/>
          </w:tcPr>
          <w:p w14:paraId="762A630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Settlement</w:t>
            </w:r>
          </w:p>
        </w:tc>
      </w:tr>
      <w:tr w:rsidR="005F02A6" w:rsidRPr="008640A6" w14:paraId="4FD3390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EC1A1AD"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7</w:t>
            </w:r>
          </w:p>
        </w:tc>
        <w:tc>
          <w:tcPr>
            <w:tcW w:w="2106" w:type="pct"/>
            <w:noWrap/>
            <w:vAlign w:val="center"/>
          </w:tcPr>
          <w:p w14:paraId="4564597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Religious</w:t>
            </w:r>
          </w:p>
        </w:tc>
        <w:tc>
          <w:tcPr>
            <w:tcW w:w="406" w:type="pct"/>
            <w:vAlign w:val="center"/>
          </w:tcPr>
          <w:p w14:paraId="35CA02FA"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22</w:t>
            </w:r>
          </w:p>
        </w:tc>
        <w:tc>
          <w:tcPr>
            <w:tcW w:w="2064" w:type="pct"/>
            <w:vAlign w:val="center"/>
          </w:tcPr>
          <w:p w14:paraId="21E1003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Natural</w:t>
            </w:r>
          </w:p>
        </w:tc>
      </w:tr>
      <w:tr w:rsidR="005F02A6" w:rsidRPr="008640A6" w14:paraId="2345772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54031C3"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8</w:t>
            </w:r>
          </w:p>
        </w:tc>
        <w:tc>
          <w:tcPr>
            <w:tcW w:w="2106" w:type="pct"/>
            <w:noWrap/>
            <w:vAlign w:val="center"/>
          </w:tcPr>
          <w:p w14:paraId="3AC1ECB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Recreation</w:t>
            </w:r>
          </w:p>
        </w:tc>
        <w:tc>
          <w:tcPr>
            <w:tcW w:w="406" w:type="pct"/>
            <w:vAlign w:val="center"/>
          </w:tcPr>
          <w:p w14:paraId="3CA3117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99</w:t>
            </w:r>
          </w:p>
        </w:tc>
        <w:tc>
          <w:tcPr>
            <w:tcW w:w="2064" w:type="pct"/>
            <w:vAlign w:val="center"/>
          </w:tcPr>
          <w:p w14:paraId="56E17B5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Other</w:t>
            </w:r>
          </w:p>
        </w:tc>
      </w:tr>
      <w:tr w:rsidR="005F02A6" w:rsidRPr="008640A6" w14:paraId="26651E9A"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3AF9A02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9</w:t>
            </w:r>
          </w:p>
        </w:tc>
        <w:tc>
          <w:tcPr>
            <w:tcW w:w="2106" w:type="pct"/>
            <w:noWrap/>
            <w:vAlign w:val="center"/>
          </w:tcPr>
          <w:p w14:paraId="1582222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Cultural / Heritage</w:t>
            </w:r>
          </w:p>
        </w:tc>
        <w:tc>
          <w:tcPr>
            <w:tcW w:w="406" w:type="pct"/>
            <w:vAlign w:val="center"/>
          </w:tcPr>
          <w:p w14:paraId="3C661E0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349A8174"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12DEE33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1053BD2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10</w:t>
            </w:r>
          </w:p>
        </w:tc>
        <w:tc>
          <w:tcPr>
            <w:tcW w:w="2106" w:type="pct"/>
            <w:noWrap/>
            <w:vAlign w:val="center"/>
          </w:tcPr>
          <w:p w14:paraId="778C7EB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Hotel</w:t>
            </w:r>
          </w:p>
        </w:tc>
        <w:tc>
          <w:tcPr>
            <w:tcW w:w="406" w:type="pct"/>
            <w:vAlign w:val="center"/>
          </w:tcPr>
          <w:p w14:paraId="63E74FB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3BE9C95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4BF89E6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BC01E3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11</w:t>
            </w:r>
          </w:p>
        </w:tc>
        <w:tc>
          <w:tcPr>
            <w:tcW w:w="2106" w:type="pct"/>
            <w:noWrap/>
            <w:vAlign w:val="center"/>
          </w:tcPr>
          <w:p w14:paraId="6454A86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Airport</w:t>
            </w:r>
          </w:p>
        </w:tc>
        <w:tc>
          <w:tcPr>
            <w:tcW w:w="406" w:type="pct"/>
            <w:vAlign w:val="center"/>
          </w:tcPr>
          <w:p w14:paraId="1ECE6C7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7024B9C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49F15E8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1BE1A06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12</w:t>
            </w:r>
          </w:p>
        </w:tc>
        <w:tc>
          <w:tcPr>
            <w:tcW w:w="2106" w:type="pct"/>
            <w:noWrap/>
            <w:vAlign w:val="center"/>
          </w:tcPr>
          <w:p w14:paraId="39D4224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Industrial</w:t>
            </w:r>
          </w:p>
        </w:tc>
        <w:tc>
          <w:tcPr>
            <w:tcW w:w="406" w:type="pct"/>
            <w:vAlign w:val="center"/>
          </w:tcPr>
          <w:p w14:paraId="1A32FB5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30E12FB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3AB5F1D9"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4BC3EDA1"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13</w:t>
            </w:r>
          </w:p>
        </w:tc>
        <w:tc>
          <w:tcPr>
            <w:tcW w:w="2106" w:type="pct"/>
            <w:noWrap/>
            <w:vAlign w:val="center"/>
          </w:tcPr>
          <w:p w14:paraId="3680271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Community Centre</w:t>
            </w:r>
          </w:p>
        </w:tc>
        <w:tc>
          <w:tcPr>
            <w:tcW w:w="406" w:type="pct"/>
            <w:vAlign w:val="center"/>
          </w:tcPr>
          <w:p w14:paraId="6D692D0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76F1F0F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17F0C107"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10BDBA2"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14</w:t>
            </w:r>
          </w:p>
        </w:tc>
        <w:tc>
          <w:tcPr>
            <w:tcW w:w="2106" w:type="pct"/>
            <w:noWrap/>
            <w:vAlign w:val="center"/>
          </w:tcPr>
          <w:p w14:paraId="6EF5D2D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Agricultural</w:t>
            </w:r>
          </w:p>
        </w:tc>
        <w:tc>
          <w:tcPr>
            <w:tcW w:w="406" w:type="pct"/>
            <w:vAlign w:val="center"/>
          </w:tcPr>
          <w:p w14:paraId="67A60E5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68802AA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239A5A3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A29EF28"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lastRenderedPageBreak/>
              <w:t>15</w:t>
            </w:r>
          </w:p>
        </w:tc>
        <w:tc>
          <w:tcPr>
            <w:tcW w:w="2106" w:type="pct"/>
            <w:noWrap/>
            <w:vAlign w:val="center"/>
          </w:tcPr>
          <w:p w14:paraId="05C87B3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Energy</w:t>
            </w:r>
          </w:p>
        </w:tc>
        <w:tc>
          <w:tcPr>
            <w:tcW w:w="406" w:type="pct"/>
            <w:vAlign w:val="center"/>
          </w:tcPr>
          <w:p w14:paraId="772AE05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42ED45C4"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bl>
    <w:p w14:paraId="73843DBB" w14:textId="77777777" w:rsidR="005F02A6" w:rsidRDefault="005F02A6" w:rsidP="005F02A6">
      <w:pPr>
        <w:pStyle w:val="ListParagraph"/>
        <w:numPr>
          <w:ilvl w:val="0"/>
          <w:numId w:val="0"/>
        </w:numPr>
        <w:ind w:left="720"/>
        <w:rPr>
          <w:lang w:val="en-CA"/>
        </w:rPr>
      </w:pPr>
    </w:p>
    <w:p w14:paraId="334126E5" w14:textId="77777777" w:rsidR="005F02A6" w:rsidRDefault="005F02A6" w:rsidP="008C7F3C">
      <w:pPr>
        <w:pStyle w:val="ListParagraph"/>
        <w:numPr>
          <w:ilvl w:val="0"/>
          <w:numId w:val="74"/>
        </w:numPr>
        <w:spacing w:line="240" w:lineRule="auto"/>
        <w:rPr>
          <w:lang w:val="en-CA"/>
        </w:rPr>
      </w:pPr>
      <w:r>
        <w:rPr>
          <w:lang w:val="en-CA"/>
        </w:rPr>
        <w:t>New Class: GFXRoadSegment subclassOf TransportationComplex (not quite icity:RoadSegment because it also includes other modes of transport)</w:t>
      </w:r>
    </w:p>
    <w:p w14:paraId="657DF1AF" w14:textId="77777777" w:rsidR="005F02A6" w:rsidRDefault="005F02A6" w:rsidP="005F02A6">
      <w:pPr>
        <w:pStyle w:val="ListParagraph"/>
        <w:numPr>
          <w:ilvl w:val="1"/>
          <w:numId w:val="2"/>
        </w:numPr>
        <w:rPr>
          <w:lang w:val="en-CA"/>
        </w:rPr>
      </w:pPr>
      <w:r>
        <w:rPr>
          <w:lang w:val="en-CA"/>
        </w:rPr>
        <w:t>Subclassof hasRoadLevel exactly 1 RoadLevel</w:t>
      </w:r>
    </w:p>
    <w:p w14:paraId="2BADC641" w14:textId="77777777" w:rsidR="005F02A6" w:rsidRDefault="005F02A6" w:rsidP="005F02A6">
      <w:pPr>
        <w:pStyle w:val="ListParagraph"/>
        <w:numPr>
          <w:ilvl w:val="1"/>
          <w:numId w:val="2"/>
        </w:numPr>
        <w:rPr>
          <w:lang w:val="en-CA"/>
        </w:rPr>
      </w:pPr>
      <w:r>
        <w:rPr>
          <w:lang w:val="en-CA"/>
        </w:rPr>
        <w:t>subclasses of RoadSegment may be defined according to the value of hasGFXRoadClassCode:</w:t>
      </w:r>
    </w:p>
    <w:tbl>
      <w:tblPr>
        <w:tblStyle w:val="PlainTable1"/>
        <w:tblW w:w="4164" w:type="pct"/>
        <w:tblInd w:w="607" w:type="dxa"/>
        <w:tblLayout w:type="fixed"/>
        <w:tblLook w:val="04A0" w:firstRow="1" w:lastRow="0" w:firstColumn="1" w:lastColumn="0" w:noHBand="0" w:noVBand="1"/>
      </w:tblPr>
      <w:tblGrid>
        <w:gridCol w:w="852"/>
        <w:gridCol w:w="3191"/>
        <w:gridCol w:w="727"/>
        <w:gridCol w:w="3017"/>
      </w:tblGrid>
      <w:tr w:rsidR="005F02A6" w:rsidRPr="008640A6" w14:paraId="12AD4AE5"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49B72DF"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w:t>
            </w:r>
          </w:p>
        </w:tc>
        <w:tc>
          <w:tcPr>
            <w:tcW w:w="2049" w:type="pct"/>
            <w:noWrap/>
            <w:vAlign w:val="center"/>
          </w:tcPr>
          <w:p w14:paraId="1A92A4E3"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Freeway</w:t>
            </w:r>
          </w:p>
        </w:tc>
        <w:tc>
          <w:tcPr>
            <w:tcW w:w="467" w:type="pct"/>
            <w:vAlign w:val="center"/>
          </w:tcPr>
          <w:p w14:paraId="06CC6412"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11</w:t>
            </w:r>
          </w:p>
        </w:tc>
        <w:tc>
          <w:tcPr>
            <w:tcW w:w="1937" w:type="pct"/>
            <w:vAlign w:val="center"/>
          </w:tcPr>
          <w:p w14:paraId="6A27C494"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Rapid Transit</w:t>
            </w:r>
          </w:p>
        </w:tc>
      </w:tr>
      <w:tr w:rsidR="005F02A6" w:rsidRPr="008640A6" w14:paraId="6F594869"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1D1EE09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2</w:t>
            </w:r>
          </w:p>
        </w:tc>
        <w:tc>
          <w:tcPr>
            <w:tcW w:w="2049" w:type="pct"/>
            <w:noWrap/>
            <w:vAlign w:val="center"/>
          </w:tcPr>
          <w:p w14:paraId="449B2A4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Expressway / Highway</w:t>
            </w:r>
          </w:p>
        </w:tc>
        <w:tc>
          <w:tcPr>
            <w:tcW w:w="467" w:type="pct"/>
            <w:vAlign w:val="center"/>
          </w:tcPr>
          <w:p w14:paraId="0FB166F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12</w:t>
            </w:r>
          </w:p>
        </w:tc>
        <w:tc>
          <w:tcPr>
            <w:tcW w:w="1937" w:type="pct"/>
            <w:vAlign w:val="center"/>
          </w:tcPr>
          <w:p w14:paraId="23C8F48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Service Lane</w:t>
            </w:r>
          </w:p>
        </w:tc>
      </w:tr>
      <w:tr w:rsidR="005F02A6" w:rsidRPr="008640A6" w14:paraId="66841BDD"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F3BE9E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3</w:t>
            </w:r>
          </w:p>
        </w:tc>
        <w:tc>
          <w:tcPr>
            <w:tcW w:w="2049" w:type="pct"/>
            <w:noWrap/>
            <w:vAlign w:val="center"/>
          </w:tcPr>
          <w:p w14:paraId="4888B28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Arterial</w:t>
            </w:r>
          </w:p>
        </w:tc>
        <w:tc>
          <w:tcPr>
            <w:tcW w:w="467" w:type="pct"/>
            <w:vAlign w:val="center"/>
          </w:tcPr>
          <w:p w14:paraId="3F3507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13</w:t>
            </w:r>
          </w:p>
        </w:tc>
        <w:tc>
          <w:tcPr>
            <w:tcW w:w="1937" w:type="pct"/>
            <w:vAlign w:val="center"/>
          </w:tcPr>
          <w:p w14:paraId="706ED23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Winter</w:t>
            </w:r>
          </w:p>
        </w:tc>
      </w:tr>
      <w:tr w:rsidR="005F02A6" w:rsidRPr="008640A6" w14:paraId="313C0F81"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52DE5FE"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4</w:t>
            </w:r>
          </w:p>
        </w:tc>
        <w:tc>
          <w:tcPr>
            <w:tcW w:w="2049" w:type="pct"/>
            <w:noWrap/>
            <w:vAlign w:val="center"/>
          </w:tcPr>
          <w:p w14:paraId="7CDD330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Collector</w:t>
            </w:r>
          </w:p>
        </w:tc>
        <w:tc>
          <w:tcPr>
            <w:tcW w:w="467" w:type="pct"/>
            <w:vAlign w:val="center"/>
          </w:tcPr>
          <w:p w14:paraId="4CFAF01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14</w:t>
            </w:r>
          </w:p>
        </w:tc>
        <w:tc>
          <w:tcPr>
            <w:tcW w:w="1937" w:type="pct"/>
            <w:vAlign w:val="center"/>
          </w:tcPr>
          <w:p w14:paraId="51D9F29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Major Arterial</w:t>
            </w:r>
          </w:p>
        </w:tc>
      </w:tr>
      <w:tr w:rsidR="005F02A6" w:rsidRPr="008640A6" w14:paraId="6104BD2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682B8561"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5</w:t>
            </w:r>
          </w:p>
        </w:tc>
        <w:tc>
          <w:tcPr>
            <w:tcW w:w="2049" w:type="pct"/>
            <w:noWrap/>
            <w:vAlign w:val="center"/>
          </w:tcPr>
          <w:p w14:paraId="68A8B8F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 Street</w:t>
            </w:r>
          </w:p>
        </w:tc>
        <w:tc>
          <w:tcPr>
            <w:tcW w:w="467" w:type="pct"/>
            <w:vAlign w:val="center"/>
          </w:tcPr>
          <w:p w14:paraId="2BCC0C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w:t>
            </w:r>
          </w:p>
        </w:tc>
        <w:tc>
          <w:tcPr>
            <w:tcW w:w="1937" w:type="pct"/>
            <w:vAlign w:val="center"/>
          </w:tcPr>
          <w:p w14:paraId="4E09977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Minor Arterial</w:t>
            </w:r>
          </w:p>
        </w:tc>
      </w:tr>
      <w:tr w:rsidR="005F02A6" w:rsidRPr="008640A6" w14:paraId="4E9F495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0DDA0E0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6</w:t>
            </w:r>
          </w:p>
        </w:tc>
        <w:tc>
          <w:tcPr>
            <w:tcW w:w="2049" w:type="pct"/>
            <w:noWrap/>
            <w:vAlign w:val="center"/>
          </w:tcPr>
          <w:p w14:paraId="0158587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Local / Strata</w:t>
            </w:r>
          </w:p>
        </w:tc>
        <w:tc>
          <w:tcPr>
            <w:tcW w:w="467" w:type="pct"/>
            <w:vAlign w:val="center"/>
          </w:tcPr>
          <w:p w14:paraId="3545A8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16</w:t>
            </w:r>
          </w:p>
        </w:tc>
        <w:tc>
          <w:tcPr>
            <w:tcW w:w="1937" w:type="pct"/>
            <w:vAlign w:val="center"/>
          </w:tcPr>
          <w:p w14:paraId="4C54070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Recreation</w:t>
            </w:r>
          </w:p>
        </w:tc>
      </w:tr>
      <w:tr w:rsidR="005F02A6" w:rsidRPr="008640A6" w14:paraId="240AD2DD"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FCE497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7</w:t>
            </w:r>
          </w:p>
        </w:tc>
        <w:tc>
          <w:tcPr>
            <w:tcW w:w="2049" w:type="pct"/>
            <w:noWrap/>
            <w:vAlign w:val="center"/>
          </w:tcPr>
          <w:p w14:paraId="37E4CAB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 Unknown</w:t>
            </w:r>
          </w:p>
        </w:tc>
        <w:tc>
          <w:tcPr>
            <w:tcW w:w="467" w:type="pct"/>
            <w:vAlign w:val="center"/>
          </w:tcPr>
          <w:p w14:paraId="5F41DE0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17</w:t>
            </w:r>
          </w:p>
        </w:tc>
        <w:tc>
          <w:tcPr>
            <w:tcW w:w="1937" w:type="pct"/>
            <w:vAlign w:val="center"/>
          </w:tcPr>
          <w:p w14:paraId="7CF026B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Resource</w:t>
            </w:r>
          </w:p>
        </w:tc>
      </w:tr>
      <w:tr w:rsidR="005F02A6" w:rsidRPr="008640A6" w14:paraId="006D4AB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E4836B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8</w:t>
            </w:r>
          </w:p>
        </w:tc>
        <w:tc>
          <w:tcPr>
            <w:tcW w:w="2049" w:type="pct"/>
            <w:noWrap/>
            <w:vAlign w:val="center"/>
          </w:tcPr>
          <w:p w14:paraId="4368AAF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Alleyway / Lane</w:t>
            </w:r>
          </w:p>
        </w:tc>
        <w:tc>
          <w:tcPr>
            <w:tcW w:w="467" w:type="pct"/>
            <w:vAlign w:val="center"/>
          </w:tcPr>
          <w:p w14:paraId="2173389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18</w:t>
            </w:r>
          </w:p>
        </w:tc>
        <w:tc>
          <w:tcPr>
            <w:tcW w:w="1937" w:type="pct"/>
            <w:vAlign w:val="center"/>
          </w:tcPr>
          <w:p w14:paraId="5C4FE76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Lane</w:t>
            </w:r>
          </w:p>
        </w:tc>
      </w:tr>
      <w:tr w:rsidR="005F02A6" w:rsidRPr="008640A6" w14:paraId="582A531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BD8F2D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9</w:t>
            </w:r>
          </w:p>
        </w:tc>
        <w:tc>
          <w:tcPr>
            <w:tcW w:w="2049" w:type="pct"/>
            <w:noWrap/>
            <w:vAlign w:val="center"/>
          </w:tcPr>
          <w:p w14:paraId="4CE965E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Ramp</w:t>
            </w:r>
          </w:p>
        </w:tc>
        <w:tc>
          <w:tcPr>
            <w:tcW w:w="467" w:type="pct"/>
            <w:vAlign w:val="center"/>
          </w:tcPr>
          <w:p w14:paraId="30F6D95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19</w:t>
            </w:r>
          </w:p>
        </w:tc>
        <w:tc>
          <w:tcPr>
            <w:tcW w:w="1937" w:type="pct"/>
            <w:vAlign w:val="center"/>
          </w:tcPr>
          <w:p w14:paraId="08FC753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Alleyway</w:t>
            </w:r>
          </w:p>
        </w:tc>
      </w:tr>
      <w:tr w:rsidR="005F02A6" w:rsidRPr="008640A6" w14:paraId="49E260D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6AC2807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10</w:t>
            </w:r>
          </w:p>
        </w:tc>
        <w:tc>
          <w:tcPr>
            <w:tcW w:w="2049" w:type="pct"/>
            <w:noWrap/>
            <w:vAlign w:val="center"/>
          </w:tcPr>
          <w:p w14:paraId="42C6DFF2"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Resource / Recreation</w:t>
            </w:r>
          </w:p>
        </w:tc>
        <w:tc>
          <w:tcPr>
            <w:tcW w:w="467" w:type="pct"/>
            <w:vAlign w:val="center"/>
          </w:tcPr>
          <w:p w14:paraId="628A1FC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1937" w:type="pct"/>
            <w:vAlign w:val="center"/>
          </w:tcPr>
          <w:p w14:paraId="67F1FF7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Local</w:t>
            </w:r>
          </w:p>
        </w:tc>
      </w:tr>
      <w:tr w:rsidR="005F02A6" w:rsidRPr="008640A6" w14:paraId="0914A43E"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0CA994BD" w14:textId="77777777" w:rsidR="005F02A6" w:rsidRDefault="005F02A6" w:rsidP="00B65792">
            <w:pPr>
              <w:jc w:val="right"/>
              <w:rPr>
                <w:rFonts w:ascii="Arial" w:hAnsi="Arial" w:cs="Arial"/>
                <w:b w:val="0"/>
                <w:sz w:val="20"/>
                <w:szCs w:val="20"/>
              </w:rPr>
            </w:pPr>
            <w:r>
              <w:rPr>
                <w:rFonts w:ascii="Arial" w:hAnsi="Arial" w:cs="Arial"/>
                <w:b w:val="0"/>
                <w:sz w:val="20"/>
                <w:szCs w:val="20"/>
              </w:rPr>
              <w:t>21</w:t>
            </w:r>
          </w:p>
        </w:tc>
        <w:tc>
          <w:tcPr>
            <w:tcW w:w="2049" w:type="pct"/>
            <w:noWrap/>
            <w:vAlign w:val="center"/>
          </w:tcPr>
          <w:p w14:paraId="60BBC377"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4WD</w:t>
            </w:r>
          </w:p>
        </w:tc>
        <w:tc>
          <w:tcPr>
            <w:tcW w:w="467" w:type="pct"/>
            <w:vAlign w:val="center"/>
          </w:tcPr>
          <w:p w14:paraId="1E469DE6"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22</w:t>
            </w:r>
          </w:p>
        </w:tc>
        <w:tc>
          <w:tcPr>
            <w:tcW w:w="1937" w:type="pct"/>
            <w:vAlign w:val="center"/>
          </w:tcPr>
          <w:p w14:paraId="1624491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Ferry</w:t>
            </w:r>
          </w:p>
        </w:tc>
      </w:tr>
      <w:tr w:rsidR="005F02A6" w:rsidRPr="008640A6" w14:paraId="2FDAD231"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7ED8A6E" w14:textId="77777777" w:rsidR="005F02A6" w:rsidRDefault="005F02A6" w:rsidP="00B65792">
            <w:pPr>
              <w:jc w:val="right"/>
              <w:rPr>
                <w:rFonts w:ascii="Arial" w:hAnsi="Arial" w:cs="Arial"/>
                <w:b w:val="0"/>
                <w:sz w:val="20"/>
                <w:szCs w:val="20"/>
              </w:rPr>
            </w:pPr>
            <w:r>
              <w:rPr>
                <w:rFonts w:ascii="Arial" w:hAnsi="Arial" w:cs="Arial"/>
                <w:b w:val="0"/>
                <w:sz w:val="20"/>
                <w:szCs w:val="20"/>
              </w:rPr>
              <w:t>23</w:t>
            </w:r>
          </w:p>
        </w:tc>
        <w:tc>
          <w:tcPr>
            <w:tcW w:w="2049" w:type="pct"/>
            <w:noWrap/>
            <w:vAlign w:val="center"/>
          </w:tcPr>
          <w:p w14:paraId="6EE488BB"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Farm</w:t>
            </w:r>
          </w:p>
        </w:tc>
        <w:tc>
          <w:tcPr>
            <w:tcW w:w="467" w:type="pct"/>
            <w:vAlign w:val="center"/>
          </w:tcPr>
          <w:p w14:paraId="505E67FE"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24</w:t>
            </w:r>
          </w:p>
        </w:tc>
        <w:tc>
          <w:tcPr>
            <w:tcW w:w="1937" w:type="pct"/>
            <w:vAlign w:val="center"/>
          </w:tcPr>
          <w:p w14:paraId="50C8511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Freeway Ramp</w:t>
            </w:r>
          </w:p>
        </w:tc>
      </w:tr>
      <w:tr w:rsidR="005F02A6" w:rsidRPr="008640A6" w14:paraId="0EC83386"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8BE738B" w14:textId="77777777" w:rsidR="005F02A6" w:rsidRDefault="005F02A6" w:rsidP="00B65792">
            <w:pPr>
              <w:jc w:val="right"/>
              <w:rPr>
                <w:rFonts w:ascii="Arial" w:hAnsi="Arial" w:cs="Arial"/>
                <w:b w:val="0"/>
                <w:sz w:val="20"/>
                <w:szCs w:val="20"/>
              </w:rPr>
            </w:pPr>
            <w:r>
              <w:rPr>
                <w:rFonts w:ascii="Arial" w:hAnsi="Arial" w:cs="Arial"/>
                <w:b w:val="0"/>
                <w:sz w:val="20"/>
                <w:szCs w:val="20"/>
              </w:rPr>
              <w:t>25</w:t>
            </w:r>
          </w:p>
        </w:tc>
        <w:tc>
          <w:tcPr>
            <w:tcW w:w="2049" w:type="pct"/>
            <w:noWrap/>
            <w:vAlign w:val="center"/>
          </w:tcPr>
          <w:p w14:paraId="3D63A238"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Highway Ramp</w:t>
            </w:r>
          </w:p>
        </w:tc>
        <w:tc>
          <w:tcPr>
            <w:tcW w:w="467" w:type="pct"/>
            <w:vAlign w:val="center"/>
          </w:tcPr>
          <w:p w14:paraId="32530899"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26</w:t>
            </w:r>
          </w:p>
        </w:tc>
        <w:tc>
          <w:tcPr>
            <w:tcW w:w="1937" w:type="pct"/>
            <w:vAlign w:val="center"/>
          </w:tcPr>
          <w:p w14:paraId="367DAFA6"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Major Arterial Ramp</w:t>
            </w:r>
          </w:p>
        </w:tc>
      </w:tr>
      <w:tr w:rsidR="005F02A6" w:rsidRPr="008640A6" w14:paraId="40FB2A42"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316D4258" w14:textId="77777777" w:rsidR="005F02A6" w:rsidRDefault="005F02A6" w:rsidP="00B65792">
            <w:pPr>
              <w:jc w:val="right"/>
              <w:rPr>
                <w:rFonts w:ascii="Arial" w:hAnsi="Arial" w:cs="Arial"/>
                <w:b w:val="0"/>
                <w:sz w:val="20"/>
                <w:szCs w:val="20"/>
              </w:rPr>
            </w:pPr>
            <w:r>
              <w:rPr>
                <w:rFonts w:ascii="Arial" w:hAnsi="Arial" w:cs="Arial"/>
                <w:b w:val="0"/>
                <w:sz w:val="20"/>
                <w:szCs w:val="20"/>
              </w:rPr>
              <w:t>27</w:t>
            </w:r>
          </w:p>
        </w:tc>
        <w:tc>
          <w:tcPr>
            <w:tcW w:w="2049" w:type="pct"/>
            <w:noWrap/>
            <w:vAlign w:val="center"/>
          </w:tcPr>
          <w:p w14:paraId="4796F951"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Minor Arterial Ram</w:t>
            </w:r>
          </w:p>
        </w:tc>
        <w:tc>
          <w:tcPr>
            <w:tcW w:w="467" w:type="pct"/>
            <w:vAlign w:val="center"/>
          </w:tcPr>
          <w:p w14:paraId="05E77FFB"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28</w:t>
            </w:r>
          </w:p>
        </w:tc>
        <w:tc>
          <w:tcPr>
            <w:tcW w:w="1937" w:type="pct"/>
            <w:vAlign w:val="center"/>
          </w:tcPr>
          <w:p w14:paraId="1D2574B6"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Collector Ramp</w:t>
            </w:r>
          </w:p>
        </w:tc>
      </w:tr>
      <w:tr w:rsidR="005F02A6" w:rsidRPr="008640A6" w14:paraId="4CF0F9D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E90EC08" w14:textId="77777777" w:rsidR="005F02A6" w:rsidRDefault="005F02A6" w:rsidP="00B65792">
            <w:pPr>
              <w:jc w:val="right"/>
              <w:rPr>
                <w:rFonts w:ascii="Arial" w:hAnsi="Arial" w:cs="Arial"/>
                <w:b w:val="0"/>
                <w:sz w:val="20"/>
                <w:szCs w:val="20"/>
              </w:rPr>
            </w:pPr>
            <w:r>
              <w:rPr>
                <w:rFonts w:ascii="Arial" w:hAnsi="Arial" w:cs="Arial"/>
                <w:b w:val="0"/>
                <w:sz w:val="20"/>
                <w:szCs w:val="20"/>
              </w:rPr>
              <w:t>29</w:t>
            </w:r>
          </w:p>
        </w:tc>
        <w:tc>
          <w:tcPr>
            <w:tcW w:w="2049" w:type="pct"/>
            <w:noWrap/>
            <w:vAlign w:val="center"/>
          </w:tcPr>
          <w:p w14:paraId="18BBE8BE"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Ramp</w:t>
            </w:r>
          </w:p>
        </w:tc>
        <w:tc>
          <w:tcPr>
            <w:tcW w:w="467" w:type="pct"/>
            <w:vAlign w:val="center"/>
          </w:tcPr>
          <w:p w14:paraId="7BDC81FC"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99</w:t>
            </w:r>
          </w:p>
        </w:tc>
        <w:tc>
          <w:tcPr>
            <w:tcW w:w="1937" w:type="pct"/>
            <w:vAlign w:val="center"/>
          </w:tcPr>
          <w:p w14:paraId="55738CE4"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Other</w:t>
            </w:r>
          </w:p>
        </w:tc>
      </w:tr>
    </w:tbl>
    <w:p w14:paraId="1431BDB1" w14:textId="77777777" w:rsidR="005F02A6" w:rsidRDefault="005F02A6" w:rsidP="00FA2762">
      <w:pPr>
        <w:pStyle w:val="ListParagraph"/>
        <w:numPr>
          <w:ilvl w:val="0"/>
          <w:numId w:val="0"/>
        </w:numPr>
        <w:ind w:left="720"/>
        <w:rPr>
          <w:lang w:val="en-CA"/>
        </w:rPr>
      </w:pPr>
    </w:p>
    <w:p w14:paraId="5346E519" w14:textId="77777777" w:rsidR="005F02A6" w:rsidRDefault="005F02A6" w:rsidP="008C7F3C">
      <w:pPr>
        <w:pStyle w:val="ListParagraph"/>
        <w:numPr>
          <w:ilvl w:val="0"/>
          <w:numId w:val="74"/>
        </w:numPr>
        <w:spacing w:line="240" w:lineRule="auto"/>
        <w:rPr>
          <w:lang w:val="en-CA"/>
        </w:rPr>
      </w:pPr>
      <w:r>
        <w:rPr>
          <w:lang w:val="en-CA"/>
        </w:rPr>
        <w:lastRenderedPageBreak/>
        <w:t>New object property: hasRoadLevel some RoadLevel</w:t>
      </w:r>
    </w:p>
    <w:p w14:paraId="61CFD9F4" w14:textId="77777777" w:rsidR="005F02A6" w:rsidRDefault="005F02A6" w:rsidP="005F02A6">
      <w:pPr>
        <w:pStyle w:val="ListParagraph"/>
        <w:rPr>
          <w:lang w:val="en-CA"/>
        </w:rPr>
      </w:pPr>
      <w:r>
        <w:rPr>
          <w:lang w:val="en-CA"/>
        </w:rPr>
        <w:t>Subclasses of RoadLevel definable wrt hasGFXRoadLevelCode values</w:t>
      </w:r>
    </w:p>
    <w:p w14:paraId="7DE958BA" w14:textId="77777777" w:rsidR="005F02A6" w:rsidRPr="009B3F7D" w:rsidRDefault="005F02A6" w:rsidP="005F02A6">
      <w:pPr>
        <w:rPr>
          <w:b/>
        </w:rPr>
      </w:pPr>
      <w:r w:rsidRPr="009B3F7D">
        <w:rPr>
          <w:b/>
        </w:rPr>
        <w:t xml:space="preserve">Grade Level – Above or below </w:t>
      </w:r>
    </w:p>
    <w:tbl>
      <w:tblPr>
        <w:tblStyle w:val="PlainTable1"/>
        <w:tblW w:w="1649" w:type="pct"/>
        <w:tblLook w:val="04A0" w:firstRow="1" w:lastRow="0" w:firstColumn="1" w:lastColumn="0" w:noHBand="0" w:noVBand="1"/>
      </w:tblPr>
      <w:tblGrid>
        <w:gridCol w:w="463"/>
        <w:gridCol w:w="2621"/>
      </w:tblGrid>
      <w:tr w:rsidR="005F02A6" w:rsidRPr="006776D9" w14:paraId="732D0547" w14:textId="77777777" w:rsidTr="00B65792">
        <w:trPr>
          <w:cnfStyle w:val="100000000000" w:firstRow="1" w:lastRow="0" w:firstColumn="0" w:lastColumn="0" w:oddVBand="0" w:evenVBand="0" w:oddHBand="0"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7BFDD7C5"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0</w:t>
            </w:r>
          </w:p>
        </w:tc>
        <w:tc>
          <w:tcPr>
            <w:tcW w:w="4250" w:type="pct"/>
          </w:tcPr>
          <w:p w14:paraId="544B98AD" w14:textId="77777777" w:rsidR="005F02A6" w:rsidRPr="006776D9" w:rsidRDefault="005F02A6" w:rsidP="00B65792">
            <w:pPr>
              <w:cnfStyle w:val="100000000000" w:firstRow="1" w:lastRow="0" w:firstColumn="0" w:lastColumn="0" w:oddVBand="0" w:evenVBand="0" w:oddHBand="0" w:evenHBand="0" w:firstRowFirstColumn="0" w:firstRowLastColumn="0" w:lastRowFirstColumn="0" w:lastRowLastColumn="0"/>
              <w:rPr>
                <w:rFonts w:ascii="Calibri" w:hAnsi="Calibri" w:cs="Times New Roman"/>
                <w:b w:val="0"/>
                <w:color w:val="000000"/>
              </w:rPr>
            </w:pPr>
            <w:r w:rsidRPr="006776D9">
              <w:rPr>
                <w:rFonts w:ascii="Calibri" w:hAnsi="Calibri" w:cs="Times New Roman"/>
                <w:b w:val="0"/>
                <w:color w:val="000000"/>
              </w:rPr>
              <w:t>Ground Level</w:t>
            </w:r>
          </w:p>
        </w:tc>
      </w:tr>
      <w:tr w:rsidR="005F02A6" w:rsidRPr="006776D9" w14:paraId="0A5906A0"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21306C3B"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1</w:t>
            </w:r>
          </w:p>
        </w:tc>
        <w:tc>
          <w:tcPr>
            <w:tcW w:w="4250" w:type="pct"/>
          </w:tcPr>
          <w:p w14:paraId="59B4DB97"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First Level</w:t>
            </w:r>
          </w:p>
        </w:tc>
      </w:tr>
      <w:tr w:rsidR="005F02A6" w:rsidRPr="006776D9" w14:paraId="67FAA3C3"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145FE8A4"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2</w:t>
            </w:r>
          </w:p>
        </w:tc>
        <w:tc>
          <w:tcPr>
            <w:tcW w:w="4250" w:type="pct"/>
          </w:tcPr>
          <w:p w14:paraId="3E6C9E1D"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Second Level</w:t>
            </w:r>
          </w:p>
        </w:tc>
      </w:tr>
      <w:tr w:rsidR="005F02A6" w:rsidRPr="006776D9" w14:paraId="318CD44C"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156958E4"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3</w:t>
            </w:r>
          </w:p>
        </w:tc>
        <w:tc>
          <w:tcPr>
            <w:tcW w:w="4250" w:type="pct"/>
          </w:tcPr>
          <w:p w14:paraId="0583EFA2"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Third Level</w:t>
            </w:r>
          </w:p>
        </w:tc>
      </w:tr>
      <w:tr w:rsidR="005F02A6" w:rsidRPr="006776D9" w14:paraId="2D4C011A"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02B9352A"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4</w:t>
            </w:r>
          </w:p>
        </w:tc>
        <w:tc>
          <w:tcPr>
            <w:tcW w:w="4250" w:type="pct"/>
          </w:tcPr>
          <w:p w14:paraId="16393FA9"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Fourth Level</w:t>
            </w:r>
          </w:p>
        </w:tc>
      </w:tr>
      <w:tr w:rsidR="005F02A6" w:rsidRPr="006776D9" w14:paraId="7B06203E"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57D31098"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-1</w:t>
            </w:r>
          </w:p>
        </w:tc>
        <w:tc>
          <w:tcPr>
            <w:tcW w:w="4250" w:type="pct"/>
          </w:tcPr>
          <w:p w14:paraId="5730825D"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Subsurface</w:t>
            </w:r>
          </w:p>
        </w:tc>
      </w:tr>
      <w:tr w:rsidR="005F02A6" w:rsidRPr="006776D9" w14:paraId="58DFFB2E"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350FF165"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-2</w:t>
            </w:r>
          </w:p>
        </w:tc>
        <w:tc>
          <w:tcPr>
            <w:tcW w:w="4250" w:type="pct"/>
          </w:tcPr>
          <w:p w14:paraId="3FAC87BC"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Second Subsurface</w:t>
            </w:r>
          </w:p>
        </w:tc>
      </w:tr>
    </w:tbl>
    <w:p w14:paraId="23B40348" w14:textId="77777777" w:rsidR="005F02A6" w:rsidRPr="005F02A6" w:rsidRDefault="005F02A6" w:rsidP="005F02A6"/>
    <w:p w14:paraId="4BEEA664" w14:textId="77777777" w:rsidR="005F02A6" w:rsidRDefault="005F02A6" w:rsidP="008C7F3C">
      <w:pPr>
        <w:pStyle w:val="ListParagraph"/>
        <w:numPr>
          <w:ilvl w:val="0"/>
          <w:numId w:val="74"/>
        </w:numPr>
        <w:spacing w:line="240" w:lineRule="auto"/>
        <w:rPr>
          <w:lang w:val="en-CA"/>
        </w:rPr>
      </w:pPr>
      <w:r>
        <w:rPr>
          <w:lang w:val="en-CA"/>
        </w:rPr>
        <w:t xml:space="preserve">New object property: </w:t>
      </w:r>
      <w:r w:rsidRPr="00BC65C1">
        <w:rPr>
          <w:lang w:val="en-CA"/>
        </w:rPr>
        <w:t>routeNear</w:t>
      </w:r>
    </w:p>
    <w:p w14:paraId="1D721DE0" w14:textId="77777777" w:rsidR="005F02A6" w:rsidRDefault="005F02A6" w:rsidP="005F02A6">
      <w:pPr>
        <w:pStyle w:val="ListParagraph"/>
        <w:numPr>
          <w:ilvl w:val="1"/>
          <w:numId w:val="2"/>
        </w:numPr>
        <w:rPr>
          <w:lang w:val="en-CA"/>
        </w:rPr>
      </w:pPr>
      <w:r>
        <w:rPr>
          <w:lang w:val="en-CA"/>
        </w:rPr>
        <w:t>Possibly definable wrt geo:within between locations of objects?</w:t>
      </w:r>
    </w:p>
    <w:p w14:paraId="3DF0E228" w14:textId="77777777" w:rsidR="005F02A6" w:rsidRDefault="005F02A6" w:rsidP="008C7F3C">
      <w:pPr>
        <w:pStyle w:val="ListParagraph"/>
        <w:numPr>
          <w:ilvl w:val="0"/>
          <w:numId w:val="74"/>
        </w:numPr>
        <w:spacing w:line="240" w:lineRule="auto"/>
        <w:rPr>
          <w:lang w:val="en-CA"/>
        </w:rPr>
      </w:pPr>
      <w:r>
        <w:rPr>
          <w:lang w:val="en-CA"/>
        </w:rPr>
        <w:t xml:space="preserve">New object property: </w:t>
      </w:r>
      <w:r w:rsidRPr="00BC65C1">
        <w:rPr>
          <w:lang w:val="en-CA"/>
        </w:rPr>
        <w:t>routeIntersects</w:t>
      </w:r>
    </w:p>
    <w:p w14:paraId="5D20F2D2" w14:textId="77777777" w:rsidR="005F02A6" w:rsidRPr="00753567" w:rsidRDefault="005F02A6" w:rsidP="005F02A6">
      <w:pPr>
        <w:pStyle w:val="ListParagraph"/>
        <w:numPr>
          <w:ilvl w:val="1"/>
          <w:numId w:val="2"/>
        </w:numPr>
        <w:rPr>
          <w:lang w:val="en-CA"/>
        </w:rPr>
      </w:pPr>
      <w:r>
        <w:rPr>
          <w:lang w:val="en-CA"/>
        </w:rPr>
        <w:t>Can define wrt geo:intersects between locations of objects</w:t>
      </w:r>
    </w:p>
    <w:p w14:paraId="62B64D7E" w14:textId="77777777" w:rsidR="005F02A6" w:rsidRPr="005F02A6" w:rsidRDefault="005F02A6" w:rsidP="005F02A6">
      <w:pPr>
        <w:spacing w:line="276" w:lineRule="auto"/>
      </w:pPr>
    </w:p>
    <w:p w14:paraId="597B7611" w14:textId="20F4B409" w:rsidR="00C73696" w:rsidRDefault="005F02A6" w:rsidP="00C73696">
      <w:pPr>
        <w:pStyle w:val="Heading1"/>
        <w:rPr>
          <w:lang w:val="en-CA"/>
        </w:rPr>
      </w:pPr>
      <w:bookmarkStart w:id="241" w:name="_Toc41911464"/>
      <w:r>
        <w:rPr>
          <w:lang w:val="en-CA"/>
        </w:rPr>
        <w:t>Mappings from tables to iCity TPSO Esri Extension</w:t>
      </w:r>
      <w:bookmarkEnd w:id="241"/>
    </w:p>
    <w:p w14:paraId="706D4AAE" w14:textId="77777777" w:rsidR="00C73696" w:rsidRDefault="00C73696" w:rsidP="00C73696">
      <w:pPr>
        <w:pStyle w:val="Heading2"/>
        <w:numPr>
          <w:ilvl w:val="0"/>
          <w:numId w:val="0"/>
        </w:numPr>
        <w:ind w:left="576" w:hanging="576"/>
        <w:rPr>
          <w:lang w:val="en-CA"/>
        </w:rPr>
      </w:pPr>
      <w:bookmarkStart w:id="242" w:name="_Toc41911465"/>
      <w:r>
        <w:rPr>
          <w:lang w:val="en-CA"/>
        </w:rPr>
        <w:t>Neighbourhood (neighbourhood_mun)</w:t>
      </w:r>
      <w:bookmarkEnd w:id="242"/>
    </w:p>
    <w:p w14:paraId="2BD6F39E" w14:textId="77777777" w:rsidR="00C73696" w:rsidRDefault="00C73696" w:rsidP="008C7F3C">
      <w:pPr>
        <w:pStyle w:val="ListParagraph"/>
        <w:numPr>
          <w:ilvl w:val="0"/>
          <w:numId w:val="69"/>
        </w:numPr>
        <w:spacing w:line="240" w:lineRule="auto"/>
        <w:rPr>
          <w:lang w:val="en-CA"/>
        </w:rPr>
      </w:pPr>
      <w:r>
        <w:rPr>
          <w:lang w:val="en-CA"/>
        </w:rPr>
        <w:t>Feature hash</w:t>
      </w:r>
    </w:p>
    <w:p w14:paraId="704CB85B" w14:textId="77777777" w:rsidR="00C73696" w:rsidRPr="00B17B75" w:rsidRDefault="00C73696" w:rsidP="00C73696">
      <w:pPr>
        <w:pStyle w:val="ListParagraph"/>
        <w:rPr>
          <w:lang w:val="en-CA"/>
        </w:rPr>
      </w:pPr>
      <w:r>
        <w:rPr>
          <w:lang w:val="en-CA"/>
        </w:rPr>
        <w:t>{feature hash} a Neighbourhood;</w:t>
      </w:r>
    </w:p>
    <w:p w14:paraId="4A497198" w14:textId="77777777" w:rsidR="00C73696" w:rsidRDefault="00C73696" w:rsidP="008C7F3C">
      <w:pPr>
        <w:pStyle w:val="ListParagraph"/>
        <w:numPr>
          <w:ilvl w:val="0"/>
          <w:numId w:val="69"/>
        </w:numPr>
        <w:spacing w:line="240" w:lineRule="auto"/>
        <w:rPr>
          <w:lang w:val="en-CA"/>
        </w:rPr>
      </w:pPr>
      <w:r>
        <w:rPr>
          <w:lang w:val="en-CA"/>
        </w:rPr>
        <w:t>Name</w:t>
      </w:r>
    </w:p>
    <w:p w14:paraId="7E97BBD7" w14:textId="77777777" w:rsidR="00C73696" w:rsidRDefault="00C73696" w:rsidP="00C73696">
      <w:pPr>
        <w:pStyle w:val="ListParagraph"/>
        <w:rPr>
          <w:lang w:val="en-CA"/>
        </w:rPr>
      </w:pPr>
      <w:r>
        <w:rPr>
          <w:lang w:val="en-CA"/>
        </w:rPr>
        <w:t>{feature hash} foaf:name {Name}</w:t>
      </w:r>
    </w:p>
    <w:p w14:paraId="1E0E2F54"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Province or Territory</w:t>
      </w:r>
    </w:p>
    <w:p w14:paraId="213A65AF"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Provider type</w:t>
      </w:r>
    </w:p>
    <w:p w14:paraId="585BBEF1"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Data source</w:t>
      </w:r>
    </w:p>
    <w:p w14:paraId="52B9119F"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Creation date</w:t>
      </w:r>
    </w:p>
    <w:p w14:paraId="20E5D416"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Revision date</w:t>
      </w:r>
    </w:p>
    <w:p w14:paraId="2C0602DF" w14:textId="77777777" w:rsidR="00C73696" w:rsidRDefault="00C73696" w:rsidP="00C73696"/>
    <w:p w14:paraId="7DA8E54C" w14:textId="77777777" w:rsidR="00C73696" w:rsidRDefault="00C73696" w:rsidP="005F02A6">
      <w:pPr>
        <w:pStyle w:val="Heading2"/>
        <w:numPr>
          <w:ilvl w:val="0"/>
          <w:numId w:val="0"/>
        </w:numPr>
        <w:ind w:left="576" w:hanging="576"/>
        <w:rPr>
          <w:lang w:val="en-CA"/>
        </w:rPr>
      </w:pPr>
      <w:bookmarkStart w:id="243" w:name="_Toc41911466"/>
      <w:r>
        <w:rPr>
          <w:lang w:val="en-CA"/>
        </w:rPr>
        <w:t>Land Use (landuse_mun)</w:t>
      </w:r>
      <w:bookmarkEnd w:id="243"/>
    </w:p>
    <w:p w14:paraId="53718EF7" w14:textId="77777777" w:rsidR="00C73696" w:rsidRDefault="00C73696" w:rsidP="00C73696">
      <w:r>
        <w:t>SELECT feature_hash, lu_class, name1, desc_english from landuse_mun</w:t>
      </w:r>
    </w:p>
    <w:p w14:paraId="73392DEE" w14:textId="55A4470D" w:rsidR="00C73696" w:rsidRPr="00C73696" w:rsidRDefault="005F02A6" w:rsidP="00C73696">
      <w:pPr>
        <w:spacing w:line="240" w:lineRule="auto"/>
        <w:ind w:left="360"/>
      </w:pPr>
      <w:r w:rsidRPr="005F02A6">
        <w:rPr>
          <w:b/>
        </w:rPr>
        <w:t>Ontop mapping:</w:t>
      </w:r>
      <w:r w:rsidR="00C73696" w:rsidRPr="00C73696">
        <w:br/>
        <w:t>{feature hash} a Parcel;</w:t>
      </w:r>
    </w:p>
    <w:p w14:paraId="73A3EE3B" w14:textId="77777777" w:rsidR="00C73696" w:rsidRPr="00C73696" w:rsidRDefault="00C73696" w:rsidP="00C73696">
      <w:pPr>
        <w:ind w:left="360"/>
      </w:pPr>
      <w:r w:rsidRPr="00C73696">
        <w:lastRenderedPageBreak/>
        <w:t>hasLandUse [a GFXLandUseClassification;</w:t>
      </w:r>
    </w:p>
    <w:p w14:paraId="72F7477D" w14:textId="77777777" w:rsidR="00C73696" w:rsidRPr="00C73696" w:rsidRDefault="00C73696" w:rsidP="00C73696">
      <w:pPr>
        <w:ind w:left="720" w:hanging="360"/>
      </w:pPr>
      <w:r w:rsidRPr="00C73696">
        <w:t>hasGFXLandUseCode {code}</w:t>
      </w:r>
    </w:p>
    <w:p w14:paraId="137E8292" w14:textId="21763DE2" w:rsidR="00C73696" w:rsidRDefault="00C73696" w:rsidP="00C73696">
      <w:pPr>
        <w:pStyle w:val="ListParagraph"/>
        <w:numPr>
          <w:ilvl w:val="0"/>
          <w:numId w:val="0"/>
        </w:numPr>
        <w:ind w:left="1440"/>
        <w:rPr>
          <w:lang w:val="en-CA"/>
        </w:rPr>
      </w:pPr>
      <w:r>
        <w:rPr>
          <w:lang w:val="en-CA"/>
        </w:rPr>
        <w:t>foaf:name {</w:t>
      </w:r>
      <w:r w:rsidR="005F02A6">
        <w:rPr>
          <w:lang w:val="en-CA"/>
        </w:rPr>
        <w:t>n</w:t>
      </w:r>
      <w:r>
        <w:rPr>
          <w:lang w:val="en-CA"/>
        </w:rPr>
        <w:t>ame 1}</w:t>
      </w:r>
    </w:p>
    <w:p w14:paraId="0E6ED1D2" w14:textId="77777777" w:rsidR="00C73696" w:rsidRDefault="00C73696" w:rsidP="005F02A6">
      <w:pPr>
        <w:pStyle w:val="Heading2"/>
        <w:numPr>
          <w:ilvl w:val="0"/>
          <w:numId w:val="0"/>
        </w:numPr>
        <w:ind w:left="576" w:hanging="576"/>
        <w:rPr>
          <w:lang w:val="en-CA"/>
        </w:rPr>
      </w:pPr>
      <w:bookmarkStart w:id="244" w:name="_Toc41911467"/>
      <w:r>
        <w:rPr>
          <w:lang w:val="en-CA"/>
        </w:rPr>
        <w:t>Land Cover (landcover_mun)</w:t>
      </w:r>
      <w:bookmarkEnd w:id="244"/>
    </w:p>
    <w:p w14:paraId="4C742BB9" w14:textId="77777777" w:rsidR="00C73696" w:rsidRDefault="00C73696" w:rsidP="008C7F3C">
      <w:pPr>
        <w:pStyle w:val="ListParagraph"/>
        <w:numPr>
          <w:ilvl w:val="0"/>
          <w:numId w:val="70"/>
        </w:numPr>
        <w:spacing w:line="240" w:lineRule="auto"/>
        <w:rPr>
          <w:lang w:val="en-CA"/>
        </w:rPr>
      </w:pPr>
      <w:r>
        <w:rPr>
          <w:lang w:val="en-CA"/>
        </w:rPr>
        <w:t>Feature hash</w:t>
      </w:r>
    </w:p>
    <w:p w14:paraId="1FBE2828" w14:textId="77777777" w:rsidR="00C73696" w:rsidRDefault="00C73696" w:rsidP="00C73696">
      <w:pPr>
        <w:pStyle w:val="ListParagraph"/>
        <w:rPr>
          <w:lang w:val="en-CA"/>
        </w:rPr>
      </w:pPr>
      <w:r>
        <w:rPr>
          <w:lang w:val="en-CA"/>
        </w:rPr>
        <w:t>{Feature hash} a Parcel</w:t>
      </w:r>
    </w:p>
    <w:p w14:paraId="5D17591A" w14:textId="77777777" w:rsidR="00C73696" w:rsidRDefault="00C73696" w:rsidP="008C7F3C">
      <w:pPr>
        <w:pStyle w:val="ListParagraph"/>
        <w:numPr>
          <w:ilvl w:val="0"/>
          <w:numId w:val="70"/>
        </w:numPr>
        <w:spacing w:line="240" w:lineRule="auto"/>
        <w:rPr>
          <w:lang w:val="en-CA"/>
        </w:rPr>
      </w:pPr>
      <w:r>
        <w:rPr>
          <w:lang w:val="en-CA"/>
        </w:rPr>
        <w:t>Coverage type</w:t>
      </w:r>
    </w:p>
    <w:p w14:paraId="02A74549" w14:textId="71637156" w:rsidR="00C73696" w:rsidRPr="005F02A6" w:rsidRDefault="00C73696" w:rsidP="005F02A6">
      <w:pPr>
        <w:pStyle w:val="ListParagraph"/>
        <w:rPr>
          <w:lang w:val="en-CA"/>
        </w:rPr>
      </w:pPr>
      <w:r>
        <w:rPr>
          <w:lang w:val="en-CA"/>
        </w:rPr>
        <w:t>{Feature has</w:t>
      </w:r>
      <w:r w:rsidR="005F02A6">
        <w:rPr>
          <w:lang w:val="en-CA"/>
        </w:rPr>
        <w:t>h</w:t>
      </w:r>
      <w:r>
        <w:rPr>
          <w:lang w:val="en-CA"/>
        </w:rPr>
        <w:t>} hasLandUseClassification [a GFXLandCoverClassification; hasGFXLandCoverClassCode {code}]</w:t>
      </w:r>
    </w:p>
    <w:p w14:paraId="6619AE40" w14:textId="77777777" w:rsidR="00C73696" w:rsidRDefault="00C73696" w:rsidP="005F02A6">
      <w:pPr>
        <w:pStyle w:val="Heading2"/>
        <w:numPr>
          <w:ilvl w:val="0"/>
          <w:numId w:val="0"/>
        </w:numPr>
        <w:ind w:left="576" w:hanging="576"/>
        <w:rPr>
          <w:lang w:val="en-CA"/>
        </w:rPr>
      </w:pPr>
      <w:bookmarkStart w:id="245" w:name="_Toc41911468"/>
      <w:r>
        <w:rPr>
          <w:lang w:val="en-CA"/>
        </w:rPr>
        <w:t>Point of Interest (pointofinterest_mun)</w:t>
      </w:r>
      <w:bookmarkEnd w:id="245"/>
    </w:p>
    <w:p w14:paraId="023EB7F4" w14:textId="77777777" w:rsidR="00C73696" w:rsidRDefault="00C73696" w:rsidP="008C7F3C">
      <w:pPr>
        <w:pStyle w:val="ListParagraph"/>
        <w:numPr>
          <w:ilvl w:val="0"/>
          <w:numId w:val="72"/>
        </w:numPr>
        <w:spacing w:line="240" w:lineRule="auto"/>
        <w:rPr>
          <w:lang w:val="en-CA"/>
        </w:rPr>
      </w:pPr>
      <w:r>
        <w:rPr>
          <w:lang w:val="en-CA"/>
        </w:rPr>
        <w:t>Feature hash</w:t>
      </w:r>
    </w:p>
    <w:p w14:paraId="3B23C8EF" w14:textId="77777777" w:rsidR="00C73696" w:rsidRDefault="00C73696" w:rsidP="00C73696">
      <w:pPr>
        <w:pStyle w:val="ListParagraph"/>
        <w:rPr>
          <w:lang w:val="en-CA"/>
        </w:rPr>
      </w:pPr>
      <w:r>
        <w:rPr>
          <w:lang w:val="en-CA"/>
        </w:rPr>
        <w:t>{Feature hash} a Parcel;</w:t>
      </w:r>
    </w:p>
    <w:p w14:paraId="66E042A1" w14:textId="77777777" w:rsidR="00C73696" w:rsidRDefault="00C73696" w:rsidP="00C73696">
      <w:pPr>
        <w:pStyle w:val="ListParagraph"/>
        <w:rPr>
          <w:lang w:val="en-CA"/>
        </w:rPr>
      </w:pPr>
      <w:commentRangeStart w:id="246"/>
      <w:r>
        <w:rPr>
          <w:lang w:val="en-CA"/>
        </w:rPr>
        <w:t>Contains / locatedOn-</w:t>
      </w:r>
      <w:commentRangeEnd w:id="246"/>
      <w:r>
        <w:rPr>
          <w:rStyle w:val="CommentReference"/>
        </w:rPr>
        <w:commentReference w:id="246"/>
      </w:r>
      <w:r>
        <w:rPr>
          <w:lang w:val="en-CA"/>
        </w:rPr>
        <w:t xml:space="preserve"> [a PointOfInterest; hasGFXPOIClassCode {class}; foaf:name {Name 1}]</w:t>
      </w:r>
    </w:p>
    <w:p w14:paraId="4469081C" w14:textId="77777777" w:rsidR="00C73696" w:rsidRPr="00960938" w:rsidRDefault="00C73696" w:rsidP="008C7F3C">
      <w:pPr>
        <w:pStyle w:val="ListParagraph"/>
        <w:numPr>
          <w:ilvl w:val="0"/>
          <w:numId w:val="72"/>
        </w:numPr>
        <w:spacing w:line="240" w:lineRule="auto"/>
        <w:rPr>
          <w:lang w:val="en-CA"/>
        </w:rPr>
      </w:pPr>
      <w:r>
        <w:rPr>
          <w:lang w:val="en-CA"/>
        </w:rPr>
        <w:t>Point of Interest Class</w:t>
      </w:r>
    </w:p>
    <w:p w14:paraId="0C68EA0D" w14:textId="77777777" w:rsidR="00C73696" w:rsidRPr="00E61D77" w:rsidRDefault="00C73696" w:rsidP="008C7F3C">
      <w:pPr>
        <w:pStyle w:val="ListParagraph"/>
        <w:numPr>
          <w:ilvl w:val="0"/>
          <w:numId w:val="72"/>
        </w:numPr>
        <w:spacing w:line="240" w:lineRule="auto"/>
        <w:rPr>
          <w:i/>
          <w:color w:val="C4BC96" w:themeColor="background2" w:themeShade="BF"/>
          <w:lang w:val="en-CA"/>
        </w:rPr>
      </w:pPr>
      <w:commentRangeStart w:id="247"/>
      <w:r w:rsidRPr="00E61D77">
        <w:rPr>
          <w:i/>
          <w:color w:val="C4BC96" w:themeColor="background2" w:themeShade="BF"/>
          <w:lang w:val="en-CA"/>
        </w:rPr>
        <w:t>POI type</w:t>
      </w:r>
      <w:commentRangeEnd w:id="247"/>
      <w:r w:rsidRPr="00E61D77">
        <w:rPr>
          <w:rStyle w:val="CommentReference"/>
          <w:color w:val="C4BC96" w:themeColor="background2" w:themeShade="BF"/>
        </w:rPr>
        <w:commentReference w:id="247"/>
      </w:r>
    </w:p>
    <w:p w14:paraId="2FE799F7" w14:textId="77777777" w:rsidR="00C73696" w:rsidRDefault="00C73696" w:rsidP="008C7F3C">
      <w:pPr>
        <w:pStyle w:val="ListParagraph"/>
        <w:numPr>
          <w:ilvl w:val="0"/>
          <w:numId w:val="72"/>
        </w:numPr>
        <w:spacing w:line="240" w:lineRule="auto"/>
        <w:rPr>
          <w:lang w:val="en-CA"/>
        </w:rPr>
      </w:pPr>
      <w:r>
        <w:rPr>
          <w:lang w:val="en-CA"/>
        </w:rPr>
        <w:t>Name 1</w:t>
      </w:r>
    </w:p>
    <w:p w14:paraId="2FBF7FBF" w14:textId="77777777" w:rsidR="00C73696" w:rsidRPr="00B226F1" w:rsidRDefault="00C73696" w:rsidP="00C73696">
      <w:pPr>
        <w:ind w:left="360"/>
      </w:pPr>
    </w:p>
    <w:p w14:paraId="6094982E" w14:textId="77777777" w:rsidR="00C73696" w:rsidRDefault="00C73696" w:rsidP="005F02A6">
      <w:pPr>
        <w:pStyle w:val="Heading2"/>
        <w:numPr>
          <w:ilvl w:val="0"/>
          <w:numId w:val="0"/>
        </w:numPr>
        <w:ind w:left="576" w:hanging="576"/>
        <w:rPr>
          <w:lang w:val="en-CA"/>
        </w:rPr>
      </w:pPr>
      <w:bookmarkStart w:id="248" w:name="_Toc41911469"/>
      <w:r>
        <w:rPr>
          <w:lang w:val="en-CA"/>
        </w:rPr>
        <w:t>Road Segment (roadsegment_mun)</w:t>
      </w:r>
      <w:bookmarkEnd w:id="248"/>
    </w:p>
    <w:p w14:paraId="3F9EF5BA" w14:textId="77777777" w:rsidR="00C73696" w:rsidRDefault="00C73696" w:rsidP="008C7F3C">
      <w:pPr>
        <w:pStyle w:val="ListParagraph"/>
        <w:numPr>
          <w:ilvl w:val="0"/>
          <w:numId w:val="73"/>
        </w:numPr>
        <w:spacing w:line="240" w:lineRule="auto"/>
        <w:rPr>
          <w:lang w:val="en-CA"/>
        </w:rPr>
      </w:pPr>
      <w:r>
        <w:rPr>
          <w:lang w:val="en-CA"/>
        </w:rPr>
        <w:t>Feature hash</w:t>
      </w:r>
    </w:p>
    <w:p w14:paraId="5045B251" w14:textId="77777777" w:rsidR="00C73696" w:rsidRDefault="00C73696" w:rsidP="00C73696">
      <w:pPr>
        <w:pStyle w:val="ListParagraph"/>
        <w:rPr>
          <w:lang w:val="en-CA"/>
        </w:rPr>
      </w:pPr>
      <w:r>
        <w:rPr>
          <w:lang w:val="en-CA"/>
        </w:rPr>
        <w:t>{Feature hash} a RoadSegment;</w:t>
      </w:r>
    </w:p>
    <w:p w14:paraId="1CD6ADC9" w14:textId="77777777" w:rsidR="00C73696" w:rsidRDefault="00C73696" w:rsidP="00C73696">
      <w:pPr>
        <w:pStyle w:val="ListParagraph"/>
        <w:rPr>
          <w:lang w:val="en-CA"/>
        </w:rPr>
      </w:pPr>
      <w:r w:rsidRPr="0065029F">
        <w:rPr>
          <w:strike/>
          <w:lang w:val="en-CA"/>
        </w:rPr>
        <w:t>isAboveGrade</w:t>
      </w:r>
      <w:r>
        <w:rPr>
          <w:lang w:val="en-CA"/>
        </w:rPr>
        <w:t xml:space="preserve"> roadLevelCode {Above of below grade};</w:t>
      </w:r>
    </w:p>
    <w:p w14:paraId="72D5C21F" w14:textId="77777777" w:rsidR="00C73696" w:rsidRDefault="00C73696" w:rsidP="00C73696">
      <w:pPr>
        <w:pStyle w:val="ListParagraph"/>
        <w:rPr>
          <w:lang w:val="en-CA"/>
        </w:rPr>
      </w:pPr>
      <w:r>
        <w:rPr>
          <w:lang w:val="en-CA"/>
        </w:rPr>
        <w:t>foaf:name {Official Street Name};</w:t>
      </w:r>
    </w:p>
    <w:p w14:paraId="0D8511C1" w14:textId="77777777" w:rsidR="00C73696" w:rsidRDefault="00C73696" w:rsidP="00C73696">
      <w:pPr>
        <w:pStyle w:val="ListParagraph"/>
        <w:rPr>
          <w:lang w:val="en-CA"/>
        </w:rPr>
      </w:pPr>
      <w:r>
        <w:rPr>
          <w:lang w:val="en-CA"/>
        </w:rPr>
        <w:t>hasGFXRoadClassCode {Road Class};</w:t>
      </w:r>
    </w:p>
    <w:p w14:paraId="4506E192" w14:textId="77777777" w:rsidR="00C73696" w:rsidRDefault="00C73696" w:rsidP="00C73696">
      <w:pPr>
        <w:pStyle w:val="ListParagraph"/>
        <w:rPr>
          <w:lang w:val="en-CA"/>
        </w:rPr>
      </w:pPr>
      <w:r>
        <w:rPr>
          <w:lang w:val="en-CA"/>
        </w:rPr>
        <w:t>hasLength [a length; measure [a Measure; numerical_value {Length}]]</w:t>
      </w:r>
    </w:p>
    <w:p w14:paraId="304C7101" w14:textId="77777777" w:rsidR="00C73696" w:rsidRPr="002F70BB" w:rsidRDefault="00C73696" w:rsidP="008C7F3C">
      <w:pPr>
        <w:pStyle w:val="ListParagraph"/>
        <w:numPr>
          <w:ilvl w:val="0"/>
          <w:numId w:val="73"/>
        </w:numPr>
        <w:spacing w:line="240" w:lineRule="auto"/>
        <w:rPr>
          <w:lang w:val="en-CA"/>
        </w:rPr>
      </w:pPr>
      <w:r w:rsidRPr="002F70BB">
        <w:rPr>
          <w:lang w:val="en-CA"/>
        </w:rPr>
        <w:t>Above or below grade</w:t>
      </w:r>
    </w:p>
    <w:p w14:paraId="7F98028F" w14:textId="77777777" w:rsidR="00C73696" w:rsidRDefault="00C73696" w:rsidP="008C7F3C">
      <w:pPr>
        <w:pStyle w:val="ListParagraph"/>
        <w:numPr>
          <w:ilvl w:val="0"/>
          <w:numId w:val="73"/>
        </w:numPr>
        <w:spacing w:line="240" w:lineRule="auto"/>
        <w:rPr>
          <w:lang w:val="en-CA"/>
        </w:rPr>
      </w:pPr>
      <w:r>
        <w:rPr>
          <w:lang w:val="en-CA"/>
        </w:rPr>
        <w:t>Official Street Name</w:t>
      </w:r>
    </w:p>
    <w:p w14:paraId="05A727EE" w14:textId="77777777" w:rsidR="00C73696" w:rsidRDefault="00C73696" w:rsidP="008C7F3C">
      <w:pPr>
        <w:pStyle w:val="ListParagraph"/>
        <w:numPr>
          <w:ilvl w:val="0"/>
          <w:numId w:val="73"/>
        </w:numPr>
        <w:spacing w:line="240" w:lineRule="auto"/>
        <w:rPr>
          <w:lang w:val="en-CA"/>
        </w:rPr>
      </w:pPr>
      <w:r>
        <w:rPr>
          <w:lang w:val="en-CA"/>
        </w:rPr>
        <w:t>Road Class</w:t>
      </w:r>
    </w:p>
    <w:p w14:paraId="6C0F8BE7" w14:textId="77777777" w:rsidR="00C73696" w:rsidRPr="00C73696" w:rsidRDefault="00C73696" w:rsidP="00C73696"/>
    <w:p w14:paraId="2B77012C" w14:textId="77777777" w:rsidR="00C73696" w:rsidRDefault="00C73696" w:rsidP="005F02A6">
      <w:pPr>
        <w:pStyle w:val="Heading2"/>
        <w:numPr>
          <w:ilvl w:val="0"/>
          <w:numId w:val="0"/>
        </w:numPr>
        <w:ind w:left="576" w:hanging="576"/>
        <w:rPr>
          <w:lang w:val="en-CA"/>
        </w:rPr>
      </w:pPr>
      <w:bookmarkStart w:id="249" w:name="_Toc41911470"/>
      <w:r>
        <w:rPr>
          <w:lang w:val="en-CA"/>
        </w:rPr>
        <w:lastRenderedPageBreak/>
        <w:t>Intersect Neighbourhood (generated via ArcGIS process)</w:t>
      </w:r>
      <w:bookmarkEnd w:id="249"/>
    </w:p>
    <w:p w14:paraId="0F74D053" w14:textId="77777777" w:rsidR="00C73696" w:rsidRDefault="00C73696" w:rsidP="008C7F3C">
      <w:pPr>
        <w:pStyle w:val="ListParagraph"/>
        <w:numPr>
          <w:ilvl w:val="0"/>
          <w:numId w:val="71"/>
        </w:numPr>
        <w:spacing w:line="240" w:lineRule="auto"/>
        <w:rPr>
          <w:lang w:val="en-CA"/>
        </w:rPr>
      </w:pPr>
      <w:r>
        <w:rPr>
          <w:lang w:val="en-CA"/>
        </w:rPr>
        <w:t>Roadsegment (feature hash)</w:t>
      </w:r>
    </w:p>
    <w:p w14:paraId="0F68C3BE" w14:textId="77777777" w:rsidR="00C73696" w:rsidRDefault="00C73696" w:rsidP="008C7F3C">
      <w:pPr>
        <w:pStyle w:val="ListParagraph"/>
        <w:numPr>
          <w:ilvl w:val="0"/>
          <w:numId w:val="71"/>
        </w:numPr>
        <w:spacing w:line="240" w:lineRule="auto"/>
        <w:rPr>
          <w:lang w:val="en-CA"/>
        </w:rPr>
      </w:pPr>
      <w:r>
        <w:rPr>
          <w:lang w:val="en-CA"/>
        </w:rPr>
        <w:t>Neighbourhood feature hash</w:t>
      </w:r>
    </w:p>
    <w:p w14:paraId="4129FD5B" w14:textId="77777777" w:rsidR="00C73696" w:rsidRDefault="00C73696" w:rsidP="005F02A6">
      <w:pPr>
        <w:pStyle w:val="Heading2"/>
        <w:numPr>
          <w:ilvl w:val="0"/>
          <w:numId w:val="0"/>
        </w:numPr>
        <w:ind w:left="576" w:hanging="576"/>
        <w:rPr>
          <w:lang w:val="en-CA"/>
        </w:rPr>
      </w:pPr>
      <w:bookmarkStart w:id="250" w:name="_Toc41911471"/>
      <w:r>
        <w:rPr>
          <w:lang w:val="en-CA"/>
        </w:rPr>
        <w:t>Near Land Use (generated via ArcGIS process)</w:t>
      </w:r>
      <w:bookmarkEnd w:id="250"/>
    </w:p>
    <w:p w14:paraId="02E961C8" w14:textId="77777777" w:rsidR="00C73696" w:rsidRDefault="00C73696" w:rsidP="008C7F3C">
      <w:pPr>
        <w:pStyle w:val="ListParagraph"/>
        <w:numPr>
          <w:ilvl w:val="0"/>
          <w:numId w:val="71"/>
        </w:numPr>
        <w:spacing w:line="240" w:lineRule="auto"/>
        <w:rPr>
          <w:lang w:val="en-CA"/>
        </w:rPr>
      </w:pPr>
      <w:r>
        <w:rPr>
          <w:lang w:val="en-CA"/>
        </w:rPr>
        <w:t>Roadsegment (feature hash)</w:t>
      </w:r>
    </w:p>
    <w:p w14:paraId="4E58E157" w14:textId="77777777" w:rsidR="00C73696" w:rsidRDefault="00C73696" w:rsidP="008C7F3C">
      <w:pPr>
        <w:pStyle w:val="ListParagraph"/>
        <w:numPr>
          <w:ilvl w:val="0"/>
          <w:numId w:val="71"/>
        </w:numPr>
        <w:spacing w:line="240" w:lineRule="auto"/>
        <w:rPr>
          <w:lang w:val="en-CA"/>
        </w:rPr>
      </w:pPr>
      <w:r>
        <w:rPr>
          <w:lang w:val="en-CA"/>
        </w:rPr>
        <w:t>Parcel with some land use feature hash</w:t>
      </w:r>
    </w:p>
    <w:p w14:paraId="42C99C7A" w14:textId="77777777" w:rsidR="00C73696" w:rsidRDefault="00C73696" w:rsidP="005F02A6">
      <w:pPr>
        <w:pStyle w:val="Heading2"/>
        <w:numPr>
          <w:ilvl w:val="0"/>
          <w:numId w:val="0"/>
        </w:numPr>
        <w:ind w:left="576" w:hanging="576"/>
        <w:rPr>
          <w:lang w:val="en-CA"/>
        </w:rPr>
      </w:pPr>
      <w:bookmarkStart w:id="251" w:name="_Toc41911472"/>
      <w:r>
        <w:rPr>
          <w:lang w:val="en-CA"/>
        </w:rPr>
        <w:t>Near Land Cover (generated via ArcGIS process)</w:t>
      </w:r>
      <w:bookmarkEnd w:id="251"/>
    </w:p>
    <w:p w14:paraId="4B84C4F1" w14:textId="77777777" w:rsidR="00C73696" w:rsidRDefault="00C73696" w:rsidP="008C7F3C">
      <w:pPr>
        <w:pStyle w:val="ListParagraph"/>
        <w:numPr>
          <w:ilvl w:val="0"/>
          <w:numId w:val="71"/>
        </w:numPr>
        <w:spacing w:line="240" w:lineRule="auto"/>
        <w:rPr>
          <w:lang w:val="en-CA"/>
        </w:rPr>
      </w:pPr>
      <w:r>
        <w:rPr>
          <w:lang w:val="en-CA"/>
        </w:rPr>
        <w:t>Roadsegment (feature hash)</w:t>
      </w:r>
    </w:p>
    <w:p w14:paraId="3F843C79" w14:textId="77777777" w:rsidR="00C73696" w:rsidRPr="00977DAD" w:rsidRDefault="00C73696" w:rsidP="008C7F3C">
      <w:pPr>
        <w:pStyle w:val="ListParagraph"/>
        <w:numPr>
          <w:ilvl w:val="0"/>
          <w:numId w:val="71"/>
        </w:numPr>
        <w:spacing w:line="240" w:lineRule="auto"/>
        <w:rPr>
          <w:lang w:val="en-CA"/>
        </w:rPr>
      </w:pPr>
      <w:r>
        <w:rPr>
          <w:lang w:val="en-CA"/>
        </w:rPr>
        <w:t xml:space="preserve">Parcel with some </w:t>
      </w:r>
      <w:r w:rsidRPr="00977DAD">
        <w:rPr>
          <w:lang w:val="en-CA"/>
        </w:rPr>
        <w:t>Land Cover feature hash</w:t>
      </w:r>
    </w:p>
    <w:p w14:paraId="4F10CF83" w14:textId="77777777" w:rsidR="00C73696" w:rsidRDefault="00C73696" w:rsidP="005F02A6">
      <w:pPr>
        <w:pStyle w:val="Heading2"/>
        <w:numPr>
          <w:ilvl w:val="0"/>
          <w:numId w:val="0"/>
        </w:numPr>
        <w:ind w:left="576" w:hanging="576"/>
        <w:rPr>
          <w:lang w:val="en-CA"/>
        </w:rPr>
      </w:pPr>
      <w:bookmarkStart w:id="252" w:name="_Toc41911473"/>
      <w:r>
        <w:rPr>
          <w:lang w:val="en-CA"/>
        </w:rPr>
        <w:t>Near POI (generated via ArcGIS process)</w:t>
      </w:r>
      <w:bookmarkEnd w:id="252"/>
    </w:p>
    <w:p w14:paraId="52F5C176" w14:textId="77777777" w:rsidR="00C73696" w:rsidRDefault="00C73696" w:rsidP="008C7F3C">
      <w:pPr>
        <w:pStyle w:val="ListParagraph"/>
        <w:numPr>
          <w:ilvl w:val="0"/>
          <w:numId w:val="71"/>
        </w:numPr>
        <w:spacing w:line="240" w:lineRule="auto"/>
        <w:rPr>
          <w:lang w:val="en-CA"/>
        </w:rPr>
      </w:pPr>
      <w:r>
        <w:rPr>
          <w:lang w:val="en-CA"/>
        </w:rPr>
        <w:t>Roadsegment (feature hash)</w:t>
      </w:r>
    </w:p>
    <w:p w14:paraId="390BA2C9" w14:textId="77777777" w:rsidR="00C73696" w:rsidRDefault="00C73696" w:rsidP="008C7F3C">
      <w:pPr>
        <w:pStyle w:val="ListParagraph"/>
        <w:numPr>
          <w:ilvl w:val="0"/>
          <w:numId w:val="71"/>
        </w:numPr>
        <w:spacing w:line="240" w:lineRule="auto"/>
        <w:rPr>
          <w:lang w:val="en-CA"/>
        </w:rPr>
      </w:pPr>
      <w:r>
        <w:rPr>
          <w:lang w:val="en-CA"/>
        </w:rPr>
        <w:t>POI locatedOnParcel with some Parcel feature hash</w:t>
      </w:r>
    </w:p>
    <w:p w14:paraId="7910B1EA" w14:textId="77777777" w:rsidR="00C73696" w:rsidRPr="00C73696" w:rsidRDefault="00C73696" w:rsidP="00C73696">
      <w:pPr>
        <w:rPr>
          <w:lang w:val="en-US" w:bidi="en-US"/>
        </w:rPr>
      </w:pPr>
    </w:p>
    <w:p w14:paraId="416B6C59" w14:textId="46E489DF" w:rsidR="0040754B" w:rsidRPr="00E17349" w:rsidRDefault="0040754B" w:rsidP="002660E6">
      <w:pPr>
        <w:spacing w:after="200" w:line="276" w:lineRule="auto"/>
      </w:pPr>
    </w:p>
    <w:sectPr w:rsidR="0040754B" w:rsidRPr="00E17349" w:rsidSect="002C59C9">
      <w:footerReference w:type="default" r:id="rId66"/>
      <w:footerReference w:type="first" r:id="rId67"/>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9" w:author="Megan Katsumi [2]" w:date="2020-06-02T12:46:00Z" w:initials="MK">
    <w:p w14:paraId="4EA85951" w14:textId="7ADD7FF2" w:rsidR="007D31AC" w:rsidRDefault="007D31AC">
      <w:pPr>
        <w:pStyle w:val="CommentText"/>
      </w:pPr>
      <w:r>
        <w:rPr>
          <w:rStyle w:val="CommentReference"/>
        </w:rPr>
        <w:annotationRef/>
      </w:r>
      <w:r>
        <w:t>here</w:t>
      </w:r>
    </w:p>
  </w:comment>
  <w:comment w:id="160" w:author="Megan Katsumi" w:date="2019-10-28T14:17:00Z" w:initials="MK">
    <w:p w14:paraId="60A28637" w14:textId="5FDB5FB4" w:rsidR="00763349" w:rsidRDefault="00763349">
      <w:pPr>
        <w:pStyle w:val="CommentText"/>
      </w:pPr>
      <w:r>
        <w:rPr>
          <w:rStyle w:val="CommentReference"/>
        </w:rPr>
        <w:annotationRef/>
      </w:r>
      <w:r>
        <w:t>Review &amp; confirm namespaces defined for ontologies</w:t>
      </w:r>
    </w:p>
  </w:comment>
  <w:comment w:id="221" w:author="Megan Katsumi [2]" w:date="2019-11-26T14:33:00Z" w:initials="MK">
    <w:p w14:paraId="5ECF906D" w14:textId="1F011E41" w:rsidR="00763349" w:rsidRDefault="00763349">
      <w:pPr>
        <w:pStyle w:val="CommentText"/>
      </w:pPr>
      <w:r>
        <w:rPr>
          <w:rStyle w:val="CommentReference"/>
        </w:rPr>
        <w:annotationRef/>
      </w:r>
      <w:r>
        <w:t>Update to include both Allegrograph &amp; Virtuoso mappings</w:t>
      </w:r>
    </w:p>
  </w:comment>
  <w:comment w:id="223" w:author="Megan Katsumi [2]" w:date="2019-03-15T08:25:00Z" w:initials="MK">
    <w:p w14:paraId="49F03101" w14:textId="77777777" w:rsidR="00763349" w:rsidRDefault="00763349" w:rsidP="002660E6">
      <w:pPr>
        <w:pStyle w:val="CommentText"/>
      </w:pPr>
      <w:r>
        <w:rPr>
          <w:rStyle w:val="CommentReference"/>
        </w:rPr>
        <w:annotationRef/>
      </w:r>
      <w:r>
        <w:t>Q: do gtfs routes distinguish between input and outbound?</w:t>
      </w:r>
    </w:p>
  </w:comment>
  <w:comment w:id="246" w:author="Megan Katsumi [2]" w:date="2019-11-27T14:19:00Z" w:initials="MK">
    <w:p w14:paraId="6AA6740E" w14:textId="77777777" w:rsidR="00763349" w:rsidRDefault="00763349" w:rsidP="00C73696">
      <w:pPr>
        <w:pStyle w:val="CommentText"/>
      </w:pPr>
      <w:r>
        <w:rPr>
          <w:rStyle w:val="CommentReference"/>
        </w:rPr>
        <w:annotationRef/>
      </w:r>
      <w:r>
        <w:t>TBD: relationship between a Parcel and some Building / Facility / etc. Define POI class?</w:t>
      </w:r>
    </w:p>
  </w:comment>
  <w:comment w:id="247" w:author="Megan Katsumi [2]" w:date="2019-11-29T14:23:00Z" w:initials="MK">
    <w:p w14:paraId="0EBF3832" w14:textId="77777777" w:rsidR="00763349" w:rsidRDefault="00763349" w:rsidP="00C73696">
      <w:pPr>
        <w:pStyle w:val="CommentText"/>
      </w:pPr>
      <w:r>
        <w:rPr>
          <w:rStyle w:val="CommentReference"/>
        </w:rPr>
        <w:annotationRef/>
      </w:r>
      <w:r>
        <w:t>Next stage: can we categorize the Point of interest type according to the point of interest class?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EA85951" w15:done="0"/>
  <w15:commentEx w15:paraId="60A28637" w15:done="0"/>
  <w15:commentEx w15:paraId="5ECF906D" w15:done="0"/>
  <w15:commentEx w15:paraId="49F03101" w15:done="0"/>
  <w15:commentEx w15:paraId="6AA6740E" w15:done="0"/>
  <w15:commentEx w15:paraId="0EBF383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EA85951" w16cid:durableId="2280C89C"/>
  <w16cid:commentId w16cid:paraId="60A28637" w16cid:durableId="21617704"/>
  <w16cid:commentId w16cid:paraId="5ECF906D" w16cid:durableId="2187B621"/>
  <w16cid:commentId w16cid:paraId="49F03101" w16cid:durableId="2035E007"/>
  <w16cid:commentId w16cid:paraId="6AA6740E" w16cid:durableId="2189045B"/>
  <w16cid:commentId w16cid:paraId="0EBF3832" w16cid:durableId="218BA8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46EC57" w14:textId="77777777" w:rsidR="005C7E9F" w:rsidRDefault="005C7E9F" w:rsidP="00EA354A">
      <w:r>
        <w:separator/>
      </w:r>
    </w:p>
  </w:endnote>
  <w:endnote w:type="continuationSeparator" w:id="0">
    <w:p w14:paraId="7E90BEB8" w14:textId="77777777" w:rsidR="005C7E9F" w:rsidRDefault="005C7E9F" w:rsidP="00EA35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0000000000000000000"/>
    <w:charset w:val="00"/>
    <w:family w:val="auto"/>
    <w:pitch w:val="variable"/>
    <w:sig w:usb0="00000003" w:usb1="00000000" w:usb2="00000000" w:usb3="00000000" w:csb0="00000003" w:csb1="00000000"/>
  </w:font>
  <w:font w:name="Times-Roman">
    <w:altName w:val="Times"/>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7529157"/>
      <w:docPartObj>
        <w:docPartGallery w:val="Page Numbers (Bottom of Page)"/>
        <w:docPartUnique/>
      </w:docPartObj>
    </w:sdtPr>
    <w:sdtContent>
      <w:p w14:paraId="4DAF3627" w14:textId="77777777" w:rsidR="00763349" w:rsidRDefault="00763349">
        <w:pPr>
          <w:pStyle w:val="Footer"/>
          <w:jc w:val="right"/>
        </w:pPr>
        <w:r>
          <w:fldChar w:fldCharType="begin"/>
        </w:r>
        <w:r>
          <w:instrText xml:space="preserve"> PAGE   \* MERGEFORMAT </w:instrText>
        </w:r>
        <w:r>
          <w:fldChar w:fldCharType="separate"/>
        </w:r>
        <w:r>
          <w:rPr>
            <w:noProof/>
          </w:rPr>
          <w:t>23</w:t>
        </w:r>
        <w:r>
          <w:rPr>
            <w:noProof/>
          </w:rPr>
          <w:fldChar w:fldCharType="end"/>
        </w:r>
      </w:p>
    </w:sdtContent>
  </w:sdt>
  <w:p w14:paraId="55BD4212" w14:textId="77777777" w:rsidR="00763349" w:rsidRPr="0032583C" w:rsidRDefault="00763349">
    <w:pPr>
      <w:pStyle w:val="Footer"/>
      <w:rPr>
        <w:lang w:val="en-C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947"/>
      <w:gridCol w:w="3372"/>
    </w:tblGrid>
    <w:tr w:rsidR="00763349" w14:paraId="2B76F3B3" w14:textId="77777777" w:rsidTr="00967D94">
      <w:tc>
        <w:tcPr>
          <w:tcW w:w="6947" w:type="dxa"/>
        </w:tcPr>
        <w:p w14:paraId="07DEE8C9" w14:textId="77777777" w:rsidR="00763349" w:rsidRDefault="00763349" w:rsidP="00967D94">
          <w:pPr>
            <w:pStyle w:val="Footer"/>
          </w:pPr>
          <w:r w:rsidRPr="00A55DB1">
            <w:rPr>
              <w:noProof/>
            </w:rPr>
            <w:drawing>
              <wp:inline distT="0" distB="0" distL="0" distR="0" wp14:anchorId="70CECF49" wp14:editId="48F3053A">
                <wp:extent cx="2952750" cy="438218"/>
                <wp:effectExtent l="0" t="0" r="0" b="0"/>
                <wp:docPr id="1" name="Picture 2" descr="Sig_EDUCD_TransportationResearchInst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_EDUCD_TransportationResearchInst_K"/>
                        <pic:cNvPicPr>
                          <a:picLocks noChangeAspect="1" noChangeArrowheads="1"/>
                        </pic:cNvPicPr>
                      </pic:nvPicPr>
                      <pic:blipFill>
                        <a:blip r:embed="rId1" cstate="print">
                          <a:extLst>
                            <a:ext uri="{28A0092B-C50C-407E-A947-70E740481C1C}">
                              <a14:useLocalDpi xmlns:a14="http://schemas.microsoft.com/office/drawing/2010/main" val="0"/>
                            </a:ext>
                          </a:extLst>
                        </a:blip>
                        <a:srcRect l="-16324"/>
                        <a:stretch>
                          <a:fillRect/>
                        </a:stretch>
                      </pic:blipFill>
                      <pic:spPr bwMode="auto">
                        <a:xfrm>
                          <a:off x="0" y="0"/>
                          <a:ext cx="2952750" cy="438218"/>
                        </a:xfrm>
                        <a:prstGeom prst="rect">
                          <a:avLst/>
                        </a:prstGeom>
                        <a:noFill/>
                        <a:ln>
                          <a:noFill/>
                        </a:ln>
                      </pic:spPr>
                    </pic:pic>
                  </a:graphicData>
                </a:graphic>
              </wp:inline>
            </w:drawing>
          </w:r>
        </w:p>
      </w:tc>
      <w:tc>
        <w:tcPr>
          <w:tcW w:w="3372" w:type="dxa"/>
        </w:tcPr>
        <w:p w14:paraId="0D9515EE" w14:textId="77777777" w:rsidR="00763349" w:rsidRDefault="00763349" w:rsidP="00967D94">
          <w:pPr>
            <w:pStyle w:val="Footer"/>
          </w:pPr>
          <w:r>
            <w:rPr>
              <w:noProof/>
            </w:rPr>
            <w:drawing>
              <wp:inline distT="0" distB="0" distL="0" distR="0" wp14:anchorId="2E1C5684" wp14:editId="102FD4A2">
                <wp:extent cx="1263532" cy="374632"/>
                <wp:effectExtent l="0" t="0" r="0" b="6985"/>
                <wp:docPr id="3" name="Picture 5" descr="C:\Users\Judy\Documents\Branding\UTTRI logo\UTTRI without a 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dy\Documents\Branding\UTTRI logo\UTTRI without a bg.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rot="10800000" flipH="1" flipV="1">
                          <a:off x="0" y="0"/>
                          <a:ext cx="1264384" cy="374885"/>
                        </a:xfrm>
                        <a:prstGeom prst="rect">
                          <a:avLst/>
                        </a:prstGeom>
                        <a:noFill/>
                        <a:ln>
                          <a:noFill/>
                        </a:ln>
                      </pic:spPr>
                    </pic:pic>
                  </a:graphicData>
                </a:graphic>
              </wp:inline>
            </w:drawing>
          </w:r>
        </w:p>
      </w:tc>
    </w:tr>
  </w:tbl>
  <w:p w14:paraId="0D6FE243" w14:textId="77777777" w:rsidR="00763349" w:rsidRDefault="007633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A2AF40" w14:textId="77777777" w:rsidR="005C7E9F" w:rsidRDefault="005C7E9F" w:rsidP="00EA354A">
      <w:r>
        <w:separator/>
      </w:r>
    </w:p>
  </w:footnote>
  <w:footnote w:type="continuationSeparator" w:id="0">
    <w:p w14:paraId="412792DB" w14:textId="77777777" w:rsidR="005C7E9F" w:rsidRDefault="005C7E9F" w:rsidP="00EA354A">
      <w:r>
        <w:continuationSeparator/>
      </w:r>
    </w:p>
  </w:footnote>
  <w:footnote w:id="1">
    <w:p w14:paraId="7F6A7F3D" w14:textId="1FAFC5FB" w:rsidR="00763349" w:rsidRPr="00755319" w:rsidRDefault="00763349">
      <w:pPr>
        <w:pStyle w:val="FootnoteText"/>
        <w:rPr>
          <w:lang w:val="en-CA"/>
        </w:rPr>
      </w:pPr>
      <w:r>
        <w:rPr>
          <w:rStyle w:val="FootnoteReference"/>
        </w:rPr>
        <w:footnoteRef/>
      </w:r>
      <w:r>
        <w:t xml:space="preserve"> </w:t>
      </w:r>
      <w:r w:rsidRPr="00755319">
        <w:t>https://esri.ca/en/node/16356</w:t>
      </w:r>
    </w:p>
  </w:footnote>
  <w:footnote w:id="2">
    <w:p w14:paraId="189CB595" w14:textId="042B96E3" w:rsidR="00763349" w:rsidRPr="00755319" w:rsidRDefault="00763349">
      <w:pPr>
        <w:pStyle w:val="FootnoteText"/>
        <w:rPr>
          <w:lang w:val="en-CA"/>
        </w:rPr>
      </w:pPr>
      <w:r>
        <w:rPr>
          <w:rStyle w:val="FootnoteReference"/>
        </w:rPr>
        <w:footnoteRef/>
      </w:r>
      <w:r>
        <w:t xml:space="preserve"> </w:t>
      </w:r>
      <w:r w:rsidRPr="00755319">
        <w:t>https://esri.ca/en/programs/the-community-map-of-canada</w:t>
      </w:r>
    </w:p>
  </w:footnote>
  <w:footnote w:id="3">
    <w:p w14:paraId="481F122A" w14:textId="67F8445A" w:rsidR="00763349" w:rsidRPr="00755319" w:rsidRDefault="00763349">
      <w:pPr>
        <w:pStyle w:val="FootnoteText"/>
        <w:rPr>
          <w:lang w:val="en-CA"/>
        </w:rPr>
      </w:pPr>
      <w:r>
        <w:rPr>
          <w:rStyle w:val="FootnoteReference"/>
        </w:rPr>
        <w:footnoteRef/>
      </w:r>
      <w:r>
        <w:t xml:space="preserve"> </w:t>
      </w:r>
      <w:r w:rsidRPr="00755319">
        <w:t>https://esri.ca/en/programs/community-maps-program/geofoundation-exchange</w:t>
      </w:r>
    </w:p>
  </w:footnote>
  <w:footnote w:id="4">
    <w:p w14:paraId="5FE01675" w14:textId="23B9D56A" w:rsidR="00763349" w:rsidRPr="00C01762" w:rsidRDefault="00763349">
      <w:pPr>
        <w:pStyle w:val="FootnoteText"/>
        <w:rPr>
          <w:lang w:val="en-CA"/>
        </w:rPr>
      </w:pPr>
      <w:r>
        <w:rPr>
          <w:rStyle w:val="FootnoteReference"/>
        </w:rPr>
        <w:footnoteRef/>
      </w:r>
      <w:r>
        <w:t xml:space="preserve"> </w:t>
      </w:r>
      <w:r w:rsidRPr="00C01762">
        <w:t>http://www.opengis.net/ont/geosparql</w:t>
      </w:r>
    </w:p>
  </w:footnote>
  <w:footnote w:id="5">
    <w:p w14:paraId="2A27582E" w14:textId="72F030AB" w:rsidR="00763349" w:rsidRPr="008C1769" w:rsidRDefault="00763349" w:rsidP="00763A5C">
      <w:pPr>
        <w:pStyle w:val="FootnoteText"/>
        <w:rPr>
          <w:lang w:val="en-CA"/>
        </w:rPr>
      </w:pPr>
      <w:r>
        <w:rPr>
          <w:rStyle w:val="FootnoteReference"/>
        </w:rPr>
        <w:footnoteRef/>
      </w:r>
      <w:r>
        <w:t xml:space="preserve"> </w:t>
      </w:r>
      <w:r>
        <w:rPr>
          <w:lang w:val="en-CA"/>
        </w:rPr>
        <w:t>AllegroGraph-generated nD datatype for lat-lon location data</w:t>
      </w:r>
    </w:p>
  </w:footnote>
  <w:footnote w:id="6">
    <w:p w14:paraId="2926F4D4" w14:textId="77777777" w:rsidR="00763349" w:rsidRDefault="00763349" w:rsidP="00A62F41">
      <w:pPr>
        <w:pStyle w:val="FootnoteText"/>
      </w:pPr>
      <w:r>
        <w:rPr>
          <w:rStyle w:val="FootnoteReference"/>
        </w:rPr>
        <w:footnoteRef/>
      </w:r>
      <w:r>
        <w:t xml:space="preserve"> Note: in order to avoid confusion that may result from the use of the "-Process" suffix (e.g. VehicleProcess,OrganizationProcess), we opt instead to use the suffix "PD", i.e. short for "Perdurant".</w:t>
      </w:r>
    </w:p>
  </w:footnote>
  <w:footnote w:id="7">
    <w:p w14:paraId="769F109D" w14:textId="6B5645ED" w:rsidR="00763349" w:rsidRPr="00FE13B1" w:rsidRDefault="00763349">
      <w:pPr>
        <w:pStyle w:val="FootnoteText"/>
        <w:rPr>
          <w:lang w:val="en-CA"/>
        </w:rPr>
      </w:pPr>
      <w:r>
        <w:rPr>
          <w:rStyle w:val="FootnoteReference"/>
        </w:rPr>
        <w:footnoteRef/>
      </w:r>
      <w:r>
        <w:t xml:space="preserve"> </w:t>
      </w:r>
      <w:r w:rsidRPr="00FE13B1">
        <w:t>http://ontology.eil.utoronto.ca/tove/activity.owl</w:t>
      </w:r>
    </w:p>
  </w:footnote>
  <w:footnote w:id="8">
    <w:p w14:paraId="176C17F5" w14:textId="77777777" w:rsidR="00763349" w:rsidRPr="008E7C02" w:rsidRDefault="00763349" w:rsidP="00E8128A">
      <w:pPr>
        <w:pStyle w:val="FootnoteText"/>
        <w:rPr>
          <w:lang w:val="en-CA"/>
        </w:rPr>
      </w:pPr>
      <w:r>
        <w:rPr>
          <w:rStyle w:val="FootnoteReference"/>
        </w:rPr>
        <w:footnoteRef/>
      </w:r>
      <w:r>
        <w:t xml:space="preserve"> </w:t>
      </w:r>
      <w:r w:rsidRPr="008E7C02">
        <w:t>http://ontology.eil.utoronto.ca/city-services/city-services.owl#</w:t>
      </w:r>
    </w:p>
  </w:footnote>
  <w:footnote w:id="9">
    <w:p w14:paraId="5375FDC3" w14:textId="2C943125" w:rsidR="00763349" w:rsidRPr="00BB3C29" w:rsidRDefault="00763349">
      <w:pPr>
        <w:pStyle w:val="FootnoteText"/>
        <w:rPr>
          <w:lang w:val="en-CA"/>
        </w:rPr>
      </w:pPr>
      <w:r>
        <w:rPr>
          <w:rStyle w:val="FootnoteReference"/>
        </w:rPr>
        <w:footnoteRef/>
      </w:r>
      <w:r>
        <w:t xml:space="preserve"> </w:t>
      </w:r>
      <w:r w:rsidRPr="00B74DA0">
        <w:t>http://ontology.eil.utoronto.ca/GCI/Foundation/GCI-Foundation-v2.owl#</w:t>
      </w:r>
    </w:p>
  </w:footnote>
  <w:footnote w:id="10">
    <w:p w14:paraId="717C987B" w14:textId="77777777" w:rsidR="00763349" w:rsidRPr="008B5808" w:rsidRDefault="00763349" w:rsidP="008A4F0D">
      <w:pPr>
        <w:pStyle w:val="FootnoteText"/>
        <w:rPr>
          <w:lang w:val="en-CA"/>
        </w:rPr>
      </w:pPr>
      <w:r>
        <w:rPr>
          <w:rStyle w:val="FootnoteReference"/>
        </w:rPr>
        <w:footnoteRef/>
      </w:r>
      <w:r>
        <w:t xml:space="preserve"> </w:t>
      </w:r>
      <w:hyperlink r:id="rId1" w:history="1">
        <w:r w:rsidRPr="00F30726">
          <w:rPr>
            <w:rStyle w:val="Hyperlink"/>
          </w:rPr>
          <w:t>http://www.w3.org/ns/ssn/</w:t>
        </w:r>
      </w:hyperlink>
    </w:p>
  </w:footnote>
  <w:footnote w:id="11">
    <w:p w14:paraId="2B57C9B1" w14:textId="61190B56" w:rsidR="00763349" w:rsidRPr="00882E50" w:rsidRDefault="00763349">
      <w:pPr>
        <w:pStyle w:val="FootnoteText"/>
        <w:rPr>
          <w:lang w:val="en-CA"/>
        </w:rPr>
      </w:pPr>
      <w:r>
        <w:rPr>
          <w:rStyle w:val="FootnoteReference"/>
        </w:rPr>
        <w:footnoteRef/>
      </w:r>
      <w:r>
        <w:t xml:space="preserve"> </w:t>
      </w:r>
      <w:hyperlink r:id="rId2" w:history="1">
        <w:r w:rsidRPr="00280FF9">
          <w:rPr>
            <w:rStyle w:val="Hyperlink"/>
          </w:rPr>
          <w:t>http://ontology.eil.utoronto.ca/icontact.owl</w:t>
        </w:r>
      </w:hyperlink>
    </w:p>
  </w:footnote>
  <w:footnote w:id="12">
    <w:p w14:paraId="327DFFD5" w14:textId="720826BB" w:rsidR="00763349" w:rsidRPr="00BC72DC" w:rsidRDefault="00763349">
      <w:pPr>
        <w:pStyle w:val="FootnoteText"/>
        <w:rPr>
          <w:lang w:val="en-CA"/>
        </w:rPr>
      </w:pPr>
      <w:r>
        <w:rPr>
          <w:rStyle w:val="FootnoteReference"/>
        </w:rPr>
        <w:footnoteRef/>
      </w:r>
      <w:r>
        <w:t xml:space="preserve"> </w:t>
      </w:r>
      <w:r w:rsidRPr="00827DD8">
        <w:t>http://ontology.eil.utoronto.ca/GCI/Shelters/GCI-Shelters.html</w:t>
      </w:r>
    </w:p>
  </w:footnote>
  <w:footnote w:id="13">
    <w:p w14:paraId="2F69C8EA" w14:textId="77777777" w:rsidR="00763349" w:rsidRDefault="00763349" w:rsidP="00E238D5">
      <w:pPr>
        <w:pStyle w:val="FootnoteText"/>
      </w:pPr>
      <w:r>
        <w:rPr>
          <w:rStyle w:val="FootnoteReference"/>
        </w:rPr>
        <w:footnoteRef/>
      </w:r>
      <w:r>
        <w:t xml:space="preserve"> </w:t>
      </w:r>
      <w:r w:rsidRPr="005B2B4C">
        <w:t>http://ontology.eil.utoronto.ca/tove/organization.html</w:t>
      </w:r>
    </w:p>
  </w:footnote>
  <w:footnote w:id="14">
    <w:p w14:paraId="2EAE6E34" w14:textId="77777777" w:rsidR="00763349" w:rsidRDefault="00763349" w:rsidP="00C36CB8">
      <w:pPr>
        <w:pStyle w:val="FootnoteText"/>
      </w:pPr>
      <w:r>
        <w:rPr>
          <w:rStyle w:val="FootnoteReference"/>
        </w:rPr>
        <w:footnoteRef/>
      </w:r>
      <w:r>
        <w:t xml:space="preserve"> </w:t>
      </w:r>
      <w:r w:rsidRPr="005B2B4C">
        <w:t>http://www.pms.ifi.lmu.de/rewerse-wga1/otn/OTN.owl</w:t>
      </w:r>
    </w:p>
  </w:footnote>
  <w:footnote w:id="15">
    <w:p w14:paraId="04BBE684" w14:textId="0D53A4F2" w:rsidR="00763349" w:rsidRPr="00D75BB4" w:rsidRDefault="00763349" w:rsidP="00D75BB4">
      <w:pPr>
        <w:pStyle w:val="ListParagraph"/>
        <w:numPr>
          <w:ilvl w:val="0"/>
          <w:numId w:val="7"/>
        </w:numPr>
      </w:pPr>
      <w:r>
        <w:rPr>
          <w:rStyle w:val="FootnoteReference"/>
        </w:rPr>
        <w:footnoteRef/>
      </w:r>
      <w:r>
        <w:t xml:space="preserve"> Note that the classes of observable properties are primarily introduced for consistency with the SSN representation as a means of capturing the semantics of a class of Sensors (in this case, Loop Detectors). Any instance of, e.g. RoadOccupancy simply corresponds to a RoadSegment occupied by some thing, or occupied by nothing:</w:t>
      </w:r>
      <w:r>
        <w:br/>
      </w:r>
      <w:r w:rsidRPr="00D75BB4">
        <w:rPr>
          <w:rFonts w:ascii="Courier" w:hAnsi="Courier"/>
          <w:sz w:val="20"/>
        </w:rPr>
        <w:t xml:space="preserve">RoadOccupancy(x) </w:t>
      </w:r>
      <w:r w:rsidRPr="00D75BB4">
        <w:rPr>
          <w:rFonts w:ascii="Courier" w:hAnsi="Courier"/>
          <w:sz w:val="20"/>
        </w:rPr>
        <w:sym w:font="Wingdings" w:char="F0F3"/>
      </w:r>
      <w:r w:rsidRPr="00D75BB4">
        <w:rPr>
          <w:rFonts w:ascii="Courier" w:hAnsi="Courier"/>
          <w:sz w:val="20"/>
        </w:rPr>
        <w:t xml:space="preserve"> isPropertyOf(x,y) &amp; RoadSegment(y) &amp; [ exists (t) occupiedBy(y,t) | -exists(t) occupiedBy(y,t)]</w:t>
      </w:r>
      <w:r>
        <w:br/>
        <w:t>As a consequence of the 4D representation, an instance of the observable property RoadOccupancy refers to a property of a road segment at some time, t.</w:t>
      </w:r>
    </w:p>
  </w:footnote>
  <w:footnote w:id="16">
    <w:p w14:paraId="1A6DAD25" w14:textId="77777777" w:rsidR="00763349" w:rsidRDefault="00763349">
      <w:pPr>
        <w:pStyle w:val="FootnoteText"/>
      </w:pPr>
      <w:r>
        <w:rPr>
          <w:rStyle w:val="FootnoteReference"/>
        </w:rPr>
        <w:footnoteRef/>
      </w:r>
      <w:r>
        <w:t xml:space="preserve"> N</w:t>
      </w:r>
      <w:r>
        <w:rPr>
          <w:rFonts w:ascii="Times-Roman" w:hAnsi="Times-Roman" w:cs="Times-Roman"/>
          <w:lang w:val="en-CA" w:bidi="ar-SA"/>
        </w:rPr>
        <w:t>ot available online</w:t>
      </w:r>
    </w:p>
  </w:footnote>
  <w:footnote w:id="17">
    <w:p w14:paraId="3791EF9C" w14:textId="520FC5A3" w:rsidR="00763349" w:rsidRPr="00461993" w:rsidRDefault="00763349" w:rsidP="00461993">
      <w:r>
        <w:rPr>
          <w:rStyle w:val="FootnoteReference"/>
        </w:rPr>
        <w:footnoteRef/>
      </w:r>
      <w:r>
        <w:t xml:space="preserve"> </w:t>
      </w:r>
      <w:r w:rsidRPr="00461993">
        <w:t>http://www.w3.org/2006/time#January</w:t>
      </w:r>
    </w:p>
  </w:footnote>
  <w:footnote w:id="18">
    <w:p w14:paraId="511019FB" w14:textId="31BE8285" w:rsidR="00763349" w:rsidRPr="00A84A0A" w:rsidRDefault="00763349">
      <w:pPr>
        <w:pStyle w:val="FootnoteText"/>
        <w:rPr>
          <w:lang w:val="en-CA"/>
        </w:rPr>
      </w:pPr>
      <w:r>
        <w:rPr>
          <w:rStyle w:val="FootnoteReference"/>
        </w:rPr>
        <w:footnoteRef/>
      </w:r>
      <w:r>
        <w:t xml:space="preserve"> </w:t>
      </w:r>
      <w:r w:rsidRPr="00A84A0A">
        <w:t>https://www.w3.org/TR/sparql11-overview/</w:t>
      </w:r>
    </w:p>
  </w:footnote>
  <w:footnote w:id="19">
    <w:p w14:paraId="358EBD27" w14:textId="3E665B6D" w:rsidR="00763349" w:rsidRPr="00FE42D1" w:rsidRDefault="00763349">
      <w:pPr>
        <w:pStyle w:val="FootnoteText"/>
        <w:rPr>
          <w:lang w:val="en-CA"/>
        </w:rPr>
      </w:pPr>
      <w:r>
        <w:rPr>
          <w:rStyle w:val="FootnoteReference"/>
        </w:rPr>
        <w:footnoteRef/>
      </w:r>
      <w:r>
        <w:t xml:space="preserve"> </w:t>
      </w:r>
      <w:r>
        <w:rPr>
          <w:lang w:val="en-CA"/>
        </w:rPr>
        <w:t>This and subsequent queries may be easily repurposed to retrieve trips with a particular end zone by replacing trip:startLoc with trip:endLoc.</w:t>
      </w:r>
    </w:p>
  </w:footnote>
  <w:footnote w:id="20">
    <w:p w14:paraId="433B9CF0" w14:textId="67990B2B" w:rsidR="00763349" w:rsidRPr="005A5BC5" w:rsidRDefault="00763349">
      <w:pPr>
        <w:pStyle w:val="FootnoteText"/>
        <w:rPr>
          <w:lang w:val="en-CA"/>
        </w:rPr>
      </w:pPr>
      <w:r>
        <w:rPr>
          <w:rStyle w:val="FootnoteReference"/>
        </w:rPr>
        <w:footnoteRef/>
      </w:r>
      <w:r>
        <w:t xml:space="preserve"> </w:t>
      </w:r>
      <w:r>
        <w:rPr>
          <w:lang w:val="en-CA"/>
        </w:rPr>
        <w:t>Note: the precise formalism of this query will vary depending on the triple store and how it has implemented the required GeoSPARQL functions. If no GeoSPARQL or other similar spatial functions have been implemented, then this query may not be successfully answered. In some cases it may be possible that the spatial relations of interest are pre-computed and populated in the triple store.</w:t>
      </w:r>
    </w:p>
  </w:footnote>
  <w:footnote w:id="21">
    <w:p w14:paraId="3D4B6790" w14:textId="737AFB82" w:rsidR="00763349" w:rsidRPr="00020C6E" w:rsidRDefault="00763349">
      <w:pPr>
        <w:pStyle w:val="FootnoteText"/>
        <w:rPr>
          <w:lang w:val="en-CA"/>
        </w:rPr>
      </w:pPr>
      <w:r>
        <w:rPr>
          <w:rStyle w:val="FootnoteReference"/>
        </w:rPr>
        <w:footnoteRef/>
      </w:r>
      <w:r>
        <w:t xml:space="preserve"> </w:t>
      </w:r>
      <w:r w:rsidRPr="00020C6E">
        <w:t>http://ld-r.org</w:t>
      </w:r>
    </w:p>
  </w:footnote>
  <w:footnote w:id="22">
    <w:p w14:paraId="33DA1B45" w14:textId="77777777" w:rsidR="00763349" w:rsidRPr="00FB098B" w:rsidRDefault="00763349" w:rsidP="007B4B5D">
      <w:pPr>
        <w:pStyle w:val="FootnoteText"/>
        <w:rPr>
          <w:lang w:val="en-CA"/>
        </w:rPr>
      </w:pPr>
      <w:r>
        <w:rPr>
          <w:rStyle w:val="FootnoteReference"/>
        </w:rPr>
        <w:footnoteRef/>
      </w:r>
      <w:r>
        <w:t xml:space="preserve"> </w:t>
      </w:r>
      <w:r w:rsidRPr="00FB098B">
        <w:t>http://ld-r.org/docs/configFacets.html</w:t>
      </w:r>
    </w:p>
  </w:footnote>
  <w:footnote w:id="23">
    <w:p w14:paraId="7E3878FB" w14:textId="7C4D9088" w:rsidR="00763349" w:rsidRPr="00D379A5" w:rsidRDefault="00763349">
      <w:pPr>
        <w:pStyle w:val="FootnoteText"/>
        <w:rPr>
          <w:lang w:val="en-CA"/>
        </w:rPr>
      </w:pPr>
      <w:r>
        <w:rPr>
          <w:rStyle w:val="FootnoteReference"/>
        </w:rPr>
        <w:footnoteRef/>
      </w:r>
      <w:r>
        <w:t xml:space="preserve"> </w:t>
      </w:r>
      <w:r w:rsidRPr="00D379A5">
        <w:t>https://virtuoso.openlinksw.com</w:t>
      </w:r>
    </w:p>
  </w:footnote>
  <w:footnote w:id="24">
    <w:p w14:paraId="3E0050FD" w14:textId="48F85208" w:rsidR="00763349" w:rsidRPr="00EC4F81" w:rsidRDefault="00763349">
      <w:pPr>
        <w:pStyle w:val="FootnoteText"/>
        <w:rPr>
          <w:lang w:val="en-CA"/>
        </w:rPr>
      </w:pPr>
      <w:r>
        <w:rPr>
          <w:rStyle w:val="FootnoteReference"/>
        </w:rPr>
        <w:footnoteRef/>
      </w:r>
      <w:r>
        <w:t xml:space="preserve"> </w:t>
      </w:r>
      <w:r w:rsidRPr="00EC4F81">
        <w:t>https://www.w3.org/TR/r2rml/</w:t>
      </w:r>
    </w:p>
  </w:footnote>
  <w:footnote w:id="25">
    <w:p w14:paraId="02D2E4C3" w14:textId="77777777" w:rsidR="00763349" w:rsidRPr="001517C5" w:rsidRDefault="00763349" w:rsidP="00E47020">
      <w:pPr>
        <w:pStyle w:val="FootnoteText"/>
        <w:rPr>
          <w:lang w:val="en-CA"/>
        </w:rPr>
      </w:pPr>
      <w:r>
        <w:rPr>
          <w:rStyle w:val="FootnoteReference"/>
        </w:rPr>
        <w:footnoteRef/>
      </w:r>
      <w:r>
        <w:t xml:space="preserve"> </w:t>
      </w:r>
      <w:r w:rsidRPr="001517C5">
        <w:t>https://owlready2.readthedocs.io/en/latest/</w:t>
      </w:r>
    </w:p>
  </w:footnote>
  <w:footnote w:id="26">
    <w:p w14:paraId="6F9ECB07" w14:textId="77777777" w:rsidR="00763349" w:rsidRPr="00915792" w:rsidRDefault="00763349" w:rsidP="00E47020">
      <w:pPr>
        <w:pStyle w:val="FootnoteText"/>
        <w:rPr>
          <w:lang w:val="en-CA"/>
        </w:rPr>
      </w:pPr>
      <w:r>
        <w:rPr>
          <w:rStyle w:val="FootnoteReference"/>
        </w:rPr>
        <w:footnoteRef/>
      </w:r>
      <w:r>
        <w:t xml:space="preserve"> </w:t>
      </w:r>
      <w:r w:rsidRPr="00915792">
        <w:t>http://rdflib.readthedocs.io</w:t>
      </w:r>
    </w:p>
  </w:footnote>
  <w:footnote w:id="27">
    <w:p w14:paraId="22C94C61" w14:textId="120EAD93" w:rsidR="00763349" w:rsidRPr="00053538" w:rsidRDefault="00763349">
      <w:pPr>
        <w:pStyle w:val="FootnoteText"/>
        <w:rPr>
          <w:lang w:val="en-CA"/>
        </w:rPr>
      </w:pPr>
      <w:r>
        <w:rPr>
          <w:rStyle w:val="FootnoteReference"/>
        </w:rPr>
        <w:footnoteRef/>
      </w:r>
      <w:r>
        <w:t xml:space="preserve"> </w:t>
      </w:r>
      <w:r w:rsidRPr="00053538">
        <w:t>https://www.w3.org/TR/r2rml/</w:t>
      </w:r>
    </w:p>
  </w:footnote>
  <w:footnote w:id="28">
    <w:p w14:paraId="5F58FA41" w14:textId="77777777" w:rsidR="00763349" w:rsidRPr="00846739" w:rsidRDefault="00763349" w:rsidP="0015597C">
      <w:pPr>
        <w:pStyle w:val="FootnoteText"/>
        <w:rPr>
          <w:lang w:val="en-CA"/>
        </w:rPr>
      </w:pPr>
      <w:r>
        <w:rPr>
          <w:rStyle w:val="FootnoteReference"/>
        </w:rPr>
        <w:footnoteRef/>
      </w:r>
      <w:r>
        <w:t xml:space="preserve"> </w:t>
      </w:r>
      <w:r w:rsidRPr="00846739">
        <w:t>http://usc-isi-i2.github.io/karma/</w:t>
      </w:r>
    </w:p>
  </w:footnote>
  <w:footnote w:id="29">
    <w:p w14:paraId="687F46B9" w14:textId="6CDC98EF" w:rsidR="00763349" w:rsidRPr="002F5FC7" w:rsidRDefault="00763349">
      <w:pPr>
        <w:pStyle w:val="FootnoteText"/>
        <w:rPr>
          <w:lang w:val="en-CA"/>
        </w:rPr>
      </w:pPr>
      <w:r>
        <w:rPr>
          <w:rStyle w:val="FootnoteReference"/>
        </w:rPr>
        <w:footnoteRef/>
      </w:r>
      <w:r>
        <w:t xml:space="preserve"> </w:t>
      </w:r>
      <w:r w:rsidRPr="002F5FC7">
        <w:t>http://www.obdasystems.com/mastro</w:t>
      </w:r>
    </w:p>
  </w:footnote>
  <w:footnote w:id="30">
    <w:p w14:paraId="7524A6C7" w14:textId="7A5ECFDB" w:rsidR="00763349" w:rsidRPr="002F5FC7" w:rsidRDefault="00763349">
      <w:pPr>
        <w:pStyle w:val="FootnoteText"/>
        <w:rPr>
          <w:lang w:val="en-CA"/>
        </w:rPr>
      </w:pPr>
      <w:r>
        <w:rPr>
          <w:rStyle w:val="FootnoteReference"/>
        </w:rPr>
        <w:footnoteRef/>
      </w:r>
      <w:r>
        <w:t xml:space="preserve"> </w:t>
      </w:r>
      <w:r w:rsidRPr="002F5FC7">
        <w:t>https://ontop-vkg.org</w:t>
      </w:r>
    </w:p>
  </w:footnote>
  <w:footnote w:id="31">
    <w:p w14:paraId="599CA213" w14:textId="77777777" w:rsidR="00763349" w:rsidRPr="00FE081C" w:rsidRDefault="00763349" w:rsidP="005565E1">
      <w:pPr>
        <w:pStyle w:val="FootnoteText"/>
        <w:rPr>
          <w:lang w:val="en-CA"/>
        </w:rPr>
      </w:pPr>
      <w:r>
        <w:rPr>
          <w:rStyle w:val="FootnoteReference"/>
        </w:rPr>
        <w:footnoteRef/>
      </w:r>
      <w:r>
        <w:t xml:space="preserve"> </w:t>
      </w:r>
      <w:r w:rsidRPr="00FE081C">
        <w:t>http://usc-isi-i2.github.io/karma/</w:t>
      </w:r>
    </w:p>
  </w:footnote>
  <w:footnote w:id="32">
    <w:p w14:paraId="73856734" w14:textId="77777777" w:rsidR="00763349" w:rsidRPr="00E9694B" w:rsidRDefault="00763349" w:rsidP="0015597C">
      <w:r>
        <w:rPr>
          <w:rStyle w:val="FootnoteReference"/>
        </w:rPr>
        <w:footnoteRef/>
      </w:r>
      <w:r>
        <w:t xml:space="preserve"> </w:t>
      </w:r>
      <w:r w:rsidRPr="00E9694B">
        <w:t>https://github.com/usc-isi-i2/Web-Karma/wiki/Batch-Mode-for-RDF-Generation</w:t>
      </w:r>
    </w:p>
    <w:p w14:paraId="5FD51CB1" w14:textId="77777777" w:rsidR="00763349" w:rsidRPr="00E9694B" w:rsidRDefault="00763349" w:rsidP="0015597C">
      <w:pPr>
        <w:pStyle w:val="FootnoteText"/>
        <w:rPr>
          <w:lang w:val="en-CA"/>
        </w:rPr>
      </w:pPr>
    </w:p>
  </w:footnote>
  <w:footnote w:id="33">
    <w:p w14:paraId="5B5DA7E9" w14:textId="4F322B24" w:rsidR="00763349" w:rsidRPr="00682918" w:rsidRDefault="00763349">
      <w:pPr>
        <w:pStyle w:val="FootnoteText"/>
        <w:rPr>
          <w:lang w:val="en-CA"/>
        </w:rPr>
      </w:pPr>
      <w:r>
        <w:rPr>
          <w:rStyle w:val="FootnoteReference"/>
        </w:rPr>
        <w:footnoteRef/>
      </w:r>
      <w:r>
        <w:t xml:space="preserve"> </w:t>
      </w:r>
      <w:r w:rsidRPr="00682918">
        <w:t>https://zenodo.org/badge/latestdoi/11427075</w:t>
      </w:r>
    </w:p>
  </w:footnote>
  <w:footnote w:id="34">
    <w:p w14:paraId="5026ED5E" w14:textId="77777777" w:rsidR="00763349" w:rsidRPr="00094FF5" w:rsidRDefault="00763349" w:rsidP="00F62733">
      <w:pPr>
        <w:pStyle w:val="FootnoteText"/>
        <w:rPr>
          <w:lang w:val="en-CA"/>
        </w:rPr>
      </w:pPr>
      <w:r>
        <w:rPr>
          <w:rStyle w:val="FootnoteReference"/>
        </w:rPr>
        <w:footnoteRef/>
      </w:r>
      <w:r>
        <w:t xml:space="preserve"> </w:t>
      </w:r>
      <w:r w:rsidRPr="00C353D6">
        <w:t>http://semver.org/</w:t>
      </w:r>
    </w:p>
  </w:footnote>
  <w:footnote w:id="35">
    <w:p w14:paraId="2BB33B80" w14:textId="77777777" w:rsidR="00763349" w:rsidRPr="002829CA" w:rsidRDefault="00763349" w:rsidP="00F6295F">
      <w:pPr>
        <w:pStyle w:val="FootnoteText"/>
        <w:rPr>
          <w:lang w:val="en-CA"/>
        </w:rPr>
      </w:pPr>
      <w:r>
        <w:rPr>
          <w:rStyle w:val="FootnoteReference"/>
        </w:rPr>
        <w:footnoteRef/>
      </w:r>
      <w:r>
        <w:t xml:space="preserve"> </w:t>
      </w:r>
      <w:r>
        <w:rPr>
          <w:lang w:val="en-CA"/>
        </w:rPr>
        <w:t>The exact procedure will vary depending on the storage / purl set-up.</w:t>
      </w:r>
    </w:p>
  </w:footnote>
  <w:footnote w:id="36">
    <w:p w14:paraId="60CE99CD" w14:textId="54325C08" w:rsidR="00763349" w:rsidRPr="00541F63" w:rsidRDefault="00763349">
      <w:pPr>
        <w:pStyle w:val="FootnoteText"/>
        <w:rPr>
          <w:lang w:val="en-CA"/>
        </w:rPr>
      </w:pPr>
      <w:r>
        <w:rPr>
          <w:rStyle w:val="FootnoteReference"/>
        </w:rPr>
        <w:footnoteRef/>
      </w:r>
      <w:r>
        <w:t xml:space="preserve"> </w:t>
      </w:r>
      <w:r w:rsidRPr="00541F63">
        <w:t>https://raw.githubusercontent.com/EnterpriseIntegrationLab/icity/master/docs/.htaccess</w:t>
      </w:r>
    </w:p>
  </w:footnote>
  <w:footnote w:id="37">
    <w:p w14:paraId="08E0B9C6" w14:textId="77777777" w:rsidR="00763349" w:rsidRPr="00752F7C" w:rsidRDefault="00763349" w:rsidP="0040708C">
      <w:pPr>
        <w:pStyle w:val="FootnoteText"/>
        <w:rPr>
          <w:lang w:val="en-CA"/>
        </w:rPr>
      </w:pPr>
      <w:r>
        <w:rPr>
          <w:rStyle w:val="FootnoteReference"/>
        </w:rPr>
        <w:footnoteRef/>
      </w:r>
      <w:r>
        <w:t xml:space="preserve"> </w:t>
      </w:r>
      <w:r w:rsidRPr="00752F7C">
        <w:t>http://citydata.utoronto.ca</w:t>
      </w:r>
    </w:p>
  </w:footnote>
  <w:footnote w:id="38">
    <w:p w14:paraId="34B59A19" w14:textId="77777777" w:rsidR="00763349" w:rsidRPr="009B3C10" w:rsidRDefault="00763349" w:rsidP="00DE663F">
      <w:pPr>
        <w:pStyle w:val="FootnoteText"/>
        <w:rPr>
          <w:lang w:val="en-CA"/>
        </w:rPr>
      </w:pPr>
      <w:r>
        <w:rPr>
          <w:rStyle w:val="FootnoteReference"/>
        </w:rPr>
        <w:footnoteRef/>
      </w:r>
      <w:r>
        <w:t xml:space="preserve"> </w:t>
      </w:r>
    </w:p>
  </w:footnote>
  <w:footnote w:id="39">
    <w:p w14:paraId="728995B4" w14:textId="32478919" w:rsidR="00763349" w:rsidRPr="0046391E" w:rsidRDefault="00763349">
      <w:pPr>
        <w:pStyle w:val="FootnoteText"/>
        <w:rPr>
          <w:lang w:val="en-CA"/>
        </w:rPr>
      </w:pPr>
      <w:r>
        <w:rPr>
          <w:rStyle w:val="FootnoteReference"/>
        </w:rPr>
        <w:footnoteRef/>
      </w:r>
      <w:r>
        <w:t xml:space="preserve"> </w:t>
      </w:r>
      <w:r>
        <w:rPr>
          <w:lang w:val="en-CA"/>
        </w:rPr>
        <w:t xml:space="preserve">Ontology was later updated to include a more specific property: </w:t>
      </w:r>
      <w:r w:rsidRPr="0046391E">
        <w:rPr>
          <w:lang w:val="en-CA"/>
        </w:rPr>
        <w:t>http://ontology.eil.utoronto.ca/icity/UrbanSystem/tripPerformedBy</w:t>
      </w:r>
    </w:p>
  </w:footnote>
  <w:footnote w:id="40">
    <w:p w14:paraId="1E94CA35" w14:textId="77777777" w:rsidR="00763349" w:rsidRPr="002569AE" w:rsidRDefault="00763349" w:rsidP="002660E6">
      <w:pPr>
        <w:pStyle w:val="FootnoteText"/>
        <w:rPr>
          <w:lang w:val="en-CA"/>
        </w:rPr>
      </w:pPr>
      <w:r>
        <w:rPr>
          <w:rStyle w:val="FootnoteReference"/>
        </w:rPr>
        <w:footnoteRef/>
      </w:r>
      <w:r>
        <w:t xml:space="preserve"> </w:t>
      </w:r>
      <w:r w:rsidRPr="002569AE">
        <w:t>http://gruff.allegrograph.com:10035/doc/geospatial-nd-tutorial.html#geo-intro</w:t>
      </w:r>
    </w:p>
  </w:footnote>
  <w:footnote w:id="41">
    <w:p w14:paraId="4D1E1ABC" w14:textId="77777777" w:rsidR="00763349" w:rsidRPr="00747A61" w:rsidRDefault="00763349" w:rsidP="002660E6">
      <w:pPr>
        <w:pStyle w:val="FootnoteText"/>
        <w:rPr>
          <w:lang w:val="en-CA"/>
        </w:rPr>
      </w:pPr>
      <w:r>
        <w:rPr>
          <w:rStyle w:val="FootnoteReference"/>
        </w:rPr>
        <w:footnoteRef/>
      </w:r>
      <w:r>
        <w:t xml:space="preserve"> </w:t>
      </w:r>
      <w:r w:rsidRPr="00747A61">
        <w:t>http://gruff.allegrograph.com:10035/doc/magic-properties.html</w:t>
      </w:r>
    </w:p>
  </w:footnote>
  <w:footnote w:id="42">
    <w:p w14:paraId="16F48314" w14:textId="77777777" w:rsidR="00763349" w:rsidRPr="00CC6A63" w:rsidRDefault="00763349" w:rsidP="002660E6">
      <w:pPr>
        <w:pStyle w:val="FootnoteText"/>
        <w:rPr>
          <w:lang w:val="en-CA"/>
        </w:rPr>
      </w:pPr>
      <w:r>
        <w:rPr>
          <w:rStyle w:val="FootnoteReference"/>
        </w:rPr>
        <w:footnoteRef/>
      </w:r>
      <w:r>
        <w:t xml:space="preserve"> </w:t>
      </w:r>
      <w:r>
        <w:rPr>
          <w:lang w:val="en-CA"/>
        </w:rPr>
        <w:t>Note: this requires the use of the group by function, it’s not clear whether the mapping file will also capture the grouping transformation, or if the mapping function will need to be applied to a “grouped” input file. We may need to transform the file a priori for automated mappings.</w:t>
      </w:r>
    </w:p>
  </w:footnote>
  <w:footnote w:id="43">
    <w:p w14:paraId="762E049E" w14:textId="77777777" w:rsidR="00763349" w:rsidRPr="00115140" w:rsidRDefault="00763349" w:rsidP="00797143">
      <w:pPr>
        <w:pStyle w:val="FootnoteText"/>
        <w:rPr>
          <w:lang w:val="en-CA"/>
        </w:rPr>
      </w:pPr>
      <w:r>
        <w:rPr>
          <w:rStyle w:val="FootnoteReference"/>
        </w:rPr>
        <w:footnoteRef/>
      </w:r>
      <w:r>
        <w:t xml:space="preserve"> </w:t>
      </w:r>
      <w:r w:rsidRPr="00784DD1">
        <w:rPr>
          <w:sz w:val="21"/>
        </w:rPr>
        <w:t>http://ontology.eil.utoronto.ca/icity/</w:t>
      </w:r>
      <w:r>
        <w:rPr>
          <w:sz w:val="21"/>
        </w:rPr>
        <w:t>Observations</w:t>
      </w:r>
    </w:p>
  </w:footnote>
  <w:footnote w:id="44">
    <w:p w14:paraId="5E741D67" w14:textId="77777777" w:rsidR="00763349" w:rsidRPr="00115140" w:rsidRDefault="00763349" w:rsidP="00797143">
      <w:pPr>
        <w:pStyle w:val="FootnoteText"/>
        <w:rPr>
          <w:lang w:val="en-CA"/>
        </w:rPr>
      </w:pPr>
      <w:r>
        <w:rPr>
          <w:rStyle w:val="FootnoteReference"/>
        </w:rPr>
        <w:footnoteRef/>
      </w:r>
      <w:r>
        <w:t xml:space="preserve"> </w:t>
      </w:r>
      <w:r w:rsidRPr="00784DD1">
        <w:rPr>
          <w:sz w:val="21"/>
        </w:rPr>
        <w:t>http://ontology.eil.utoronto.ca/icity/</w:t>
      </w:r>
      <w:r>
        <w:rPr>
          <w:sz w:val="21"/>
        </w:rPr>
        <w:t>TransportationSystem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25A79"/>
    <w:multiLevelType w:val="hybridMultilevel"/>
    <w:tmpl w:val="3FBA2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94006"/>
    <w:multiLevelType w:val="hybridMultilevel"/>
    <w:tmpl w:val="DCC2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5100B"/>
    <w:multiLevelType w:val="hybridMultilevel"/>
    <w:tmpl w:val="746CF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C6B11"/>
    <w:multiLevelType w:val="hybridMultilevel"/>
    <w:tmpl w:val="3B0215C0"/>
    <w:lvl w:ilvl="0" w:tplc="DA7EA7D2">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793A05"/>
    <w:multiLevelType w:val="hybridMultilevel"/>
    <w:tmpl w:val="28C6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C2339F"/>
    <w:multiLevelType w:val="hybridMultilevel"/>
    <w:tmpl w:val="D598BD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7D10303"/>
    <w:multiLevelType w:val="hybridMultilevel"/>
    <w:tmpl w:val="810AD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F03DDB"/>
    <w:multiLevelType w:val="hybridMultilevel"/>
    <w:tmpl w:val="85AEF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2A5A57"/>
    <w:multiLevelType w:val="hybridMultilevel"/>
    <w:tmpl w:val="0C660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C02129"/>
    <w:multiLevelType w:val="hybridMultilevel"/>
    <w:tmpl w:val="C44AFD54"/>
    <w:lvl w:ilvl="0" w:tplc="1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72770E"/>
    <w:multiLevelType w:val="hybridMultilevel"/>
    <w:tmpl w:val="4A0E7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CC17ED"/>
    <w:multiLevelType w:val="hybridMultilevel"/>
    <w:tmpl w:val="98E88360"/>
    <w:lvl w:ilvl="0" w:tplc="81AE95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D30712"/>
    <w:multiLevelType w:val="hybridMultilevel"/>
    <w:tmpl w:val="DBB42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8B207A"/>
    <w:multiLevelType w:val="hybridMultilevel"/>
    <w:tmpl w:val="2D0EFF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B23036"/>
    <w:multiLevelType w:val="hybridMultilevel"/>
    <w:tmpl w:val="83525C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F30369"/>
    <w:multiLevelType w:val="hybridMultilevel"/>
    <w:tmpl w:val="EC1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593716"/>
    <w:multiLevelType w:val="hybridMultilevel"/>
    <w:tmpl w:val="E8BE4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F3447C"/>
    <w:multiLevelType w:val="hybridMultilevel"/>
    <w:tmpl w:val="1820F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230671"/>
    <w:multiLevelType w:val="hybridMultilevel"/>
    <w:tmpl w:val="2DC69092"/>
    <w:lvl w:ilvl="0" w:tplc="8A6CDCA4">
      <w:start w:val="1"/>
      <w:numFmt w:val="bullet"/>
      <w:lvlText w:val=""/>
      <w:lvlJc w:val="left"/>
      <w:pPr>
        <w:ind w:left="720" w:hanging="360"/>
      </w:pPr>
      <w:rPr>
        <w:rFonts w:ascii="Symbol" w:hAnsi="Symbol"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F44053"/>
    <w:multiLevelType w:val="hybridMultilevel"/>
    <w:tmpl w:val="FC004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001CFA"/>
    <w:multiLevelType w:val="hybridMultilevel"/>
    <w:tmpl w:val="D096A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E65BE1"/>
    <w:multiLevelType w:val="hybridMultilevel"/>
    <w:tmpl w:val="8ECEE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4336BF"/>
    <w:multiLevelType w:val="hybridMultilevel"/>
    <w:tmpl w:val="833877B4"/>
    <w:lvl w:ilvl="0" w:tplc="E4402E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EF7932"/>
    <w:multiLevelType w:val="hybridMultilevel"/>
    <w:tmpl w:val="8C26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F43FD2"/>
    <w:multiLevelType w:val="hybridMultilevel"/>
    <w:tmpl w:val="144E61B6"/>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5" w15:restartNumberingAfterBreak="0">
    <w:nsid w:val="290272B5"/>
    <w:multiLevelType w:val="hybridMultilevel"/>
    <w:tmpl w:val="C638F3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B2C5EFF"/>
    <w:multiLevelType w:val="hybridMultilevel"/>
    <w:tmpl w:val="42CAB94A"/>
    <w:lvl w:ilvl="0" w:tplc="1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BCC5FBA"/>
    <w:multiLevelType w:val="hybridMultilevel"/>
    <w:tmpl w:val="5764F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BA312F"/>
    <w:multiLevelType w:val="hybridMultilevel"/>
    <w:tmpl w:val="F1E2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CA0240"/>
    <w:multiLevelType w:val="hybridMultilevel"/>
    <w:tmpl w:val="0B68F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3B84F89"/>
    <w:multiLevelType w:val="hybridMultilevel"/>
    <w:tmpl w:val="EC94A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0A0208"/>
    <w:multiLevelType w:val="hybridMultilevel"/>
    <w:tmpl w:val="19DC6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5FA7674"/>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8EC027F"/>
    <w:multiLevelType w:val="hybridMultilevel"/>
    <w:tmpl w:val="F2347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FA1F71"/>
    <w:multiLevelType w:val="hybridMultilevel"/>
    <w:tmpl w:val="3AD44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BF01DAD"/>
    <w:multiLevelType w:val="hybridMultilevel"/>
    <w:tmpl w:val="D85A9E24"/>
    <w:lvl w:ilvl="0" w:tplc="5BFEA9E6">
      <w:start w:val="1"/>
      <w:numFmt w:val="decimal"/>
      <w:lvlText w:val="(%1)"/>
      <w:lvlJc w:val="left"/>
      <w:pPr>
        <w:ind w:left="720" w:hanging="360"/>
      </w:pPr>
      <w:rPr>
        <w:rFonts w:hint="default"/>
      </w:rPr>
    </w:lvl>
    <w:lvl w:ilvl="1" w:tplc="CB8E958A">
      <w:start w:val="1"/>
      <w:numFmt w:val="lowerRoman"/>
      <w:lvlText w:val="%2."/>
      <w:lvlJc w:val="right"/>
      <w:pPr>
        <w:ind w:left="1440" w:hanging="360"/>
      </w:pPr>
      <w:rPr>
        <w:rFonts w:asciiTheme="minorHAnsi" w:hAnsiTheme="minorHAnsi" w:cstheme="minorHAnsi" w:hint="default"/>
        <w:sz w:val="24"/>
      </w:rPr>
    </w:lvl>
    <w:lvl w:ilvl="2" w:tplc="CB8E958A">
      <w:start w:val="1"/>
      <w:numFmt w:val="lowerRoman"/>
      <w:lvlText w:val="%3."/>
      <w:lvlJc w:val="right"/>
      <w:pPr>
        <w:ind w:left="2160" w:hanging="180"/>
      </w:pPr>
      <w:rPr>
        <w:rFonts w:asciiTheme="minorHAnsi" w:hAnsiTheme="minorHAnsi" w:cstheme="minorHAnsi" w:hint="default"/>
        <w:sz w:val="24"/>
      </w:rPr>
    </w:lvl>
    <w:lvl w:ilvl="3" w:tplc="6FEAC28E">
      <w:start w:val="99"/>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C2756DF"/>
    <w:multiLevelType w:val="hybridMultilevel"/>
    <w:tmpl w:val="BFCC9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2E3A65"/>
    <w:multiLevelType w:val="hybridMultilevel"/>
    <w:tmpl w:val="CC72B07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415B1368"/>
    <w:multiLevelType w:val="hybridMultilevel"/>
    <w:tmpl w:val="71F08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A70CA2"/>
    <w:multiLevelType w:val="hybridMultilevel"/>
    <w:tmpl w:val="B85655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482680"/>
    <w:multiLevelType w:val="hybridMultilevel"/>
    <w:tmpl w:val="50F2D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1B36D8"/>
    <w:multiLevelType w:val="hybridMultilevel"/>
    <w:tmpl w:val="40E60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942750"/>
    <w:multiLevelType w:val="hybridMultilevel"/>
    <w:tmpl w:val="9C96D2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FE185C"/>
    <w:multiLevelType w:val="hybridMultilevel"/>
    <w:tmpl w:val="7B5A9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0894BD4"/>
    <w:multiLevelType w:val="hybridMultilevel"/>
    <w:tmpl w:val="89E0F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22B7B5B"/>
    <w:multiLevelType w:val="hybridMultilevel"/>
    <w:tmpl w:val="3C587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4E5223"/>
    <w:multiLevelType w:val="hybridMultilevel"/>
    <w:tmpl w:val="4FDE7646"/>
    <w:lvl w:ilvl="0" w:tplc="E656FA46">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6955554"/>
    <w:multiLevelType w:val="multilevel"/>
    <w:tmpl w:val="E5AA2F1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bCs w:val="0"/>
        <w:i/>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8" w15:restartNumberingAfterBreak="0">
    <w:nsid w:val="584C2A3C"/>
    <w:multiLevelType w:val="hybridMultilevel"/>
    <w:tmpl w:val="7FBE1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4F70BD"/>
    <w:multiLevelType w:val="hybridMultilevel"/>
    <w:tmpl w:val="6DACE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8A425E"/>
    <w:multiLevelType w:val="hybridMultilevel"/>
    <w:tmpl w:val="ADF65F6C"/>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59F4258B"/>
    <w:multiLevelType w:val="hybridMultilevel"/>
    <w:tmpl w:val="E926DD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F64808"/>
    <w:multiLevelType w:val="hybridMultilevel"/>
    <w:tmpl w:val="E94221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421A6D1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CAE374F"/>
    <w:multiLevelType w:val="hybridMultilevel"/>
    <w:tmpl w:val="000625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5CDD5D89"/>
    <w:multiLevelType w:val="multilevel"/>
    <w:tmpl w:val="485C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F32CCA"/>
    <w:multiLevelType w:val="hybridMultilevel"/>
    <w:tmpl w:val="044879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1274FFA"/>
    <w:multiLevelType w:val="hybridMultilevel"/>
    <w:tmpl w:val="F9DAE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90428B"/>
    <w:multiLevelType w:val="hybridMultilevel"/>
    <w:tmpl w:val="3D80EB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5652CC9"/>
    <w:multiLevelType w:val="hybridMultilevel"/>
    <w:tmpl w:val="4DA8951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15:restartNumberingAfterBreak="0">
    <w:nsid w:val="6568076C"/>
    <w:multiLevelType w:val="hybridMultilevel"/>
    <w:tmpl w:val="F68AD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5F2450E"/>
    <w:multiLevelType w:val="hybridMultilevel"/>
    <w:tmpl w:val="50EE2D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96E6A63"/>
    <w:multiLevelType w:val="hybridMultilevel"/>
    <w:tmpl w:val="5FA26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AC13EAB"/>
    <w:multiLevelType w:val="hybridMultilevel"/>
    <w:tmpl w:val="F0DCC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F04660"/>
    <w:multiLevelType w:val="hybridMultilevel"/>
    <w:tmpl w:val="2C505A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4" w15:restartNumberingAfterBreak="0">
    <w:nsid w:val="6CF13607"/>
    <w:multiLevelType w:val="hybridMultilevel"/>
    <w:tmpl w:val="D152D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F4322C6"/>
    <w:multiLevelType w:val="hybridMultilevel"/>
    <w:tmpl w:val="7E54EF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6FAF6010"/>
    <w:multiLevelType w:val="hybridMultilevel"/>
    <w:tmpl w:val="1040D0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70053FBD"/>
    <w:multiLevelType w:val="hybridMultilevel"/>
    <w:tmpl w:val="CE482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0787935"/>
    <w:multiLevelType w:val="hybridMultilevel"/>
    <w:tmpl w:val="6804C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1272F06"/>
    <w:multiLevelType w:val="hybridMultilevel"/>
    <w:tmpl w:val="4D16D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12B5FFF"/>
    <w:multiLevelType w:val="hybridMultilevel"/>
    <w:tmpl w:val="00006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13557C0"/>
    <w:multiLevelType w:val="hybridMultilevel"/>
    <w:tmpl w:val="4612A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2602918"/>
    <w:multiLevelType w:val="hybridMultilevel"/>
    <w:tmpl w:val="5510AF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3067FA8"/>
    <w:multiLevelType w:val="hybridMultilevel"/>
    <w:tmpl w:val="ACCA3C84"/>
    <w:lvl w:ilvl="0" w:tplc="E1BC971C">
      <w:start w:val="1"/>
      <w:numFmt w:val="bullet"/>
      <w:pStyle w:val="ListParagraph"/>
      <w:lvlText w:val=""/>
      <w:lvlJc w:val="left"/>
      <w:pPr>
        <w:ind w:left="720" w:hanging="360"/>
      </w:pPr>
      <w:rPr>
        <w:rFonts w:ascii="Symbol" w:hAnsi="Symbol" w:hint="default"/>
        <w:strike w:val="0"/>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4" w15:restartNumberingAfterBreak="0">
    <w:nsid w:val="73D86C51"/>
    <w:multiLevelType w:val="hybridMultilevel"/>
    <w:tmpl w:val="4D32D6AC"/>
    <w:lvl w:ilvl="0" w:tplc="A0B85BFC">
      <w:numFmt w:val="bullet"/>
      <w:lvlText w:val="-"/>
      <w:lvlJc w:val="left"/>
      <w:pPr>
        <w:ind w:left="1080" w:hanging="360"/>
      </w:pPr>
      <w:rPr>
        <w:rFonts w:ascii="Times New Roman" w:eastAsiaTheme="minorHAnsi"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5" w15:restartNumberingAfterBreak="0">
    <w:nsid w:val="74C87C74"/>
    <w:multiLevelType w:val="hybridMultilevel"/>
    <w:tmpl w:val="73701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5855226"/>
    <w:multiLevelType w:val="hybridMultilevel"/>
    <w:tmpl w:val="7D66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96A373D"/>
    <w:multiLevelType w:val="hybridMultilevel"/>
    <w:tmpl w:val="B2D083E2"/>
    <w:lvl w:ilvl="0" w:tplc="10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A6D7253"/>
    <w:multiLevelType w:val="hybridMultilevel"/>
    <w:tmpl w:val="32728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BED0DFE"/>
    <w:multiLevelType w:val="hybridMultilevel"/>
    <w:tmpl w:val="0288662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0" w15:restartNumberingAfterBreak="0">
    <w:nsid w:val="7CC73712"/>
    <w:multiLevelType w:val="hybridMultilevel"/>
    <w:tmpl w:val="B2D083E2"/>
    <w:lvl w:ilvl="0" w:tplc="10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EE5718F"/>
    <w:multiLevelType w:val="hybridMultilevel"/>
    <w:tmpl w:val="CE809AE4"/>
    <w:lvl w:ilvl="0" w:tplc="EC90DC68">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FF54034"/>
    <w:multiLevelType w:val="multilevel"/>
    <w:tmpl w:val="8BA2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
  </w:num>
  <w:num w:numId="2">
    <w:abstractNumId w:val="73"/>
  </w:num>
  <w:num w:numId="3">
    <w:abstractNumId w:val="5"/>
  </w:num>
  <w:num w:numId="4">
    <w:abstractNumId w:val="25"/>
  </w:num>
  <w:num w:numId="5">
    <w:abstractNumId w:val="66"/>
  </w:num>
  <w:num w:numId="6">
    <w:abstractNumId w:val="81"/>
  </w:num>
  <w:num w:numId="7">
    <w:abstractNumId w:val="49"/>
  </w:num>
  <w:num w:numId="8">
    <w:abstractNumId w:val="77"/>
  </w:num>
  <w:num w:numId="9">
    <w:abstractNumId w:val="80"/>
  </w:num>
  <w:num w:numId="10">
    <w:abstractNumId w:val="18"/>
  </w:num>
  <w:num w:numId="11">
    <w:abstractNumId w:val="31"/>
  </w:num>
  <w:num w:numId="12">
    <w:abstractNumId w:val="29"/>
  </w:num>
  <w:num w:numId="13">
    <w:abstractNumId w:val="60"/>
  </w:num>
  <w:num w:numId="14">
    <w:abstractNumId w:val="75"/>
  </w:num>
  <w:num w:numId="15">
    <w:abstractNumId w:val="59"/>
  </w:num>
  <w:num w:numId="16">
    <w:abstractNumId w:val="1"/>
  </w:num>
  <w:num w:numId="17">
    <w:abstractNumId w:val="23"/>
  </w:num>
  <w:num w:numId="18">
    <w:abstractNumId w:val="6"/>
  </w:num>
  <w:num w:numId="19">
    <w:abstractNumId w:val="35"/>
  </w:num>
  <w:num w:numId="20">
    <w:abstractNumId w:val="65"/>
  </w:num>
  <w:num w:numId="21">
    <w:abstractNumId w:val="53"/>
  </w:num>
  <w:num w:numId="22">
    <w:abstractNumId w:val="63"/>
  </w:num>
  <w:num w:numId="23">
    <w:abstractNumId w:val="21"/>
  </w:num>
  <w:num w:numId="24">
    <w:abstractNumId w:val="24"/>
  </w:num>
  <w:num w:numId="25">
    <w:abstractNumId w:val="45"/>
  </w:num>
  <w:num w:numId="26">
    <w:abstractNumId w:val="26"/>
  </w:num>
  <w:num w:numId="2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4"/>
  </w:num>
  <w:num w:numId="29">
    <w:abstractNumId w:val="71"/>
  </w:num>
  <w:num w:numId="30">
    <w:abstractNumId w:val="52"/>
  </w:num>
  <w:num w:numId="31">
    <w:abstractNumId w:val="27"/>
  </w:num>
  <w:num w:numId="32">
    <w:abstractNumId w:val="72"/>
  </w:num>
  <w:num w:numId="33">
    <w:abstractNumId w:val="4"/>
  </w:num>
  <w:num w:numId="34">
    <w:abstractNumId w:val="17"/>
  </w:num>
  <w:num w:numId="35">
    <w:abstractNumId w:val="44"/>
  </w:num>
  <w:num w:numId="36">
    <w:abstractNumId w:val="42"/>
  </w:num>
  <w:num w:numId="37">
    <w:abstractNumId w:val="11"/>
  </w:num>
  <w:num w:numId="38">
    <w:abstractNumId w:val="62"/>
  </w:num>
  <w:num w:numId="39">
    <w:abstractNumId w:val="28"/>
  </w:num>
  <w:num w:numId="40">
    <w:abstractNumId w:val="15"/>
  </w:num>
  <w:num w:numId="41">
    <w:abstractNumId w:val="14"/>
  </w:num>
  <w:num w:numId="42">
    <w:abstractNumId w:val="2"/>
  </w:num>
  <w:num w:numId="43">
    <w:abstractNumId w:val="64"/>
  </w:num>
  <w:num w:numId="44">
    <w:abstractNumId w:val="34"/>
  </w:num>
  <w:num w:numId="45">
    <w:abstractNumId w:val="16"/>
  </w:num>
  <w:num w:numId="46">
    <w:abstractNumId w:val="68"/>
  </w:num>
  <w:num w:numId="47">
    <w:abstractNumId w:val="51"/>
  </w:num>
  <w:num w:numId="48">
    <w:abstractNumId w:val="3"/>
  </w:num>
  <w:num w:numId="49">
    <w:abstractNumId w:val="76"/>
  </w:num>
  <w:num w:numId="50">
    <w:abstractNumId w:val="37"/>
  </w:num>
  <w:num w:numId="51">
    <w:abstractNumId w:val="41"/>
  </w:num>
  <w:num w:numId="52">
    <w:abstractNumId w:val="57"/>
  </w:num>
  <w:num w:numId="53">
    <w:abstractNumId w:val="69"/>
  </w:num>
  <w:num w:numId="54">
    <w:abstractNumId w:val="39"/>
  </w:num>
  <w:num w:numId="55">
    <w:abstractNumId w:val="56"/>
  </w:num>
  <w:num w:numId="56">
    <w:abstractNumId w:val="70"/>
  </w:num>
  <w:num w:numId="57">
    <w:abstractNumId w:val="78"/>
  </w:num>
  <w:num w:numId="58">
    <w:abstractNumId w:val="55"/>
  </w:num>
  <w:num w:numId="59">
    <w:abstractNumId w:val="7"/>
  </w:num>
  <w:num w:numId="60">
    <w:abstractNumId w:val="43"/>
  </w:num>
  <w:num w:numId="61">
    <w:abstractNumId w:val="13"/>
  </w:num>
  <w:num w:numId="62">
    <w:abstractNumId w:val="20"/>
  </w:num>
  <w:num w:numId="63">
    <w:abstractNumId w:val="46"/>
  </w:num>
  <w:num w:numId="64">
    <w:abstractNumId w:val="67"/>
  </w:num>
  <w:num w:numId="65">
    <w:abstractNumId w:val="61"/>
  </w:num>
  <w:num w:numId="66">
    <w:abstractNumId w:val="8"/>
  </w:num>
  <w:num w:numId="67">
    <w:abstractNumId w:val="22"/>
  </w:num>
  <w:num w:numId="68">
    <w:abstractNumId w:val="36"/>
  </w:num>
  <w:num w:numId="69">
    <w:abstractNumId w:val="30"/>
  </w:num>
  <w:num w:numId="70">
    <w:abstractNumId w:val="40"/>
  </w:num>
  <w:num w:numId="71">
    <w:abstractNumId w:val="12"/>
  </w:num>
  <w:num w:numId="72">
    <w:abstractNumId w:val="19"/>
  </w:num>
  <w:num w:numId="73">
    <w:abstractNumId w:val="38"/>
  </w:num>
  <w:num w:numId="74">
    <w:abstractNumId w:val="48"/>
  </w:num>
  <w:num w:numId="75">
    <w:abstractNumId w:val="33"/>
  </w:num>
  <w:num w:numId="76">
    <w:abstractNumId w:val="10"/>
  </w:num>
  <w:num w:numId="77">
    <w:abstractNumId w:val="79"/>
  </w:num>
  <w:num w:numId="78">
    <w:abstractNumId w:val="32"/>
  </w:num>
  <w:num w:numId="79">
    <w:abstractNumId w:val="50"/>
  </w:num>
  <w:num w:numId="80">
    <w:abstractNumId w:val="82"/>
  </w:num>
  <w:num w:numId="81">
    <w:abstractNumId w:val="54"/>
  </w:num>
  <w:num w:numId="82">
    <w:abstractNumId w:val="9"/>
  </w:num>
  <w:num w:numId="83">
    <w:abstractNumId w:val="58"/>
  </w:num>
  <w:num w:numId="84">
    <w:abstractNumId w:val="0"/>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gan Katsumi">
    <w15:presenceInfo w15:providerId="Windows Live" w15:userId="284c8d73-5dbc-4b14-88ae-142993c43acb"/>
  </w15:person>
  <w15:person w15:author="Megan Katsumi [2]">
    <w15:presenceInfo w15:providerId="AD" w15:userId="S::megan.katsumi@utoronto.ca::284c8d73-5dbc-4b14-88ae-142993c43a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91570"/>
    <w:rsid w:val="00000334"/>
    <w:rsid w:val="0000153B"/>
    <w:rsid w:val="00001DAE"/>
    <w:rsid w:val="00002232"/>
    <w:rsid w:val="00003230"/>
    <w:rsid w:val="00003303"/>
    <w:rsid w:val="00003764"/>
    <w:rsid w:val="00004241"/>
    <w:rsid w:val="000050A4"/>
    <w:rsid w:val="0000590A"/>
    <w:rsid w:val="00005C26"/>
    <w:rsid w:val="00007795"/>
    <w:rsid w:val="0001086A"/>
    <w:rsid w:val="000117A5"/>
    <w:rsid w:val="00011C71"/>
    <w:rsid w:val="00011CCB"/>
    <w:rsid w:val="00012119"/>
    <w:rsid w:val="00015A1C"/>
    <w:rsid w:val="00015C47"/>
    <w:rsid w:val="0001629A"/>
    <w:rsid w:val="0001640A"/>
    <w:rsid w:val="00020502"/>
    <w:rsid w:val="00020B99"/>
    <w:rsid w:val="00020C6E"/>
    <w:rsid w:val="00022431"/>
    <w:rsid w:val="000225DA"/>
    <w:rsid w:val="00022AC1"/>
    <w:rsid w:val="00022B45"/>
    <w:rsid w:val="00022D28"/>
    <w:rsid w:val="0002326D"/>
    <w:rsid w:val="0002418C"/>
    <w:rsid w:val="00024402"/>
    <w:rsid w:val="000253F7"/>
    <w:rsid w:val="00025862"/>
    <w:rsid w:val="00025F2B"/>
    <w:rsid w:val="00025FD3"/>
    <w:rsid w:val="0002692E"/>
    <w:rsid w:val="00026CEF"/>
    <w:rsid w:val="000274B3"/>
    <w:rsid w:val="00030577"/>
    <w:rsid w:val="000306CA"/>
    <w:rsid w:val="0003082E"/>
    <w:rsid w:val="00030D85"/>
    <w:rsid w:val="0003104B"/>
    <w:rsid w:val="0003235F"/>
    <w:rsid w:val="0003253D"/>
    <w:rsid w:val="000330A0"/>
    <w:rsid w:val="00033962"/>
    <w:rsid w:val="00033AA0"/>
    <w:rsid w:val="00034B8F"/>
    <w:rsid w:val="000356F4"/>
    <w:rsid w:val="0003690F"/>
    <w:rsid w:val="00036AF1"/>
    <w:rsid w:val="00037609"/>
    <w:rsid w:val="0003795F"/>
    <w:rsid w:val="00037CEC"/>
    <w:rsid w:val="000407A9"/>
    <w:rsid w:val="00040F7C"/>
    <w:rsid w:val="00041E49"/>
    <w:rsid w:val="0004205B"/>
    <w:rsid w:val="000428DE"/>
    <w:rsid w:val="00043D02"/>
    <w:rsid w:val="00043DB0"/>
    <w:rsid w:val="00043F71"/>
    <w:rsid w:val="00044769"/>
    <w:rsid w:val="00044B6C"/>
    <w:rsid w:val="00045329"/>
    <w:rsid w:val="00045BC5"/>
    <w:rsid w:val="00045BFD"/>
    <w:rsid w:val="000466FC"/>
    <w:rsid w:val="0004677B"/>
    <w:rsid w:val="00046E73"/>
    <w:rsid w:val="00047DB0"/>
    <w:rsid w:val="000501AD"/>
    <w:rsid w:val="000511A3"/>
    <w:rsid w:val="00051B1E"/>
    <w:rsid w:val="00051B45"/>
    <w:rsid w:val="00053538"/>
    <w:rsid w:val="00055B81"/>
    <w:rsid w:val="00055D84"/>
    <w:rsid w:val="00055FDB"/>
    <w:rsid w:val="000562BB"/>
    <w:rsid w:val="00056363"/>
    <w:rsid w:val="000566DF"/>
    <w:rsid w:val="000600B4"/>
    <w:rsid w:val="00060A31"/>
    <w:rsid w:val="00061215"/>
    <w:rsid w:val="00062332"/>
    <w:rsid w:val="00063707"/>
    <w:rsid w:val="00063991"/>
    <w:rsid w:val="00063996"/>
    <w:rsid w:val="00063B5D"/>
    <w:rsid w:val="00065816"/>
    <w:rsid w:val="00066EB8"/>
    <w:rsid w:val="0006796A"/>
    <w:rsid w:val="00070532"/>
    <w:rsid w:val="00070B80"/>
    <w:rsid w:val="00070E0D"/>
    <w:rsid w:val="00072731"/>
    <w:rsid w:val="0007577F"/>
    <w:rsid w:val="00075AA3"/>
    <w:rsid w:val="0007622D"/>
    <w:rsid w:val="0007681B"/>
    <w:rsid w:val="00077033"/>
    <w:rsid w:val="0007792D"/>
    <w:rsid w:val="00077DD8"/>
    <w:rsid w:val="00077EEA"/>
    <w:rsid w:val="0008093F"/>
    <w:rsid w:val="0008153F"/>
    <w:rsid w:val="00081639"/>
    <w:rsid w:val="00082561"/>
    <w:rsid w:val="00082A66"/>
    <w:rsid w:val="00082C83"/>
    <w:rsid w:val="0008527B"/>
    <w:rsid w:val="000854F1"/>
    <w:rsid w:val="00086B4C"/>
    <w:rsid w:val="00087D57"/>
    <w:rsid w:val="000909CE"/>
    <w:rsid w:val="00090A29"/>
    <w:rsid w:val="0009190F"/>
    <w:rsid w:val="00091950"/>
    <w:rsid w:val="00092042"/>
    <w:rsid w:val="00092B03"/>
    <w:rsid w:val="00092E5D"/>
    <w:rsid w:val="0009486D"/>
    <w:rsid w:val="00094FF5"/>
    <w:rsid w:val="00095D0A"/>
    <w:rsid w:val="00095F30"/>
    <w:rsid w:val="00096310"/>
    <w:rsid w:val="0009707F"/>
    <w:rsid w:val="00097404"/>
    <w:rsid w:val="0009778C"/>
    <w:rsid w:val="000A017C"/>
    <w:rsid w:val="000A050E"/>
    <w:rsid w:val="000A1035"/>
    <w:rsid w:val="000A1CC3"/>
    <w:rsid w:val="000A1FF2"/>
    <w:rsid w:val="000A2475"/>
    <w:rsid w:val="000A327F"/>
    <w:rsid w:val="000A41BB"/>
    <w:rsid w:val="000A4E28"/>
    <w:rsid w:val="000A4FC4"/>
    <w:rsid w:val="000A50D8"/>
    <w:rsid w:val="000A62D9"/>
    <w:rsid w:val="000A6D60"/>
    <w:rsid w:val="000A7307"/>
    <w:rsid w:val="000B03FD"/>
    <w:rsid w:val="000B0762"/>
    <w:rsid w:val="000B0E5F"/>
    <w:rsid w:val="000B1161"/>
    <w:rsid w:val="000B1AE7"/>
    <w:rsid w:val="000B2172"/>
    <w:rsid w:val="000B268D"/>
    <w:rsid w:val="000B2D6B"/>
    <w:rsid w:val="000B38BF"/>
    <w:rsid w:val="000B4838"/>
    <w:rsid w:val="000B4A16"/>
    <w:rsid w:val="000B5886"/>
    <w:rsid w:val="000B6935"/>
    <w:rsid w:val="000B6DE8"/>
    <w:rsid w:val="000B6EE3"/>
    <w:rsid w:val="000B72D5"/>
    <w:rsid w:val="000B7F06"/>
    <w:rsid w:val="000C0909"/>
    <w:rsid w:val="000C09A0"/>
    <w:rsid w:val="000C0D23"/>
    <w:rsid w:val="000C125B"/>
    <w:rsid w:val="000C1636"/>
    <w:rsid w:val="000C185B"/>
    <w:rsid w:val="000C19DC"/>
    <w:rsid w:val="000C2F43"/>
    <w:rsid w:val="000C363A"/>
    <w:rsid w:val="000C3964"/>
    <w:rsid w:val="000C477F"/>
    <w:rsid w:val="000C4D13"/>
    <w:rsid w:val="000C545C"/>
    <w:rsid w:val="000C6696"/>
    <w:rsid w:val="000C6959"/>
    <w:rsid w:val="000C6FC7"/>
    <w:rsid w:val="000C7020"/>
    <w:rsid w:val="000C7745"/>
    <w:rsid w:val="000C7B23"/>
    <w:rsid w:val="000D021E"/>
    <w:rsid w:val="000D073E"/>
    <w:rsid w:val="000D0EE9"/>
    <w:rsid w:val="000D2424"/>
    <w:rsid w:val="000D2843"/>
    <w:rsid w:val="000D2B20"/>
    <w:rsid w:val="000D2B4D"/>
    <w:rsid w:val="000D2D51"/>
    <w:rsid w:val="000D3AF9"/>
    <w:rsid w:val="000D4063"/>
    <w:rsid w:val="000D40DB"/>
    <w:rsid w:val="000D6904"/>
    <w:rsid w:val="000D74C8"/>
    <w:rsid w:val="000D79A3"/>
    <w:rsid w:val="000D79D1"/>
    <w:rsid w:val="000D7AE5"/>
    <w:rsid w:val="000D7C32"/>
    <w:rsid w:val="000D7C90"/>
    <w:rsid w:val="000D7D67"/>
    <w:rsid w:val="000E0AE7"/>
    <w:rsid w:val="000E0F4C"/>
    <w:rsid w:val="000E10D5"/>
    <w:rsid w:val="000E18FF"/>
    <w:rsid w:val="000E2229"/>
    <w:rsid w:val="000E2370"/>
    <w:rsid w:val="000E26BC"/>
    <w:rsid w:val="000E3555"/>
    <w:rsid w:val="000E38A6"/>
    <w:rsid w:val="000E3EA3"/>
    <w:rsid w:val="000E4E0D"/>
    <w:rsid w:val="000E5418"/>
    <w:rsid w:val="000E5600"/>
    <w:rsid w:val="000E6398"/>
    <w:rsid w:val="000E65F7"/>
    <w:rsid w:val="000E661A"/>
    <w:rsid w:val="000E693F"/>
    <w:rsid w:val="000E7680"/>
    <w:rsid w:val="000F054A"/>
    <w:rsid w:val="000F4675"/>
    <w:rsid w:val="000F4793"/>
    <w:rsid w:val="000F48DC"/>
    <w:rsid w:val="000F5143"/>
    <w:rsid w:val="000F5789"/>
    <w:rsid w:val="000F584F"/>
    <w:rsid w:val="000F5EBA"/>
    <w:rsid w:val="000F62AD"/>
    <w:rsid w:val="000F79EF"/>
    <w:rsid w:val="000F7B6B"/>
    <w:rsid w:val="0010060E"/>
    <w:rsid w:val="00100796"/>
    <w:rsid w:val="00100AF5"/>
    <w:rsid w:val="00101C88"/>
    <w:rsid w:val="00102037"/>
    <w:rsid w:val="001020C5"/>
    <w:rsid w:val="00102812"/>
    <w:rsid w:val="00104285"/>
    <w:rsid w:val="00105569"/>
    <w:rsid w:val="00105763"/>
    <w:rsid w:val="0010618A"/>
    <w:rsid w:val="0010641E"/>
    <w:rsid w:val="001065EB"/>
    <w:rsid w:val="00106CC5"/>
    <w:rsid w:val="001070FC"/>
    <w:rsid w:val="0010776B"/>
    <w:rsid w:val="00107E77"/>
    <w:rsid w:val="00110A4D"/>
    <w:rsid w:val="00110D13"/>
    <w:rsid w:val="001117F1"/>
    <w:rsid w:val="00112423"/>
    <w:rsid w:val="00112DBC"/>
    <w:rsid w:val="0011342E"/>
    <w:rsid w:val="00113641"/>
    <w:rsid w:val="0011390F"/>
    <w:rsid w:val="00113A87"/>
    <w:rsid w:val="00114632"/>
    <w:rsid w:val="00114D33"/>
    <w:rsid w:val="00116E9A"/>
    <w:rsid w:val="0011717B"/>
    <w:rsid w:val="0011734E"/>
    <w:rsid w:val="00117AEF"/>
    <w:rsid w:val="0012023B"/>
    <w:rsid w:val="00120D1E"/>
    <w:rsid w:val="0012132D"/>
    <w:rsid w:val="00121469"/>
    <w:rsid w:val="001214EE"/>
    <w:rsid w:val="001216A3"/>
    <w:rsid w:val="0012212D"/>
    <w:rsid w:val="001222AE"/>
    <w:rsid w:val="001223BA"/>
    <w:rsid w:val="0012265A"/>
    <w:rsid w:val="00122EF0"/>
    <w:rsid w:val="001232B8"/>
    <w:rsid w:val="00123855"/>
    <w:rsid w:val="00124142"/>
    <w:rsid w:val="00124453"/>
    <w:rsid w:val="001248E6"/>
    <w:rsid w:val="00124C4B"/>
    <w:rsid w:val="00125B98"/>
    <w:rsid w:val="00125E0F"/>
    <w:rsid w:val="001262F2"/>
    <w:rsid w:val="00127DA8"/>
    <w:rsid w:val="001301AE"/>
    <w:rsid w:val="00130F0F"/>
    <w:rsid w:val="00131A71"/>
    <w:rsid w:val="00131A80"/>
    <w:rsid w:val="00131B2A"/>
    <w:rsid w:val="00131B2E"/>
    <w:rsid w:val="0013210A"/>
    <w:rsid w:val="00133839"/>
    <w:rsid w:val="00133C73"/>
    <w:rsid w:val="00133D57"/>
    <w:rsid w:val="00134C72"/>
    <w:rsid w:val="00135DBA"/>
    <w:rsid w:val="00136B29"/>
    <w:rsid w:val="00136B69"/>
    <w:rsid w:val="0013726F"/>
    <w:rsid w:val="00140D8C"/>
    <w:rsid w:val="001410B1"/>
    <w:rsid w:val="00141D20"/>
    <w:rsid w:val="00141DF1"/>
    <w:rsid w:val="001422EF"/>
    <w:rsid w:val="0014236F"/>
    <w:rsid w:val="0014465C"/>
    <w:rsid w:val="001469E2"/>
    <w:rsid w:val="00146C3E"/>
    <w:rsid w:val="00147350"/>
    <w:rsid w:val="00147C1C"/>
    <w:rsid w:val="0015093A"/>
    <w:rsid w:val="001517C5"/>
    <w:rsid w:val="001529B8"/>
    <w:rsid w:val="001546EB"/>
    <w:rsid w:val="00154813"/>
    <w:rsid w:val="00155060"/>
    <w:rsid w:val="00155428"/>
    <w:rsid w:val="0015597C"/>
    <w:rsid w:val="00155C21"/>
    <w:rsid w:val="00156222"/>
    <w:rsid w:val="001565C3"/>
    <w:rsid w:val="00157C17"/>
    <w:rsid w:val="00160087"/>
    <w:rsid w:val="0016027A"/>
    <w:rsid w:val="0016067D"/>
    <w:rsid w:val="001608B3"/>
    <w:rsid w:val="00161133"/>
    <w:rsid w:val="00161997"/>
    <w:rsid w:val="00163DA5"/>
    <w:rsid w:val="00164066"/>
    <w:rsid w:val="001646D3"/>
    <w:rsid w:val="00164AEB"/>
    <w:rsid w:val="00165031"/>
    <w:rsid w:val="00165B84"/>
    <w:rsid w:val="001668E9"/>
    <w:rsid w:val="00166F85"/>
    <w:rsid w:val="00167AE3"/>
    <w:rsid w:val="0017129E"/>
    <w:rsid w:val="00171ED8"/>
    <w:rsid w:val="0017215C"/>
    <w:rsid w:val="0017276B"/>
    <w:rsid w:val="00172BEE"/>
    <w:rsid w:val="00172C03"/>
    <w:rsid w:val="001731A0"/>
    <w:rsid w:val="001733E0"/>
    <w:rsid w:val="00173F6A"/>
    <w:rsid w:val="0017425A"/>
    <w:rsid w:val="0017456C"/>
    <w:rsid w:val="001754B8"/>
    <w:rsid w:val="00175B0E"/>
    <w:rsid w:val="00175F0A"/>
    <w:rsid w:val="001760B2"/>
    <w:rsid w:val="00176592"/>
    <w:rsid w:val="00176FA5"/>
    <w:rsid w:val="0017710E"/>
    <w:rsid w:val="00177339"/>
    <w:rsid w:val="0017750F"/>
    <w:rsid w:val="001807E3"/>
    <w:rsid w:val="00180930"/>
    <w:rsid w:val="001809E9"/>
    <w:rsid w:val="001816C2"/>
    <w:rsid w:val="001819C1"/>
    <w:rsid w:val="00181BCD"/>
    <w:rsid w:val="00181DAA"/>
    <w:rsid w:val="00182F91"/>
    <w:rsid w:val="00183346"/>
    <w:rsid w:val="0018346B"/>
    <w:rsid w:val="0018442F"/>
    <w:rsid w:val="00184455"/>
    <w:rsid w:val="001859D3"/>
    <w:rsid w:val="00186885"/>
    <w:rsid w:val="00187584"/>
    <w:rsid w:val="001878B7"/>
    <w:rsid w:val="00187CBD"/>
    <w:rsid w:val="0019026A"/>
    <w:rsid w:val="00192C86"/>
    <w:rsid w:val="0019543E"/>
    <w:rsid w:val="00196498"/>
    <w:rsid w:val="00196B6E"/>
    <w:rsid w:val="0019767C"/>
    <w:rsid w:val="001976C4"/>
    <w:rsid w:val="00197AFC"/>
    <w:rsid w:val="00197D00"/>
    <w:rsid w:val="00197D81"/>
    <w:rsid w:val="001A05D2"/>
    <w:rsid w:val="001A107B"/>
    <w:rsid w:val="001A1437"/>
    <w:rsid w:val="001A169D"/>
    <w:rsid w:val="001A29DC"/>
    <w:rsid w:val="001A42F5"/>
    <w:rsid w:val="001A6211"/>
    <w:rsid w:val="001A630A"/>
    <w:rsid w:val="001A792D"/>
    <w:rsid w:val="001B06FA"/>
    <w:rsid w:val="001B08AF"/>
    <w:rsid w:val="001B0EA6"/>
    <w:rsid w:val="001B118D"/>
    <w:rsid w:val="001B2595"/>
    <w:rsid w:val="001B5C0E"/>
    <w:rsid w:val="001B6216"/>
    <w:rsid w:val="001B6C71"/>
    <w:rsid w:val="001B7121"/>
    <w:rsid w:val="001B71D6"/>
    <w:rsid w:val="001B7F62"/>
    <w:rsid w:val="001C004F"/>
    <w:rsid w:val="001C0C18"/>
    <w:rsid w:val="001C1329"/>
    <w:rsid w:val="001C192B"/>
    <w:rsid w:val="001C1ECD"/>
    <w:rsid w:val="001C1F21"/>
    <w:rsid w:val="001C20EB"/>
    <w:rsid w:val="001C2A47"/>
    <w:rsid w:val="001C2B10"/>
    <w:rsid w:val="001C3B00"/>
    <w:rsid w:val="001C45CD"/>
    <w:rsid w:val="001C4E8E"/>
    <w:rsid w:val="001C5A01"/>
    <w:rsid w:val="001C600E"/>
    <w:rsid w:val="001C6A89"/>
    <w:rsid w:val="001C70B8"/>
    <w:rsid w:val="001C7E03"/>
    <w:rsid w:val="001D0540"/>
    <w:rsid w:val="001D1384"/>
    <w:rsid w:val="001D1B93"/>
    <w:rsid w:val="001D23BA"/>
    <w:rsid w:val="001D2538"/>
    <w:rsid w:val="001D3486"/>
    <w:rsid w:val="001D3F17"/>
    <w:rsid w:val="001D4C2D"/>
    <w:rsid w:val="001D51E2"/>
    <w:rsid w:val="001D5F7A"/>
    <w:rsid w:val="001D6413"/>
    <w:rsid w:val="001D7226"/>
    <w:rsid w:val="001D7CBC"/>
    <w:rsid w:val="001D7CF9"/>
    <w:rsid w:val="001E0400"/>
    <w:rsid w:val="001E3257"/>
    <w:rsid w:val="001E4796"/>
    <w:rsid w:val="001E494D"/>
    <w:rsid w:val="001E4C58"/>
    <w:rsid w:val="001E5B10"/>
    <w:rsid w:val="001E5CDE"/>
    <w:rsid w:val="001E661C"/>
    <w:rsid w:val="001E67D8"/>
    <w:rsid w:val="001E69B2"/>
    <w:rsid w:val="001E7288"/>
    <w:rsid w:val="001E72A5"/>
    <w:rsid w:val="001F0377"/>
    <w:rsid w:val="001F1105"/>
    <w:rsid w:val="001F1E55"/>
    <w:rsid w:val="001F1FB9"/>
    <w:rsid w:val="001F235C"/>
    <w:rsid w:val="001F2CA5"/>
    <w:rsid w:val="001F2F92"/>
    <w:rsid w:val="001F4806"/>
    <w:rsid w:val="001F4E64"/>
    <w:rsid w:val="001F5886"/>
    <w:rsid w:val="001F669D"/>
    <w:rsid w:val="001F7BC7"/>
    <w:rsid w:val="0020035A"/>
    <w:rsid w:val="002010DA"/>
    <w:rsid w:val="00201527"/>
    <w:rsid w:val="002016ED"/>
    <w:rsid w:val="00202756"/>
    <w:rsid w:val="00202937"/>
    <w:rsid w:val="002029D7"/>
    <w:rsid w:val="002033BD"/>
    <w:rsid w:val="00203506"/>
    <w:rsid w:val="00203F97"/>
    <w:rsid w:val="002043EA"/>
    <w:rsid w:val="0020475C"/>
    <w:rsid w:val="00204CEE"/>
    <w:rsid w:val="002056D3"/>
    <w:rsid w:val="0020642E"/>
    <w:rsid w:val="00206467"/>
    <w:rsid w:val="002102D5"/>
    <w:rsid w:val="00211C28"/>
    <w:rsid w:val="00212353"/>
    <w:rsid w:val="002129B1"/>
    <w:rsid w:val="00212AB4"/>
    <w:rsid w:val="00212FB1"/>
    <w:rsid w:val="00213214"/>
    <w:rsid w:val="002133DB"/>
    <w:rsid w:val="00213962"/>
    <w:rsid w:val="00213D9A"/>
    <w:rsid w:val="00213E43"/>
    <w:rsid w:val="0021403A"/>
    <w:rsid w:val="00215C4E"/>
    <w:rsid w:val="00216156"/>
    <w:rsid w:val="00216195"/>
    <w:rsid w:val="00216301"/>
    <w:rsid w:val="00216528"/>
    <w:rsid w:val="00216E9F"/>
    <w:rsid w:val="00217910"/>
    <w:rsid w:val="00217B46"/>
    <w:rsid w:val="00217CD7"/>
    <w:rsid w:val="002201AD"/>
    <w:rsid w:val="00220677"/>
    <w:rsid w:val="00220D83"/>
    <w:rsid w:val="0022118F"/>
    <w:rsid w:val="00221F28"/>
    <w:rsid w:val="0022226D"/>
    <w:rsid w:val="0022275B"/>
    <w:rsid w:val="002232A7"/>
    <w:rsid w:val="002236A1"/>
    <w:rsid w:val="00223738"/>
    <w:rsid w:val="002238A2"/>
    <w:rsid w:val="00224D94"/>
    <w:rsid w:val="002262DA"/>
    <w:rsid w:val="0022726A"/>
    <w:rsid w:val="0022758E"/>
    <w:rsid w:val="002278F3"/>
    <w:rsid w:val="00227AB4"/>
    <w:rsid w:val="0023193A"/>
    <w:rsid w:val="00231EEB"/>
    <w:rsid w:val="00232ADD"/>
    <w:rsid w:val="00232CF4"/>
    <w:rsid w:val="00233354"/>
    <w:rsid w:val="0023361A"/>
    <w:rsid w:val="0023421C"/>
    <w:rsid w:val="00234444"/>
    <w:rsid w:val="002358F6"/>
    <w:rsid w:val="00235B5F"/>
    <w:rsid w:val="00236C9A"/>
    <w:rsid w:val="0023704E"/>
    <w:rsid w:val="00237391"/>
    <w:rsid w:val="00237F66"/>
    <w:rsid w:val="00240635"/>
    <w:rsid w:val="0024077A"/>
    <w:rsid w:val="00240C97"/>
    <w:rsid w:val="002417DA"/>
    <w:rsid w:val="002439B1"/>
    <w:rsid w:val="002439D3"/>
    <w:rsid w:val="00244D2C"/>
    <w:rsid w:val="00244E56"/>
    <w:rsid w:val="00245172"/>
    <w:rsid w:val="0024607C"/>
    <w:rsid w:val="00247E8B"/>
    <w:rsid w:val="002515AE"/>
    <w:rsid w:val="00251F46"/>
    <w:rsid w:val="00252121"/>
    <w:rsid w:val="0025317E"/>
    <w:rsid w:val="002532B4"/>
    <w:rsid w:val="0025356D"/>
    <w:rsid w:val="00253AFA"/>
    <w:rsid w:val="00254311"/>
    <w:rsid w:val="00254DB4"/>
    <w:rsid w:val="00254E5A"/>
    <w:rsid w:val="00255050"/>
    <w:rsid w:val="002551E6"/>
    <w:rsid w:val="00255B76"/>
    <w:rsid w:val="00256226"/>
    <w:rsid w:val="00257B0C"/>
    <w:rsid w:val="00261D05"/>
    <w:rsid w:val="00261E64"/>
    <w:rsid w:val="00261F7F"/>
    <w:rsid w:val="002626F5"/>
    <w:rsid w:val="00262946"/>
    <w:rsid w:val="002630F2"/>
    <w:rsid w:val="002630FB"/>
    <w:rsid w:val="00263D82"/>
    <w:rsid w:val="00265148"/>
    <w:rsid w:val="00265B46"/>
    <w:rsid w:val="002660E6"/>
    <w:rsid w:val="0026639F"/>
    <w:rsid w:val="0026789E"/>
    <w:rsid w:val="00270463"/>
    <w:rsid w:val="002705E8"/>
    <w:rsid w:val="00270A44"/>
    <w:rsid w:val="00272044"/>
    <w:rsid w:val="002733DB"/>
    <w:rsid w:val="0027394F"/>
    <w:rsid w:val="00273DC2"/>
    <w:rsid w:val="002768AB"/>
    <w:rsid w:val="00276A16"/>
    <w:rsid w:val="00276A22"/>
    <w:rsid w:val="00276E0F"/>
    <w:rsid w:val="002777E9"/>
    <w:rsid w:val="00280336"/>
    <w:rsid w:val="00280350"/>
    <w:rsid w:val="0028054A"/>
    <w:rsid w:val="0028082E"/>
    <w:rsid w:val="00281C77"/>
    <w:rsid w:val="002829CA"/>
    <w:rsid w:val="00283F74"/>
    <w:rsid w:val="002840F8"/>
    <w:rsid w:val="00284650"/>
    <w:rsid w:val="00284B0F"/>
    <w:rsid w:val="00285647"/>
    <w:rsid w:val="00285CFF"/>
    <w:rsid w:val="002862FC"/>
    <w:rsid w:val="00286604"/>
    <w:rsid w:val="0028670A"/>
    <w:rsid w:val="00287BC3"/>
    <w:rsid w:val="00290AF0"/>
    <w:rsid w:val="00290D3B"/>
    <w:rsid w:val="0029174B"/>
    <w:rsid w:val="002918B6"/>
    <w:rsid w:val="00291BE3"/>
    <w:rsid w:val="0029203C"/>
    <w:rsid w:val="0029246E"/>
    <w:rsid w:val="00292F36"/>
    <w:rsid w:val="00292F57"/>
    <w:rsid w:val="00294061"/>
    <w:rsid w:val="00294C07"/>
    <w:rsid w:val="00294E05"/>
    <w:rsid w:val="00295676"/>
    <w:rsid w:val="00297428"/>
    <w:rsid w:val="002A1141"/>
    <w:rsid w:val="002A1719"/>
    <w:rsid w:val="002A2024"/>
    <w:rsid w:val="002A21B1"/>
    <w:rsid w:val="002A2608"/>
    <w:rsid w:val="002A2C7E"/>
    <w:rsid w:val="002A2D2A"/>
    <w:rsid w:val="002A3EDA"/>
    <w:rsid w:val="002A4A86"/>
    <w:rsid w:val="002A514F"/>
    <w:rsid w:val="002A5B2F"/>
    <w:rsid w:val="002A6246"/>
    <w:rsid w:val="002A64E9"/>
    <w:rsid w:val="002A65F9"/>
    <w:rsid w:val="002A6C67"/>
    <w:rsid w:val="002B00FB"/>
    <w:rsid w:val="002B02D6"/>
    <w:rsid w:val="002B0728"/>
    <w:rsid w:val="002B09D4"/>
    <w:rsid w:val="002B0B5C"/>
    <w:rsid w:val="002B207C"/>
    <w:rsid w:val="002B28F0"/>
    <w:rsid w:val="002B2AAB"/>
    <w:rsid w:val="002B3CFA"/>
    <w:rsid w:val="002B3F58"/>
    <w:rsid w:val="002B6171"/>
    <w:rsid w:val="002B623B"/>
    <w:rsid w:val="002B6886"/>
    <w:rsid w:val="002B7901"/>
    <w:rsid w:val="002B7E86"/>
    <w:rsid w:val="002C06BA"/>
    <w:rsid w:val="002C0A46"/>
    <w:rsid w:val="002C20C7"/>
    <w:rsid w:val="002C3BD0"/>
    <w:rsid w:val="002C4AE3"/>
    <w:rsid w:val="002C509E"/>
    <w:rsid w:val="002C59C9"/>
    <w:rsid w:val="002C6657"/>
    <w:rsid w:val="002C6F7E"/>
    <w:rsid w:val="002C727C"/>
    <w:rsid w:val="002C7644"/>
    <w:rsid w:val="002C7E2D"/>
    <w:rsid w:val="002D2251"/>
    <w:rsid w:val="002D49FE"/>
    <w:rsid w:val="002D4ACD"/>
    <w:rsid w:val="002D544C"/>
    <w:rsid w:val="002D6874"/>
    <w:rsid w:val="002D7288"/>
    <w:rsid w:val="002D7688"/>
    <w:rsid w:val="002E01DF"/>
    <w:rsid w:val="002E05B8"/>
    <w:rsid w:val="002E08AA"/>
    <w:rsid w:val="002E108E"/>
    <w:rsid w:val="002E15FC"/>
    <w:rsid w:val="002E1D5B"/>
    <w:rsid w:val="002E1FD9"/>
    <w:rsid w:val="002E2080"/>
    <w:rsid w:val="002E20AE"/>
    <w:rsid w:val="002E21C6"/>
    <w:rsid w:val="002E336F"/>
    <w:rsid w:val="002E361B"/>
    <w:rsid w:val="002E36B4"/>
    <w:rsid w:val="002E36E8"/>
    <w:rsid w:val="002E393A"/>
    <w:rsid w:val="002E3B0E"/>
    <w:rsid w:val="002E4131"/>
    <w:rsid w:val="002E4715"/>
    <w:rsid w:val="002E4FD3"/>
    <w:rsid w:val="002E5F98"/>
    <w:rsid w:val="002E611F"/>
    <w:rsid w:val="002E6407"/>
    <w:rsid w:val="002E6C09"/>
    <w:rsid w:val="002E74DC"/>
    <w:rsid w:val="002E7622"/>
    <w:rsid w:val="002F02DE"/>
    <w:rsid w:val="002F0C0F"/>
    <w:rsid w:val="002F0EF1"/>
    <w:rsid w:val="002F1071"/>
    <w:rsid w:val="002F1647"/>
    <w:rsid w:val="002F1A27"/>
    <w:rsid w:val="002F3DA6"/>
    <w:rsid w:val="002F524C"/>
    <w:rsid w:val="002F5FC7"/>
    <w:rsid w:val="002F60DE"/>
    <w:rsid w:val="002F6849"/>
    <w:rsid w:val="002F69C7"/>
    <w:rsid w:val="002F7C60"/>
    <w:rsid w:val="00300D4D"/>
    <w:rsid w:val="00301CFD"/>
    <w:rsid w:val="003035AB"/>
    <w:rsid w:val="003044E9"/>
    <w:rsid w:val="0030460D"/>
    <w:rsid w:val="00304AAE"/>
    <w:rsid w:val="00304C62"/>
    <w:rsid w:val="00304E42"/>
    <w:rsid w:val="0030608A"/>
    <w:rsid w:val="003073EE"/>
    <w:rsid w:val="003102B4"/>
    <w:rsid w:val="00310518"/>
    <w:rsid w:val="003109EB"/>
    <w:rsid w:val="00311313"/>
    <w:rsid w:val="00311611"/>
    <w:rsid w:val="00311B9D"/>
    <w:rsid w:val="003125FD"/>
    <w:rsid w:val="0031270D"/>
    <w:rsid w:val="003135C7"/>
    <w:rsid w:val="00315576"/>
    <w:rsid w:val="00315993"/>
    <w:rsid w:val="00315B91"/>
    <w:rsid w:val="00315D14"/>
    <w:rsid w:val="00316A06"/>
    <w:rsid w:val="00317706"/>
    <w:rsid w:val="00320390"/>
    <w:rsid w:val="00320C3A"/>
    <w:rsid w:val="00320FAD"/>
    <w:rsid w:val="00321651"/>
    <w:rsid w:val="00321E4C"/>
    <w:rsid w:val="00322076"/>
    <w:rsid w:val="00322525"/>
    <w:rsid w:val="003228F1"/>
    <w:rsid w:val="003229EF"/>
    <w:rsid w:val="00322A3F"/>
    <w:rsid w:val="003230A0"/>
    <w:rsid w:val="00323640"/>
    <w:rsid w:val="00324747"/>
    <w:rsid w:val="00324873"/>
    <w:rsid w:val="00324F04"/>
    <w:rsid w:val="0032583C"/>
    <w:rsid w:val="003260FA"/>
    <w:rsid w:val="00330AD4"/>
    <w:rsid w:val="00331702"/>
    <w:rsid w:val="00331829"/>
    <w:rsid w:val="00331870"/>
    <w:rsid w:val="00331CB6"/>
    <w:rsid w:val="00331E3D"/>
    <w:rsid w:val="003329EF"/>
    <w:rsid w:val="00333AFF"/>
    <w:rsid w:val="00333C83"/>
    <w:rsid w:val="00333D45"/>
    <w:rsid w:val="00336291"/>
    <w:rsid w:val="0033781E"/>
    <w:rsid w:val="00337A5F"/>
    <w:rsid w:val="00337D5C"/>
    <w:rsid w:val="0034152E"/>
    <w:rsid w:val="00341609"/>
    <w:rsid w:val="00343572"/>
    <w:rsid w:val="0034358F"/>
    <w:rsid w:val="00343E6B"/>
    <w:rsid w:val="00343EF4"/>
    <w:rsid w:val="00344553"/>
    <w:rsid w:val="00344673"/>
    <w:rsid w:val="00344FDC"/>
    <w:rsid w:val="00345187"/>
    <w:rsid w:val="0034537C"/>
    <w:rsid w:val="00345695"/>
    <w:rsid w:val="00345902"/>
    <w:rsid w:val="00345927"/>
    <w:rsid w:val="00345CD2"/>
    <w:rsid w:val="003463CF"/>
    <w:rsid w:val="0034768F"/>
    <w:rsid w:val="003476E3"/>
    <w:rsid w:val="003477E9"/>
    <w:rsid w:val="00350A50"/>
    <w:rsid w:val="00350BF1"/>
    <w:rsid w:val="00351195"/>
    <w:rsid w:val="00351A5F"/>
    <w:rsid w:val="00352A86"/>
    <w:rsid w:val="0035479B"/>
    <w:rsid w:val="00354ABE"/>
    <w:rsid w:val="00354D64"/>
    <w:rsid w:val="00354F9A"/>
    <w:rsid w:val="0035644F"/>
    <w:rsid w:val="00356EFD"/>
    <w:rsid w:val="00357028"/>
    <w:rsid w:val="00357123"/>
    <w:rsid w:val="00357841"/>
    <w:rsid w:val="00357CD7"/>
    <w:rsid w:val="00357D26"/>
    <w:rsid w:val="00360F3F"/>
    <w:rsid w:val="0036286B"/>
    <w:rsid w:val="00362957"/>
    <w:rsid w:val="00363569"/>
    <w:rsid w:val="00364191"/>
    <w:rsid w:val="00364ADB"/>
    <w:rsid w:val="00365930"/>
    <w:rsid w:val="00365980"/>
    <w:rsid w:val="00365B56"/>
    <w:rsid w:val="00366841"/>
    <w:rsid w:val="00366A4F"/>
    <w:rsid w:val="00367F57"/>
    <w:rsid w:val="00370319"/>
    <w:rsid w:val="003706FD"/>
    <w:rsid w:val="00370824"/>
    <w:rsid w:val="00371F08"/>
    <w:rsid w:val="00371F6C"/>
    <w:rsid w:val="003722D4"/>
    <w:rsid w:val="00372A66"/>
    <w:rsid w:val="003759E8"/>
    <w:rsid w:val="00376508"/>
    <w:rsid w:val="00376703"/>
    <w:rsid w:val="00376B36"/>
    <w:rsid w:val="00380FBA"/>
    <w:rsid w:val="00381B6D"/>
    <w:rsid w:val="003825E7"/>
    <w:rsid w:val="00382AA3"/>
    <w:rsid w:val="00382FCD"/>
    <w:rsid w:val="00383764"/>
    <w:rsid w:val="00383C49"/>
    <w:rsid w:val="00383C70"/>
    <w:rsid w:val="003842CE"/>
    <w:rsid w:val="00384357"/>
    <w:rsid w:val="00384533"/>
    <w:rsid w:val="00384947"/>
    <w:rsid w:val="00384B12"/>
    <w:rsid w:val="00385772"/>
    <w:rsid w:val="0038626E"/>
    <w:rsid w:val="00386539"/>
    <w:rsid w:val="00386D35"/>
    <w:rsid w:val="00387A3F"/>
    <w:rsid w:val="00387E43"/>
    <w:rsid w:val="00391247"/>
    <w:rsid w:val="003923DE"/>
    <w:rsid w:val="00392D50"/>
    <w:rsid w:val="00393168"/>
    <w:rsid w:val="00394433"/>
    <w:rsid w:val="00394BE1"/>
    <w:rsid w:val="00395239"/>
    <w:rsid w:val="00395A3A"/>
    <w:rsid w:val="00396195"/>
    <w:rsid w:val="003974CD"/>
    <w:rsid w:val="003978C5"/>
    <w:rsid w:val="003A0FD1"/>
    <w:rsid w:val="003A1543"/>
    <w:rsid w:val="003A1F01"/>
    <w:rsid w:val="003A4251"/>
    <w:rsid w:val="003A44A6"/>
    <w:rsid w:val="003A4B14"/>
    <w:rsid w:val="003A54C7"/>
    <w:rsid w:val="003A62A6"/>
    <w:rsid w:val="003A68E1"/>
    <w:rsid w:val="003A74B9"/>
    <w:rsid w:val="003A7A7C"/>
    <w:rsid w:val="003A7D7E"/>
    <w:rsid w:val="003B0333"/>
    <w:rsid w:val="003B1405"/>
    <w:rsid w:val="003B2292"/>
    <w:rsid w:val="003B2540"/>
    <w:rsid w:val="003B2F98"/>
    <w:rsid w:val="003B455C"/>
    <w:rsid w:val="003B4D7A"/>
    <w:rsid w:val="003B4DBD"/>
    <w:rsid w:val="003B5471"/>
    <w:rsid w:val="003B5D94"/>
    <w:rsid w:val="003B6261"/>
    <w:rsid w:val="003B7B5B"/>
    <w:rsid w:val="003C0716"/>
    <w:rsid w:val="003C093A"/>
    <w:rsid w:val="003C176F"/>
    <w:rsid w:val="003C2701"/>
    <w:rsid w:val="003C4219"/>
    <w:rsid w:val="003C429B"/>
    <w:rsid w:val="003C5ABE"/>
    <w:rsid w:val="003C5D68"/>
    <w:rsid w:val="003C6849"/>
    <w:rsid w:val="003C6BC4"/>
    <w:rsid w:val="003C6E29"/>
    <w:rsid w:val="003C7C4B"/>
    <w:rsid w:val="003D0AF6"/>
    <w:rsid w:val="003D0D90"/>
    <w:rsid w:val="003D10FB"/>
    <w:rsid w:val="003D14D7"/>
    <w:rsid w:val="003D1B56"/>
    <w:rsid w:val="003D2A9A"/>
    <w:rsid w:val="003D3381"/>
    <w:rsid w:val="003D39F3"/>
    <w:rsid w:val="003D3B92"/>
    <w:rsid w:val="003D4C7A"/>
    <w:rsid w:val="003D53CD"/>
    <w:rsid w:val="003D6DED"/>
    <w:rsid w:val="003D6FB3"/>
    <w:rsid w:val="003D75E1"/>
    <w:rsid w:val="003D78DD"/>
    <w:rsid w:val="003D7E0F"/>
    <w:rsid w:val="003E0EEF"/>
    <w:rsid w:val="003E13B6"/>
    <w:rsid w:val="003E24B8"/>
    <w:rsid w:val="003E3145"/>
    <w:rsid w:val="003E48AB"/>
    <w:rsid w:val="003E4B4D"/>
    <w:rsid w:val="003E4BE6"/>
    <w:rsid w:val="003E6C97"/>
    <w:rsid w:val="003E6E57"/>
    <w:rsid w:val="003E7869"/>
    <w:rsid w:val="003E7B8C"/>
    <w:rsid w:val="003F0E44"/>
    <w:rsid w:val="003F2606"/>
    <w:rsid w:val="003F458D"/>
    <w:rsid w:val="003F4762"/>
    <w:rsid w:val="003F4B8C"/>
    <w:rsid w:val="003F50C7"/>
    <w:rsid w:val="003F552F"/>
    <w:rsid w:val="003F6149"/>
    <w:rsid w:val="003F6348"/>
    <w:rsid w:val="003F6A24"/>
    <w:rsid w:val="003F6E41"/>
    <w:rsid w:val="003F7257"/>
    <w:rsid w:val="003F7A96"/>
    <w:rsid w:val="004004BA"/>
    <w:rsid w:val="00400809"/>
    <w:rsid w:val="004014D3"/>
    <w:rsid w:val="00401982"/>
    <w:rsid w:val="004019D1"/>
    <w:rsid w:val="00401F7C"/>
    <w:rsid w:val="00401FFF"/>
    <w:rsid w:val="00402C7E"/>
    <w:rsid w:val="004032A3"/>
    <w:rsid w:val="00403834"/>
    <w:rsid w:val="00403B49"/>
    <w:rsid w:val="0040449F"/>
    <w:rsid w:val="0040482C"/>
    <w:rsid w:val="004053E0"/>
    <w:rsid w:val="00405984"/>
    <w:rsid w:val="00405D2A"/>
    <w:rsid w:val="0040617A"/>
    <w:rsid w:val="0040708C"/>
    <w:rsid w:val="0040754B"/>
    <w:rsid w:val="00407BDE"/>
    <w:rsid w:val="004100A2"/>
    <w:rsid w:val="004108C3"/>
    <w:rsid w:val="00411C9B"/>
    <w:rsid w:val="00412279"/>
    <w:rsid w:val="00413420"/>
    <w:rsid w:val="0041369F"/>
    <w:rsid w:val="0041386A"/>
    <w:rsid w:val="00414538"/>
    <w:rsid w:val="0041470A"/>
    <w:rsid w:val="00414B5E"/>
    <w:rsid w:val="00414DCD"/>
    <w:rsid w:val="00414E85"/>
    <w:rsid w:val="0041621A"/>
    <w:rsid w:val="00416D5D"/>
    <w:rsid w:val="0041724B"/>
    <w:rsid w:val="00417649"/>
    <w:rsid w:val="0041768B"/>
    <w:rsid w:val="00420889"/>
    <w:rsid w:val="00420EC6"/>
    <w:rsid w:val="00421190"/>
    <w:rsid w:val="00422F47"/>
    <w:rsid w:val="00423BF6"/>
    <w:rsid w:val="00423D4F"/>
    <w:rsid w:val="004248D2"/>
    <w:rsid w:val="004260D9"/>
    <w:rsid w:val="004262AE"/>
    <w:rsid w:val="0042767C"/>
    <w:rsid w:val="00427874"/>
    <w:rsid w:val="00427BFA"/>
    <w:rsid w:val="0043066A"/>
    <w:rsid w:val="0043074E"/>
    <w:rsid w:val="00430916"/>
    <w:rsid w:val="00430F9E"/>
    <w:rsid w:val="00430FE4"/>
    <w:rsid w:val="00431A50"/>
    <w:rsid w:val="00431B6B"/>
    <w:rsid w:val="00431BF1"/>
    <w:rsid w:val="00431CAA"/>
    <w:rsid w:val="00432001"/>
    <w:rsid w:val="004322C3"/>
    <w:rsid w:val="00432443"/>
    <w:rsid w:val="00432DF0"/>
    <w:rsid w:val="00432E01"/>
    <w:rsid w:val="004334EA"/>
    <w:rsid w:val="0043356D"/>
    <w:rsid w:val="0043363D"/>
    <w:rsid w:val="00433B71"/>
    <w:rsid w:val="00433E1D"/>
    <w:rsid w:val="004340BF"/>
    <w:rsid w:val="00434958"/>
    <w:rsid w:val="004357BC"/>
    <w:rsid w:val="00435F0D"/>
    <w:rsid w:val="0043630C"/>
    <w:rsid w:val="00436824"/>
    <w:rsid w:val="00436DA8"/>
    <w:rsid w:val="00440C8C"/>
    <w:rsid w:val="0044106C"/>
    <w:rsid w:val="00441CA2"/>
    <w:rsid w:val="004425FB"/>
    <w:rsid w:val="00442D85"/>
    <w:rsid w:val="0044381B"/>
    <w:rsid w:val="00443B0A"/>
    <w:rsid w:val="004440CD"/>
    <w:rsid w:val="00444850"/>
    <w:rsid w:val="00445D13"/>
    <w:rsid w:val="004461CA"/>
    <w:rsid w:val="0044650B"/>
    <w:rsid w:val="00446A35"/>
    <w:rsid w:val="00447274"/>
    <w:rsid w:val="00447B80"/>
    <w:rsid w:val="00451410"/>
    <w:rsid w:val="00451828"/>
    <w:rsid w:val="00451959"/>
    <w:rsid w:val="004519E4"/>
    <w:rsid w:val="004523C2"/>
    <w:rsid w:val="004528D5"/>
    <w:rsid w:val="0045302A"/>
    <w:rsid w:val="00453048"/>
    <w:rsid w:val="00453100"/>
    <w:rsid w:val="00453E60"/>
    <w:rsid w:val="00455856"/>
    <w:rsid w:val="00455BD0"/>
    <w:rsid w:val="004604AD"/>
    <w:rsid w:val="00461993"/>
    <w:rsid w:val="00461A80"/>
    <w:rsid w:val="00461B74"/>
    <w:rsid w:val="00462FCB"/>
    <w:rsid w:val="00463553"/>
    <w:rsid w:val="0046391E"/>
    <w:rsid w:val="00464B54"/>
    <w:rsid w:val="00464F72"/>
    <w:rsid w:val="00464F88"/>
    <w:rsid w:val="00464FE5"/>
    <w:rsid w:val="00465293"/>
    <w:rsid w:val="00466239"/>
    <w:rsid w:val="00466487"/>
    <w:rsid w:val="00467446"/>
    <w:rsid w:val="00467AC6"/>
    <w:rsid w:val="0047062D"/>
    <w:rsid w:val="00470842"/>
    <w:rsid w:val="00470DA9"/>
    <w:rsid w:val="00471164"/>
    <w:rsid w:val="0047255E"/>
    <w:rsid w:val="0047483E"/>
    <w:rsid w:val="00475AE4"/>
    <w:rsid w:val="00476DD3"/>
    <w:rsid w:val="00477461"/>
    <w:rsid w:val="00477679"/>
    <w:rsid w:val="00480268"/>
    <w:rsid w:val="004803FF"/>
    <w:rsid w:val="00480C2A"/>
    <w:rsid w:val="004816C9"/>
    <w:rsid w:val="00481D2C"/>
    <w:rsid w:val="0048221A"/>
    <w:rsid w:val="004822C7"/>
    <w:rsid w:val="00483CCF"/>
    <w:rsid w:val="0048453A"/>
    <w:rsid w:val="00484B3B"/>
    <w:rsid w:val="00484CAA"/>
    <w:rsid w:val="004852EA"/>
    <w:rsid w:val="00485C15"/>
    <w:rsid w:val="00485FCB"/>
    <w:rsid w:val="0048663B"/>
    <w:rsid w:val="00486923"/>
    <w:rsid w:val="004872D5"/>
    <w:rsid w:val="0048795D"/>
    <w:rsid w:val="0049031C"/>
    <w:rsid w:val="00490BBC"/>
    <w:rsid w:val="00490FC2"/>
    <w:rsid w:val="004910EB"/>
    <w:rsid w:val="0049134E"/>
    <w:rsid w:val="00491837"/>
    <w:rsid w:val="00491D6C"/>
    <w:rsid w:val="00492B81"/>
    <w:rsid w:val="00492E43"/>
    <w:rsid w:val="004931D2"/>
    <w:rsid w:val="00493FE1"/>
    <w:rsid w:val="00494297"/>
    <w:rsid w:val="00494EAA"/>
    <w:rsid w:val="00496EF2"/>
    <w:rsid w:val="004973F3"/>
    <w:rsid w:val="00497B92"/>
    <w:rsid w:val="004A0A6B"/>
    <w:rsid w:val="004A11A0"/>
    <w:rsid w:val="004A1427"/>
    <w:rsid w:val="004A2671"/>
    <w:rsid w:val="004A370E"/>
    <w:rsid w:val="004A376A"/>
    <w:rsid w:val="004A3CFD"/>
    <w:rsid w:val="004A4928"/>
    <w:rsid w:val="004A52BD"/>
    <w:rsid w:val="004A63B2"/>
    <w:rsid w:val="004A66F6"/>
    <w:rsid w:val="004A6700"/>
    <w:rsid w:val="004B0399"/>
    <w:rsid w:val="004B15F3"/>
    <w:rsid w:val="004B1B27"/>
    <w:rsid w:val="004B1E7B"/>
    <w:rsid w:val="004B1F12"/>
    <w:rsid w:val="004B2921"/>
    <w:rsid w:val="004B31FF"/>
    <w:rsid w:val="004B35BF"/>
    <w:rsid w:val="004B381C"/>
    <w:rsid w:val="004B45F4"/>
    <w:rsid w:val="004B4669"/>
    <w:rsid w:val="004B598C"/>
    <w:rsid w:val="004B5E74"/>
    <w:rsid w:val="004B5EBD"/>
    <w:rsid w:val="004B7120"/>
    <w:rsid w:val="004B72D9"/>
    <w:rsid w:val="004B7F97"/>
    <w:rsid w:val="004C00EA"/>
    <w:rsid w:val="004C15FC"/>
    <w:rsid w:val="004C17AC"/>
    <w:rsid w:val="004C29CD"/>
    <w:rsid w:val="004C2D54"/>
    <w:rsid w:val="004C32B7"/>
    <w:rsid w:val="004C40A9"/>
    <w:rsid w:val="004C60BC"/>
    <w:rsid w:val="004C60F9"/>
    <w:rsid w:val="004C7583"/>
    <w:rsid w:val="004C7917"/>
    <w:rsid w:val="004C7A6B"/>
    <w:rsid w:val="004D10A9"/>
    <w:rsid w:val="004D13F0"/>
    <w:rsid w:val="004D2842"/>
    <w:rsid w:val="004D2A08"/>
    <w:rsid w:val="004D2AB7"/>
    <w:rsid w:val="004D2E0A"/>
    <w:rsid w:val="004D310C"/>
    <w:rsid w:val="004D3985"/>
    <w:rsid w:val="004D39D0"/>
    <w:rsid w:val="004D3B2F"/>
    <w:rsid w:val="004D444C"/>
    <w:rsid w:val="004D4654"/>
    <w:rsid w:val="004D480B"/>
    <w:rsid w:val="004D66F4"/>
    <w:rsid w:val="004D75E9"/>
    <w:rsid w:val="004D7877"/>
    <w:rsid w:val="004D7948"/>
    <w:rsid w:val="004D79D8"/>
    <w:rsid w:val="004D7DF1"/>
    <w:rsid w:val="004E01E5"/>
    <w:rsid w:val="004E1082"/>
    <w:rsid w:val="004E17B1"/>
    <w:rsid w:val="004E1ED2"/>
    <w:rsid w:val="004E2B7F"/>
    <w:rsid w:val="004E3418"/>
    <w:rsid w:val="004E353F"/>
    <w:rsid w:val="004E359B"/>
    <w:rsid w:val="004E37CC"/>
    <w:rsid w:val="004E3D0A"/>
    <w:rsid w:val="004E3E33"/>
    <w:rsid w:val="004E50C3"/>
    <w:rsid w:val="004E5463"/>
    <w:rsid w:val="004E56DE"/>
    <w:rsid w:val="004E5BAF"/>
    <w:rsid w:val="004E5F96"/>
    <w:rsid w:val="004E69C9"/>
    <w:rsid w:val="004E74A7"/>
    <w:rsid w:val="004E7EDD"/>
    <w:rsid w:val="004F04EA"/>
    <w:rsid w:val="004F0627"/>
    <w:rsid w:val="004F0DC9"/>
    <w:rsid w:val="004F0EB2"/>
    <w:rsid w:val="004F15EF"/>
    <w:rsid w:val="004F1D87"/>
    <w:rsid w:val="004F237B"/>
    <w:rsid w:val="004F27C9"/>
    <w:rsid w:val="004F2CF0"/>
    <w:rsid w:val="004F3E6D"/>
    <w:rsid w:val="004F530E"/>
    <w:rsid w:val="004F57B7"/>
    <w:rsid w:val="004F5E84"/>
    <w:rsid w:val="004F6CD1"/>
    <w:rsid w:val="004F7501"/>
    <w:rsid w:val="004F7B38"/>
    <w:rsid w:val="00501683"/>
    <w:rsid w:val="00501C65"/>
    <w:rsid w:val="00502983"/>
    <w:rsid w:val="00503161"/>
    <w:rsid w:val="00504720"/>
    <w:rsid w:val="00505099"/>
    <w:rsid w:val="005053E8"/>
    <w:rsid w:val="0050576E"/>
    <w:rsid w:val="0050598D"/>
    <w:rsid w:val="00506070"/>
    <w:rsid w:val="00506E5F"/>
    <w:rsid w:val="00510412"/>
    <w:rsid w:val="00510CD2"/>
    <w:rsid w:val="00510D38"/>
    <w:rsid w:val="00510DA3"/>
    <w:rsid w:val="00510F2B"/>
    <w:rsid w:val="005119C6"/>
    <w:rsid w:val="00512299"/>
    <w:rsid w:val="00512CBF"/>
    <w:rsid w:val="005132E8"/>
    <w:rsid w:val="0051387A"/>
    <w:rsid w:val="00514173"/>
    <w:rsid w:val="0051476C"/>
    <w:rsid w:val="00514882"/>
    <w:rsid w:val="005148B3"/>
    <w:rsid w:val="00514D83"/>
    <w:rsid w:val="00515D05"/>
    <w:rsid w:val="00517649"/>
    <w:rsid w:val="00517D8F"/>
    <w:rsid w:val="00517F8F"/>
    <w:rsid w:val="00520123"/>
    <w:rsid w:val="0052055B"/>
    <w:rsid w:val="00520AAA"/>
    <w:rsid w:val="00521EE2"/>
    <w:rsid w:val="00521F4F"/>
    <w:rsid w:val="00522B28"/>
    <w:rsid w:val="00523C35"/>
    <w:rsid w:val="00524196"/>
    <w:rsid w:val="00524288"/>
    <w:rsid w:val="00524B95"/>
    <w:rsid w:val="005250D0"/>
    <w:rsid w:val="00526274"/>
    <w:rsid w:val="00527FD6"/>
    <w:rsid w:val="005301BE"/>
    <w:rsid w:val="005302C6"/>
    <w:rsid w:val="00531707"/>
    <w:rsid w:val="00532D83"/>
    <w:rsid w:val="005356DE"/>
    <w:rsid w:val="005357C8"/>
    <w:rsid w:val="00535939"/>
    <w:rsid w:val="00535EDF"/>
    <w:rsid w:val="00536BE0"/>
    <w:rsid w:val="00536C51"/>
    <w:rsid w:val="005371CB"/>
    <w:rsid w:val="005402C8"/>
    <w:rsid w:val="0054038E"/>
    <w:rsid w:val="00540B7F"/>
    <w:rsid w:val="005410AB"/>
    <w:rsid w:val="00541A88"/>
    <w:rsid w:val="00541F63"/>
    <w:rsid w:val="00542D17"/>
    <w:rsid w:val="00543523"/>
    <w:rsid w:val="005439F0"/>
    <w:rsid w:val="00543C0C"/>
    <w:rsid w:val="00543FD2"/>
    <w:rsid w:val="005459FB"/>
    <w:rsid w:val="00547371"/>
    <w:rsid w:val="0054779B"/>
    <w:rsid w:val="00547880"/>
    <w:rsid w:val="00547B69"/>
    <w:rsid w:val="00547C0F"/>
    <w:rsid w:val="00550947"/>
    <w:rsid w:val="00550DEB"/>
    <w:rsid w:val="00550FC8"/>
    <w:rsid w:val="0055163B"/>
    <w:rsid w:val="00551E2B"/>
    <w:rsid w:val="00552117"/>
    <w:rsid w:val="00552456"/>
    <w:rsid w:val="00552724"/>
    <w:rsid w:val="00553340"/>
    <w:rsid w:val="00553525"/>
    <w:rsid w:val="005548E3"/>
    <w:rsid w:val="005555C9"/>
    <w:rsid w:val="00555FDE"/>
    <w:rsid w:val="0055633A"/>
    <w:rsid w:val="005564EF"/>
    <w:rsid w:val="005565E1"/>
    <w:rsid w:val="005565E5"/>
    <w:rsid w:val="00556759"/>
    <w:rsid w:val="00556A8D"/>
    <w:rsid w:val="0055741E"/>
    <w:rsid w:val="00557F2D"/>
    <w:rsid w:val="00557F3B"/>
    <w:rsid w:val="005603D2"/>
    <w:rsid w:val="00560804"/>
    <w:rsid w:val="00560C95"/>
    <w:rsid w:val="00560F3F"/>
    <w:rsid w:val="00561056"/>
    <w:rsid w:val="00561254"/>
    <w:rsid w:val="00561CA2"/>
    <w:rsid w:val="00561E84"/>
    <w:rsid w:val="005622FC"/>
    <w:rsid w:val="005631B0"/>
    <w:rsid w:val="005631DB"/>
    <w:rsid w:val="00563609"/>
    <w:rsid w:val="005639AD"/>
    <w:rsid w:val="0056419C"/>
    <w:rsid w:val="005642BB"/>
    <w:rsid w:val="00564626"/>
    <w:rsid w:val="0056469A"/>
    <w:rsid w:val="005652CE"/>
    <w:rsid w:val="00565650"/>
    <w:rsid w:val="00565C6B"/>
    <w:rsid w:val="00565EE7"/>
    <w:rsid w:val="00566694"/>
    <w:rsid w:val="00566BCC"/>
    <w:rsid w:val="0056778D"/>
    <w:rsid w:val="00567FDF"/>
    <w:rsid w:val="005702D6"/>
    <w:rsid w:val="00570F4F"/>
    <w:rsid w:val="00571AFD"/>
    <w:rsid w:val="00571DAE"/>
    <w:rsid w:val="005734B9"/>
    <w:rsid w:val="005749BB"/>
    <w:rsid w:val="00574C80"/>
    <w:rsid w:val="00574D94"/>
    <w:rsid w:val="00574E04"/>
    <w:rsid w:val="00576274"/>
    <w:rsid w:val="00576975"/>
    <w:rsid w:val="005769DF"/>
    <w:rsid w:val="00576D1D"/>
    <w:rsid w:val="00577061"/>
    <w:rsid w:val="00577A41"/>
    <w:rsid w:val="00577F14"/>
    <w:rsid w:val="005808D8"/>
    <w:rsid w:val="00580ECE"/>
    <w:rsid w:val="00581122"/>
    <w:rsid w:val="00582038"/>
    <w:rsid w:val="00582894"/>
    <w:rsid w:val="00583166"/>
    <w:rsid w:val="0058395F"/>
    <w:rsid w:val="00583C89"/>
    <w:rsid w:val="00583F15"/>
    <w:rsid w:val="00584A35"/>
    <w:rsid w:val="00584ECE"/>
    <w:rsid w:val="00585BDB"/>
    <w:rsid w:val="00587C7A"/>
    <w:rsid w:val="00590451"/>
    <w:rsid w:val="005908CF"/>
    <w:rsid w:val="00590C9F"/>
    <w:rsid w:val="00590FE5"/>
    <w:rsid w:val="0059107A"/>
    <w:rsid w:val="00591513"/>
    <w:rsid w:val="00592522"/>
    <w:rsid w:val="00592D41"/>
    <w:rsid w:val="0059306E"/>
    <w:rsid w:val="00593920"/>
    <w:rsid w:val="00593A52"/>
    <w:rsid w:val="00593B1D"/>
    <w:rsid w:val="00593B7B"/>
    <w:rsid w:val="00595B7C"/>
    <w:rsid w:val="00595FDD"/>
    <w:rsid w:val="005962DE"/>
    <w:rsid w:val="005A09C9"/>
    <w:rsid w:val="005A153F"/>
    <w:rsid w:val="005A25A4"/>
    <w:rsid w:val="005A2984"/>
    <w:rsid w:val="005A2CAA"/>
    <w:rsid w:val="005A2D07"/>
    <w:rsid w:val="005A3DFD"/>
    <w:rsid w:val="005A3E9C"/>
    <w:rsid w:val="005A46D2"/>
    <w:rsid w:val="005A47BC"/>
    <w:rsid w:val="005A5B3A"/>
    <w:rsid w:val="005A5BC5"/>
    <w:rsid w:val="005A6FB2"/>
    <w:rsid w:val="005A6FFD"/>
    <w:rsid w:val="005A7ABB"/>
    <w:rsid w:val="005A7E5B"/>
    <w:rsid w:val="005B0AA7"/>
    <w:rsid w:val="005B0DB3"/>
    <w:rsid w:val="005B0E28"/>
    <w:rsid w:val="005B1267"/>
    <w:rsid w:val="005B275E"/>
    <w:rsid w:val="005B2B4C"/>
    <w:rsid w:val="005B3B04"/>
    <w:rsid w:val="005B5A71"/>
    <w:rsid w:val="005B6867"/>
    <w:rsid w:val="005B6DF7"/>
    <w:rsid w:val="005B758E"/>
    <w:rsid w:val="005B7CBE"/>
    <w:rsid w:val="005C054E"/>
    <w:rsid w:val="005C07DD"/>
    <w:rsid w:val="005C0B05"/>
    <w:rsid w:val="005C0FAE"/>
    <w:rsid w:val="005C1290"/>
    <w:rsid w:val="005C171B"/>
    <w:rsid w:val="005C1AFC"/>
    <w:rsid w:val="005C1EB3"/>
    <w:rsid w:val="005C2025"/>
    <w:rsid w:val="005C2713"/>
    <w:rsid w:val="005C2DE5"/>
    <w:rsid w:val="005C310A"/>
    <w:rsid w:val="005C4A05"/>
    <w:rsid w:val="005C4DB9"/>
    <w:rsid w:val="005C50A4"/>
    <w:rsid w:val="005C555E"/>
    <w:rsid w:val="005C57A3"/>
    <w:rsid w:val="005C5ABB"/>
    <w:rsid w:val="005C62B3"/>
    <w:rsid w:val="005C7810"/>
    <w:rsid w:val="005C7E9F"/>
    <w:rsid w:val="005D0B2D"/>
    <w:rsid w:val="005D0FBF"/>
    <w:rsid w:val="005D138F"/>
    <w:rsid w:val="005D1C20"/>
    <w:rsid w:val="005D1F18"/>
    <w:rsid w:val="005D20D1"/>
    <w:rsid w:val="005D28F4"/>
    <w:rsid w:val="005D3386"/>
    <w:rsid w:val="005D38DC"/>
    <w:rsid w:val="005D3A32"/>
    <w:rsid w:val="005D3A61"/>
    <w:rsid w:val="005D42D3"/>
    <w:rsid w:val="005D44C9"/>
    <w:rsid w:val="005D4E06"/>
    <w:rsid w:val="005D4E2C"/>
    <w:rsid w:val="005D56A5"/>
    <w:rsid w:val="005D59CC"/>
    <w:rsid w:val="005D6189"/>
    <w:rsid w:val="005D6B56"/>
    <w:rsid w:val="005D7372"/>
    <w:rsid w:val="005D7766"/>
    <w:rsid w:val="005D78FA"/>
    <w:rsid w:val="005E019A"/>
    <w:rsid w:val="005E0780"/>
    <w:rsid w:val="005E0A4A"/>
    <w:rsid w:val="005E14B4"/>
    <w:rsid w:val="005E14FD"/>
    <w:rsid w:val="005E19ED"/>
    <w:rsid w:val="005E323D"/>
    <w:rsid w:val="005E45F1"/>
    <w:rsid w:val="005E4B16"/>
    <w:rsid w:val="005E5545"/>
    <w:rsid w:val="005E5F3C"/>
    <w:rsid w:val="005E5FCD"/>
    <w:rsid w:val="005E732C"/>
    <w:rsid w:val="005E7D8F"/>
    <w:rsid w:val="005F00D8"/>
    <w:rsid w:val="005F02A6"/>
    <w:rsid w:val="005F07AB"/>
    <w:rsid w:val="005F0BBD"/>
    <w:rsid w:val="005F0F5A"/>
    <w:rsid w:val="005F1351"/>
    <w:rsid w:val="005F1352"/>
    <w:rsid w:val="005F3C16"/>
    <w:rsid w:val="005F5656"/>
    <w:rsid w:val="005F57B5"/>
    <w:rsid w:val="005F6193"/>
    <w:rsid w:val="005F6263"/>
    <w:rsid w:val="005F62EF"/>
    <w:rsid w:val="005F67F8"/>
    <w:rsid w:val="005F681C"/>
    <w:rsid w:val="005F7459"/>
    <w:rsid w:val="005F7625"/>
    <w:rsid w:val="005F7DA5"/>
    <w:rsid w:val="006009F8"/>
    <w:rsid w:val="00600FE3"/>
    <w:rsid w:val="00601167"/>
    <w:rsid w:val="00601DCA"/>
    <w:rsid w:val="00602F42"/>
    <w:rsid w:val="006049CC"/>
    <w:rsid w:val="00604BF5"/>
    <w:rsid w:val="0060579F"/>
    <w:rsid w:val="00605B08"/>
    <w:rsid w:val="00606008"/>
    <w:rsid w:val="00606D12"/>
    <w:rsid w:val="00610355"/>
    <w:rsid w:val="0061052A"/>
    <w:rsid w:val="00610D29"/>
    <w:rsid w:val="00610E67"/>
    <w:rsid w:val="00610F94"/>
    <w:rsid w:val="0061138E"/>
    <w:rsid w:val="006113AD"/>
    <w:rsid w:val="00613688"/>
    <w:rsid w:val="0061372F"/>
    <w:rsid w:val="00613DF2"/>
    <w:rsid w:val="00613F6A"/>
    <w:rsid w:val="0061551F"/>
    <w:rsid w:val="006158D6"/>
    <w:rsid w:val="00615CC0"/>
    <w:rsid w:val="00616203"/>
    <w:rsid w:val="006163F6"/>
    <w:rsid w:val="0061671E"/>
    <w:rsid w:val="00616AA3"/>
    <w:rsid w:val="00616EC9"/>
    <w:rsid w:val="006177BA"/>
    <w:rsid w:val="006177D9"/>
    <w:rsid w:val="00617BFA"/>
    <w:rsid w:val="00621451"/>
    <w:rsid w:val="00621B8E"/>
    <w:rsid w:val="00621BEA"/>
    <w:rsid w:val="00621E18"/>
    <w:rsid w:val="0062227B"/>
    <w:rsid w:val="006224EC"/>
    <w:rsid w:val="00622E87"/>
    <w:rsid w:val="006235D3"/>
    <w:rsid w:val="0062461A"/>
    <w:rsid w:val="00624998"/>
    <w:rsid w:val="006259B0"/>
    <w:rsid w:val="00626A4C"/>
    <w:rsid w:val="00627334"/>
    <w:rsid w:val="0062743B"/>
    <w:rsid w:val="00627726"/>
    <w:rsid w:val="00631092"/>
    <w:rsid w:val="00633032"/>
    <w:rsid w:val="0063407C"/>
    <w:rsid w:val="00635109"/>
    <w:rsid w:val="0063554D"/>
    <w:rsid w:val="00636002"/>
    <w:rsid w:val="0063624F"/>
    <w:rsid w:val="00636B40"/>
    <w:rsid w:val="006373E0"/>
    <w:rsid w:val="00637F93"/>
    <w:rsid w:val="00640A2A"/>
    <w:rsid w:val="00640BD4"/>
    <w:rsid w:val="00640D9F"/>
    <w:rsid w:val="00640F19"/>
    <w:rsid w:val="006411A4"/>
    <w:rsid w:val="0064259A"/>
    <w:rsid w:val="006427C1"/>
    <w:rsid w:val="0064284A"/>
    <w:rsid w:val="00642E0E"/>
    <w:rsid w:val="00642F9C"/>
    <w:rsid w:val="00643D82"/>
    <w:rsid w:val="006455E0"/>
    <w:rsid w:val="00645B7D"/>
    <w:rsid w:val="00645EA8"/>
    <w:rsid w:val="006460E0"/>
    <w:rsid w:val="00646539"/>
    <w:rsid w:val="00650128"/>
    <w:rsid w:val="006504CF"/>
    <w:rsid w:val="006508AC"/>
    <w:rsid w:val="00651669"/>
    <w:rsid w:val="00651747"/>
    <w:rsid w:val="006521B6"/>
    <w:rsid w:val="006521E7"/>
    <w:rsid w:val="006522C8"/>
    <w:rsid w:val="00652F94"/>
    <w:rsid w:val="006534D6"/>
    <w:rsid w:val="006539A1"/>
    <w:rsid w:val="00653AB8"/>
    <w:rsid w:val="00653B1A"/>
    <w:rsid w:val="00654012"/>
    <w:rsid w:val="006549B4"/>
    <w:rsid w:val="00655674"/>
    <w:rsid w:val="00656571"/>
    <w:rsid w:val="00656842"/>
    <w:rsid w:val="006568C6"/>
    <w:rsid w:val="006571BF"/>
    <w:rsid w:val="006601FC"/>
    <w:rsid w:val="006605E1"/>
    <w:rsid w:val="00660D4B"/>
    <w:rsid w:val="0066239F"/>
    <w:rsid w:val="00662AF4"/>
    <w:rsid w:val="00663411"/>
    <w:rsid w:val="00663AFE"/>
    <w:rsid w:val="00663B76"/>
    <w:rsid w:val="00663DAD"/>
    <w:rsid w:val="00663DB9"/>
    <w:rsid w:val="006641A9"/>
    <w:rsid w:val="006644C9"/>
    <w:rsid w:val="00664979"/>
    <w:rsid w:val="00665086"/>
    <w:rsid w:val="00667138"/>
    <w:rsid w:val="00667888"/>
    <w:rsid w:val="00667926"/>
    <w:rsid w:val="00667E7F"/>
    <w:rsid w:val="0067071B"/>
    <w:rsid w:val="00671DA3"/>
    <w:rsid w:val="00671E67"/>
    <w:rsid w:val="00672FFC"/>
    <w:rsid w:val="006752C7"/>
    <w:rsid w:val="0067572F"/>
    <w:rsid w:val="00675C3D"/>
    <w:rsid w:val="00675F84"/>
    <w:rsid w:val="006763D1"/>
    <w:rsid w:val="00676875"/>
    <w:rsid w:val="00676DDE"/>
    <w:rsid w:val="006779B7"/>
    <w:rsid w:val="00677C22"/>
    <w:rsid w:val="00677F58"/>
    <w:rsid w:val="00680235"/>
    <w:rsid w:val="00680A88"/>
    <w:rsid w:val="00680CBC"/>
    <w:rsid w:val="00681BCD"/>
    <w:rsid w:val="00682918"/>
    <w:rsid w:val="00682F22"/>
    <w:rsid w:val="006841E7"/>
    <w:rsid w:val="00685178"/>
    <w:rsid w:val="0068608F"/>
    <w:rsid w:val="00686921"/>
    <w:rsid w:val="00686C04"/>
    <w:rsid w:val="00687AE6"/>
    <w:rsid w:val="00687B20"/>
    <w:rsid w:val="006908A2"/>
    <w:rsid w:val="006908F9"/>
    <w:rsid w:val="006914EE"/>
    <w:rsid w:val="00691A1A"/>
    <w:rsid w:val="00691E55"/>
    <w:rsid w:val="00692917"/>
    <w:rsid w:val="00692B1E"/>
    <w:rsid w:val="00692F12"/>
    <w:rsid w:val="0069371E"/>
    <w:rsid w:val="00693795"/>
    <w:rsid w:val="00693BFD"/>
    <w:rsid w:val="00695539"/>
    <w:rsid w:val="00696098"/>
    <w:rsid w:val="00696236"/>
    <w:rsid w:val="00696518"/>
    <w:rsid w:val="00697022"/>
    <w:rsid w:val="0069706C"/>
    <w:rsid w:val="006A007D"/>
    <w:rsid w:val="006A044F"/>
    <w:rsid w:val="006A04CD"/>
    <w:rsid w:val="006A04E8"/>
    <w:rsid w:val="006A09A5"/>
    <w:rsid w:val="006A0A1C"/>
    <w:rsid w:val="006A0AAC"/>
    <w:rsid w:val="006A18F4"/>
    <w:rsid w:val="006A1C57"/>
    <w:rsid w:val="006A1D59"/>
    <w:rsid w:val="006A1FB4"/>
    <w:rsid w:val="006A200A"/>
    <w:rsid w:val="006A26AB"/>
    <w:rsid w:val="006A3550"/>
    <w:rsid w:val="006A3E39"/>
    <w:rsid w:val="006A547E"/>
    <w:rsid w:val="006A55F9"/>
    <w:rsid w:val="006A573C"/>
    <w:rsid w:val="006A6A7E"/>
    <w:rsid w:val="006A73EE"/>
    <w:rsid w:val="006A7709"/>
    <w:rsid w:val="006A796E"/>
    <w:rsid w:val="006A79F1"/>
    <w:rsid w:val="006A7C28"/>
    <w:rsid w:val="006B06D3"/>
    <w:rsid w:val="006B09AD"/>
    <w:rsid w:val="006B0EC9"/>
    <w:rsid w:val="006B0F81"/>
    <w:rsid w:val="006B1085"/>
    <w:rsid w:val="006B1183"/>
    <w:rsid w:val="006B1410"/>
    <w:rsid w:val="006B1F7B"/>
    <w:rsid w:val="006B3727"/>
    <w:rsid w:val="006B41BB"/>
    <w:rsid w:val="006B4965"/>
    <w:rsid w:val="006B4D45"/>
    <w:rsid w:val="006B559D"/>
    <w:rsid w:val="006B5EBC"/>
    <w:rsid w:val="006B7649"/>
    <w:rsid w:val="006B7E3B"/>
    <w:rsid w:val="006C01D0"/>
    <w:rsid w:val="006C0740"/>
    <w:rsid w:val="006C131F"/>
    <w:rsid w:val="006C20C9"/>
    <w:rsid w:val="006C2C08"/>
    <w:rsid w:val="006C32BE"/>
    <w:rsid w:val="006C61B0"/>
    <w:rsid w:val="006C6529"/>
    <w:rsid w:val="006C7287"/>
    <w:rsid w:val="006C7A40"/>
    <w:rsid w:val="006C7A58"/>
    <w:rsid w:val="006D16D0"/>
    <w:rsid w:val="006D2A85"/>
    <w:rsid w:val="006D364B"/>
    <w:rsid w:val="006D365E"/>
    <w:rsid w:val="006D498C"/>
    <w:rsid w:val="006D4EE6"/>
    <w:rsid w:val="006D5597"/>
    <w:rsid w:val="006D5709"/>
    <w:rsid w:val="006D612F"/>
    <w:rsid w:val="006D6D3B"/>
    <w:rsid w:val="006D6F57"/>
    <w:rsid w:val="006D74DC"/>
    <w:rsid w:val="006D798B"/>
    <w:rsid w:val="006E047A"/>
    <w:rsid w:val="006E04AB"/>
    <w:rsid w:val="006E06A3"/>
    <w:rsid w:val="006E0ED2"/>
    <w:rsid w:val="006E1269"/>
    <w:rsid w:val="006E192F"/>
    <w:rsid w:val="006E244B"/>
    <w:rsid w:val="006E31E4"/>
    <w:rsid w:val="006E3D88"/>
    <w:rsid w:val="006E4169"/>
    <w:rsid w:val="006E4AF6"/>
    <w:rsid w:val="006E4B9E"/>
    <w:rsid w:val="006E6071"/>
    <w:rsid w:val="006E6506"/>
    <w:rsid w:val="006E670F"/>
    <w:rsid w:val="006E76B7"/>
    <w:rsid w:val="006E76E1"/>
    <w:rsid w:val="006F0379"/>
    <w:rsid w:val="006F1016"/>
    <w:rsid w:val="006F1576"/>
    <w:rsid w:val="006F203A"/>
    <w:rsid w:val="006F25A2"/>
    <w:rsid w:val="006F3DA6"/>
    <w:rsid w:val="006F4479"/>
    <w:rsid w:val="006F44C8"/>
    <w:rsid w:val="006F4B87"/>
    <w:rsid w:val="006F4CAA"/>
    <w:rsid w:val="006F5C52"/>
    <w:rsid w:val="006F7374"/>
    <w:rsid w:val="006F76ED"/>
    <w:rsid w:val="006F7C33"/>
    <w:rsid w:val="0070052E"/>
    <w:rsid w:val="00700C61"/>
    <w:rsid w:val="00700D3F"/>
    <w:rsid w:val="007010DA"/>
    <w:rsid w:val="007026A8"/>
    <w:rsid w:val="00703007"/>
    <w:rsid w:val="00703C61"/>
    <w:rsid w:val="00703EE3"/>
    <w:rsid w:val="00703F12"/>
    <w:rsid w:val="0070434A"/>
    <w:rsid w:val="0070440A"/>
    <w:rsid w:val="00705D78"/>
    <w:rsid w:val="00706098"/>
    <w:rsid w:val="00706114"/>
    <w:rsid w:val="007064E2"/>
    <w:rsid w:val="00706830"/>
    <w:rsid w:val="00706876"/>
    <w:rsid w:val="00706CDA"/>
    <w:rsid w:val="00706F9C"/>
    <w:rsid w:val="00706FA9"/>
    <w:rsid w:val="00707032"/>
    <w:rsid w:val="007074BC"/>
    <w:rsid w:val="00707CFC"/>
    <w:rsid w:val="00710220"/>
    <w:rsid w:val="00710A59"/>
    <w:rsid w:val="00710B25"/>
    <w:rsid w:val="0071143C"/>
    <w:rsid w:val="0071145B"/>
    <w:rsid w:val="0071181A"/>
    <w:rsid w:val="00711B91"/>
    <w:rsid w:val="00711D66"/>
    <w:rsid w:val="00712851"/>
    <w:rsid w:val="00712A7D"/>
    <w:rsid w:val="00713916"/>
    <w:rsid w:val="00714179"/>
    <w:rsid w:val="00714DB6"/>
    <w:rsid w:val="00714FA1"/>
    <w:rsid w:val="00715840"/>
    <w:rsid w:val="00715AA5"/>
    <w:rsid w:val="00716053"/>
    <w:rsid w:val="0071652C"/>
    <w:rsid w:val="00717AEB"/>
    <w:rsid w:val="007215F8"/>
    <w:rsid w:val="00721AB5"/>
    <w:rsid w:val="00722BF7"/>
    <w:rsid w:val="00722F06"/>
    <w:rsid w:val="00722F88"/>
    <w:rsid w:val="00723909"/>
    <w:rsid w:val="00723A70"/>
    <w:rsid w:val="00723D39"/>
    <w:rsid w:val="0072475D"/>
    <w:rsid w:val="00724C8C"/>
    <w:rsid w:val="00724E96"/>
    <w:rsid w:val="007255D2"/>
    <w:rsid w:val="0072665F"/>
    <w:rsid w:val="00730696"/>
    <w:rsid w:val="007307B7"/>
    <w:rsid w:val="007312EF"/>
    <w:rsid w:val="007325E1"/>
    <w:rsid w:val="00732AFD"/>
    <w:rsid w:val="00732C94"/>
    <w:rsid w:val="00733062"/>
    <w:rsid w:val="0073310B"/>
    <w:rsid w:val="00733723"/>
    <w:rsid w:val="00733EB6"/>
    <w:rsid w:val="007347F8"/>
    <w:rsid w:val="0073714C"/>
    <w:rsid w:val="0073758C"/>
    <w:rsid w:val="00737904"/>
    <w:rsid w:val="00737A6D"/>
    <w:rsid w:val="00737AD9"/>
    <w:rsid w:val="00737EFF"/>
    <w:rsid w:val="00740251"/>
    <w:rsid w:val="007406EF"/>
    <w:rsid w:val="007419CE"/>
    <w:rsid w:val="00741E3D"/>
    <w:rsid w:val="00742638"/>
    <w:rsid w:val="007429A8"/>
    <w:rsid w:val="00742FFF"/>
    <w:rsid w:val="007437F7"/>
    <w:rsid w:val="00744640"/>
    <w:rsid w:val="00745549"/>
    <w:rsid w:val="00745784"/>
    <w:rsid w:val="00745AD6"/>
    <w:rsid w:val="00745C8C"/>
    <w:rsid w:val="007474BA"/>
    <w:rsid w:val="00750909"/>
    <w:rsid w:val="00750A77"/>
    <w:rsid w:val="00751605"/>
    <w:rsid w:val="007517AF"/>
    <w:rsid w:val="00752797"/>
    <w:rsid w:val="007535DF"/>
    <w:rsid w:val="00753CBA"/>
    <w:rsid w:val="007540C2"/>
    <w:rsid w:val="007542D0"/>
    <w:rsid w:val="007545F2"/>
    <w:rsid w:val="00754900"/>
    <w:rsid w:val="00755319"/>
    <w:rsid w:val="007555EE"/>
    <w:rsid w:val="007558F3"/>
    <w:rsid w:val="00755FAD"/>
    <w:rsid w:val="00756549"/>
    <w:rsid w:val="00756EE0"/>
    <w:rsid w:val="007578A0"/>
    <w:rsid w:val="0076097D"/>
    <w:rsid w:val="00762E0A"/>
    <w:rsid w:val="00762EA7"/>
    <w:rsid w:val="00763349"/>
    <w:rsid w:val="007633A9"/>
    <w:rsid w:val="00763A55"/>
    <w:rsid w:val="00763A5C"/>
    <w:rsid w:val="007640B9"/>
    <w:rsid w:val="00764839"/>
    <w:rsid w:val="007650AC"/>
    <w:rsid w:val="007654A6"/>
    <w:rsid w:val="0076633D"/>
    <w:rsid w:val="007663E5"/>
    <w:rsid w:val="007665F4"/>
    <w:rsid w:val="00766700"/>
    <w:rsid w:val="00766727"/>
    <w:rsid w:val="0076675C"/>
    <w:rsid w:val="00767670"/>
    <w:rsid w:val="007676CD"/>
    <w:rsid w:val="007678F4"/>
    <w:rsid w:val="00767989"/>
    <w:rsid w:val="00770369"/>
    <w:rsid w:val="00770B33"/>
    <w:rsid w:val="00770C66"/>
    <w:rsid w:val="00770F99"/>
    <w:rsid w:val="007713A5"/>
    <w:rsid w:val="00771541"/>
    <w:rsid w:val="00771BDD"/>
    <w:rsid w:val="00771C3A"/>
    <w:rsid w:val="00771F46"/>
    <w:rsid w:val="00772000"/>
    <w:rsid w:val="007724D0"/>
    <w:rsid w:val="00772CE9"/>
    <w:rsid w:val="007736F9"/>
    <w:rsid w:val="00774659"/>
    <w:rsid w:val="00774AAE"/>
    <w:rsid w:val="007753C4"/>
    <w:rsid w:val="0077639F"/>
    <w:rsid w:val="00776EA5"/>
    <w:rsid w:val="00776ECB"/>
    <w:rsid w:val="007773A5"/>
    <w:rsid w:val="00777FEB"/>
    <w:rsid w:val="00780292"/>
    <w:rsid w:val="00780EC0"/>
    <w:rsid w:val="00780FAD"/>
    <w:rsid w:val="00782B48"/>
    <w:rsid w:val="00782E5E"/>
    <w:rsid w:val="00783A08"/>
    <w:rsid w:val="007845CC"/>
    <w:rsid w:val="00786B83"/>
    <w:rsid w:val="007871F4"/>
    <w:rsid w:val="00787BA6"/>
    <w:rsid w:val="00790069"/>
    <w:rsid w:val="007903FB"/>
    <w:rsid w:val="0079041D"/>
    <w:rsid w:val="00791147"/>
    <w:rsid w:val="00791570"/>
    <w:rsid w:val="00791CA6"/>
    <w:rsid w:val="00791F3A"/>
    <w:rsid w:val="007921D6"/>
    <w:rsid w:val="0079284E"/>
    <w:rsid w:val="007933E5"/>
    <w:rsid w:val="007934C8"/>
    <w:rsid w:val="0079461C"/>
    <w:rsid w:val="00794A0A"/>
    <w:rsid w:val="0079514B"/>
    <w:rsid w:val="0079549A"/>
    <w:rsid w:val="0079610A"/>
    <w:rsid w:val="00796315"/>
    <w:rsid w:val="007964B7"/>
    <w:rsid w:val="00796664"/>
    <w:rsid w:val="00796B76"/>
    <w:rsid w:val="00796FFA"/>
    <w:rsid w:val="00797143"/>
    <w:rsid w:val="0079758A"/>
    <w:rsid w:val="007978A3"/>
    <w:rsid w:val="007A0703"/>
    <w:rsid w:val="007A2340"/>
    <w:rsid w:val="007A2834"/>
    <w:rsid w:val="007A2E1A"/>
    <w:rsid w:val="007A3493"/>
    <w:rsid w:val="007A38D5"/>
    <w:rsid w:val="007A38FA"/>
    <w:rsid w:val="007A42D4"/>
    <w:rsid w:val="007A52BC"/>
    <w:rsid w:val="007A5A00"/>
    <w:rsid w:val="007A6D06"/>
    <w:rsid w:val="007A6D12"/>
    <w:rsid w:val="007A6F56"/>
    <w:rsid w:val="007B039B"/>
    <w:rsid w:val="007B1478"/>
    <w:rsid w:val="007B20D0"/>
    <w:rsid w:val="007B2E80"/>
    <w:rsid w:val="007B2FA7"/>
    <w:rsid w:val="007B3991"/>
    <w:rsid w:val="007B3E65"/>
    <w:rsid w:val="007B4B5D"/>
    <w:rsid w:val="007B4D7A"/>
    <w:rsid w:val="007B4F18"/>
    <w:rsid w:val="007B5361"/>
    <w:rsid w:val="007B569F"/>
    <w:rsid w:val="007B59DF"/>
    <w:rsid w:val="007B683E"/>
    <w:rsid w:val="007C0DC2"/>
    <w:rsid w:val="007C1154"/>
    <w:rsid w:val="007C1354"/>
    <w:rsid w:val="007C1549"/>
    <w:rsid w:val="007C159D"/>
    <w:rsid w:val="007C1CB0"/>
    <w:rsid w:val="007C1FE1"/>
    <w:rsid w:val="007C2F52"/>
    <w:rsid w:val="007C40E0"/>
    <w:rsid w:val="007C4105"/>
    <w:rsid w:val="007C4DB9"/>
    <w:rsid w:val="007C53A2"/>
    <w:rsid w:val="007C53F3"/>
    <w:rsid w:val="007C5F2B"/>
    <w:rsid w:val="007C6D45"/>
    <w:rsid w:val="007D0DAF"/>
    <w:rsid w:val="007D0E05"/>
    <w:rsid w:val="007D160B"/>
    <w:rsid w:val="007D1D97"/>
    <w:rsid w:val="007D2574"/>
    <w:rsid w:val="007D25F0"/>
    <w:rsid w:val="007D2793"/>
    <w:rsid w:val="007D31AC"/>
    <w:rsid w:val="007D3493"/>
    <w:rsid w:val="007D3675"/>
    <w:rsid w:val="007D3EAA"/>
    <w:rsid w:val="007D456F"/>
    <w:rsid w:val="007D5E2A"/>
    <w:rsid w:val="007D5F69"/>
    <w:rsid w:val="007D6B00"/>
    <w:rsid w:val="007D6D23"/>
    <w:rsid w:val="007D7184"/>
    <w:rsid w:val="007E02F9"/>
    <w:rsid w:val="007E03CF"/>
    <w:rsid w:val="007E14C1"/>
    <w:rsid w:val="007E16CC"/>
    <w:rsid w:val="007E298E"/>
    <w:rsid w:val="007E2E8C"/>
    <w:rsid w:val="007E3275"/>
    <w:rsid w:val="007E3CAA"/>
    <w:rsid w:val="007E3D7D"/>
    <w:rsid w:val="007E44D2"/>
    <w:rsid w:val="007E4AA7"/>
    <w:rsid w:val="007E5033"/>
    <w:rsid w:val="007E5AA9"/>
    <w:rsid w:val="007E5C3D"/>
    <w:rsid w:val="007E5F4F"/>
    <w:rsid w:val="007E667D"/>
    <w:rsid w:val="007E76BD"/>
    <w:rsid w:val="007F05D8"/>
    <w:rsid w:val="007F18DA"/>
    <w:rsid w:val="007F1B3B"/>
    <w:rsid w:val="007F1C18"/>
    <w:rsid w:val="007F2649"/>
    <w:rsid w:val="007F2861"/>
    <w:rsid w:val="007F3284"/>
    <w:rsid w:val="007F3308"/>
    <w:rsid w:val="007F380B"/>
    <w:rsid w:val="007F39F0"/>
    <w:rsid w:val="007F3BBB"/>
    <w:rsid w:val="007F4062"/>
    <w:rsid w:val="007F5D9E"/>
    <w:rsid w:val="007F61ED"/>
    <w:rsid w:val="007F6AE3"/>
    <w:rsid w:val="007F6B36"/>
    <w:rsid w:val="007F75FD"/>
    <w:rsid w:val="007F76CA"/>
    <w:rsid w:val="007F7B8D"/>
    <w:rsid w:val="00800752"/>
    <w:rsid w:val="008010B8"/>
    <w:rsid w:val="008010DA"/>
    <w:rsid w:val="00802321"/>
    <w:rsid w:val="00802AF7"/>
    <w:rsid w:val="00803B7C"/>
    <w:rsid w:val="00804490"/>
    <w:rsid w:val="00804CF9"/>
    <w:rsid w:val="00805271"/>
    <w:rsid w:val="00805310"/>
    <w:rsid w:val="00805906"/>
    <w:rsid w:val="00806205"/>
    <w:rsid w:val="00806253"/>
    <w:rsid w:val="0080626C"/>
    <w:rsid w:val="008069AC"/>
    <w:rsid w:val="00806DFE"/>
    <w:rsid w:val="008071BB"/>
    <w:rsid w:val="0080777C"/>
    <w:rsid w:val="00807D4E"/>
    <w:rsid w:val="0081005F"/>
    <w:rsid w:val="00810AC1"/>
    <w:rsid w:val="00810DF6"/>
    <w:rsid w:val="00810FF1"/>
    <w:rsid w:val="00811688"/>
    <w:rsid w:val="0081249B"/>
    <w:rsid w:val="008129DD"/>
    <w:rsid w:val="00812F4A"/>
    <w:rsid w:val="00813497"/>
    <w:rsid w:val="00813981"/>
    <w:rsid w:val="00813A83"/>
    <w:rsid w:val="00813B62"/>
    <w:rsid w:val="0081495A"/>
    <w:rsid w:val="00814A54"/>
    <w:rsid w:val="00814FDC"/>
    <w:rsid w:val="00815140"/>
    <w:rsid w:val="008161C5"/>
    <w:rsid w:val="008166DC"/>
    <w:rsid w:val="00816B3F"/>
    <w:rsid w:val="0081726A"/>
    <w:rsid w:val="00817513"/>
    <w:rsid w:val="0081753D"/>
    <w:rsid w:val="0081782E"/>
    <w:rsid w:val="008179F9"/>
    <w:rsid w:val="00817FE6"/>
    <w:rsid w:val="008200E4"/>
    <w:rsid w:val="00820F81"/>
    <w:rsid w:val="008215E6"/>
    <w:rsid w:val="00822076"/>
    <w:rsid w:val="0082222F"/>
    <w:rsid w:val="00823AE4"/>
    <w:rsid w:val="0082588C"/>
    <w:rsid w:val="00826135"/>
    <w:rsid w:val="008263C9"/>
    <w:rsid w:val="00827677"/>
    <w:rsid w:val="00827CD4"/>
    <w:rsid w:val="00827DD8"/>
    <w:rsid w:val="00830D72"/>
    <w:rsid w:val="0083118D"/>
    <w:rsid w:val="008314C1"/>
    <w:rsid w:val="008315A4"/>
    <w:rsid w:val="0083161B"/>
    <w:rsid w:val="00831D53"/>
    <w:rsid w:val="00832411"/>
    <w:rsid w:val="00833A0B"/>
    <w:rsid w:val="00834417"/>
    <w:rsid w:val="00834883"/>
    <w:rsid w:val="0083493A"/>
    <w:rsid w:val="00835996"/>
    <w:rsid w:val="00835F2C"/>
    <w:rsid w:val="00836114"/>
    <w:rsid w:val="00836C9E"/>
    <w:rsid w:val="0084091C"/>
    <w:rsid w:val="0084093A"/>
    <w:rsid w:val="00841DCF"/>
    <w:rsid w:val="00841E6A"/>
    <w:rsid w:val="00844229"/>
    <w:rsid w:val="0084441B"/>
    <w:rsid w:val="008460B3"/>
    <w:rsid w:val="00847BF4"/>
    <w:rsid w:val="00847C27"/>
    <w:rsid w:val="00850110"/>
    <w:rsid w:val="00850CCC"/>
    <w:rsid w:val="00850F4D"/>
    <w:rsid w:val="0085168E"/>
    <w:rsid w:val="0085190E"/>
    <w:rsid w:val="00852D36"/>
    <w:rsid w:val="008532E5"/>
    <w:rsid w:val="00854636"/>
    <w:rsid w:val="008551FA"/>
    <w:rsid w:val="00856E41"/>
    <w:rsid w:val="008575B9"/>
    <w:rsid w:val="008608D9"/>
    <w:rsid w:val="00860FAE"/>
    <w:rsid w:val="008617A6"/>
    <w:rsid w:val="00861D01"/>
    <w:rsid w:val="008626EB"/>
    <w:rsid w:val="008635BB"/>
    <w:rsid w:val="0086459A"/>
    <w:rsid w:val="00864D3D"/>
    <w:rsid w:val="00865A1D"/>
    <w:rsid w:val="00865F82"/>
    <w:rsid w:val="008662BA"/>
    <w:rsid w:val="008663AF"/>
    <w:rsid w:val="00867B79"/>
    <w:rsid w:val="008701F0"/>
    <w:rsid w:val="00870880"/>
    <w:rsid w:val="00872DB6"/>
    <w:rsid w:val="00873066"/>
    <w:rsid w:val="00874427"/>
    <w:rsid w:val="00874C3D"/>
    <w:rsid w:val="00874E08"/>
    <w:rsid w:val="008750E6"/>
    <w:rsid w:val="00875497"/>
    <w:rsid w:val="00875549"/>
    <w:rsid w:val="00875E73"/>
    <w:rsid w:val="008803B6"/>
    <w:rsid w:val="00880635"/>
    <w:rsid w:val="008807BA"/>
    <w:rsid w:val="00881236"/>
    <w:rsid w:val="00882108"/>
    <w:rsid w:val="0088295E"/>
    <w:rsid w:val="00882E50"/>
    <w:rsid w:val="008845CD"/>
    <w:rsid w:val="008857E7"/>
    <w:rsid w:val="00885A48"/>
    <w:rsid w:val="00885ADC"/>
    <w:rsid w:val="00890347"/>
    <w:rsid w:val="00891743"/>
    <w:rsid w:val="00891ADF"/>
    <w:rsid w:val="00892A73"/>
    <w:rsid w:val="00893232"/>
    <w:rsid w:val="00893884"/>
    <w:rsid w:val="00894131"/>
    <w:rsid w:val="0089518D"/>
    <w:rsid w:val="00895F0B"/>
    <w:rsid w:val="00896202"/>
    <w:rsid w:val="00896B55"/>
    <w:rsid w:val="00896F7F"/>
    <w:rsid w:val="008970CB"/>
    <w:rsid w:val="008972CE"/>
    <w:rsid w:val="00897526"/>
    <w:rsid w:val="008A031D"/>
    <w:rsid w:val="008A0807"/>
    <w:rsid w:val="008A08B1"/>
    <w:rsid w:val="008A0F14"/>
    <w:rsid w:val="008A1341"/>
    <w:rsid w:val="008A14DF"/>
    <w:rsid w:val="008A155D"/>
    <w:rsid w:val="008A255C"/>
    <w:rsid w:val="008A2ABF"/>
    <w:rsid w:val="008A2BFE"/>
    <w:rsid w:val="008A3E6B"/>
    <w:rsid w:val="008A3FC0"/>
    <w:rsid w:val="008A4004"/>
    <w:rsid w:val="008A4348"/>
    <w:rsid w:val="008A44B3"/>
    <w:rsid w:val="008A4BB3"/>
    <w:rsid w:val="008A4CC4"/>
    <w:rsid w:val="008A4F0D"/>
    <w:rsid w:val="008A5076"/>
    <w:rsid w:val="008A5489"/>
    <w:rsid w:val="008A5775"/>
    <w:rsid w:val="008A5BC2"/>
    <w:rsid w:val="008A5F8C"/>
    <w:rsid w:val="008A653D"/>
    <w:rsid w:val="008A6C35"/>
    <w:rsid w:val="008A6CB6"/>
    <w:rsid w:val="008A718B"/>
    <w:rsid w:val="008A7A83"/>
    <w:rsid w:val="008A7BC9"/>
    <w:rsid w:val="008A7F02"/>
    <w:rsid w:val="008B03E4"/>
    <w:rsid w:val="008B1314"/>
    <w:rsid w:val="008B1472"/>
    <w:rsid w:val="008B16BF"/>
    <w:rsid w:val="008B182D"/>
    <w:rsid w:val="008B1965"/>
    <w:rsid w:val="008B1A8F"/>
    <w:rsid w:val="008B32DA"/>
    <w:rsid w:val="008B36EB"/>
    <w:rsid w:val="008B3700"/>
    <w:rsid w:val="008B370B"/>
    <w:rsid w:val="008B39E0"/>
    <w:rsid w:val="008B3CCB"/>
    <w:rsid w:val="008B4FC4"/>
    <w:rsid w:val="008B5CC9"/>
    <w:rsid w:val="008B5E3A"/>
    <w:rsid w:val="008B73D0"/>
    <w:rsid w:val="008C0849"/>
    <w:rsid w:val="008C0C6B"/>
    <w:rsid w:val="008C10E3"/>
    <w:rsid w:val="008C1769"/>
    <w:rsid w:val="008C1F06"/>
    <w:rsid w:val="008C2C1D"/>
    <w:rsid w:val="008C3AA4"/>
    <w:rsid w:val="008C4496"/>
    <w:rsid w:val="008C4514"/>
    <w:rsid w:val="008C4E24"/>
    <w:rsid w:val="008C57FD"/>
    <w:rsid w:val="008C5A7E"/>
    <w:rsid w:val="008C7E8E"/>
    <w:rsid w:val="008C7F3C"/>
    <w:rsid w:val="008D073D"/>
    <w:rsid w:val="008D0779"/>
    <w:rsid w:val="008D089D"/>
    <w:rsid w:val="008D13CD"/>
    <w:rsid w:val="008D1F7E"/>
    <w:rsid w:val="008D20F6"/>
    <w:rsid w:val="008D2D6B"/>
    <w:rsid w:val="008D38DB"/>
    <w:rsid w:val="008D401E"/>
    <w:rsid w:val="008D45C5"/>
    <w:rsid w:val="008D4905"/>
    <w:rsid w:val="008D4FF1"/>
    <w:rsid w:val="008D51F5"/>
    <w:rsid w:val="008D582F"/>
    <w:rsid w:val="008D5896"/>
    <w:rsid w:val="008D6847"/>
    <w:rsid w:val="008D6D01"/>
    <w:rsid w:val="008D7379"/>
    <w:rsid w:val="008D7756"/>
    <w:rsid w:val="008D7FC4"/>
    <w:rsid w:val="008E02CC"/>
    <w:rsid w:val="008E0D0C"/>
    <w:rsid w:val="008E23AF"/>
    <w:rsid w:val="008E2A78"/>
    <w:rsid w:val="008E309B"/>
    <w:rsid w:val="008E4D96"/>
    <w:rsid w:val="008E5EC9"/>
    <w:rsid w:val="008E5EF6"/>
    <w:rsid w:val="008E6E32"/>
    <w:rsid w:val="008E76D6"/>
    <w:rsid w:val="008E7C02"/>
    <w:rsid w:val="008E7E87"/>
    <w:rsid w:val="008F00DF"/>
    <w:rsid w:val="008F0759"/>
    <w:rsid w:val="008F1630"/>
    <w:rsid w:val="008F2010"/>
    <w:rsid w:val="008F24F1"/>
    <w:rsid w:val="008F28B4"/>
    <w:rsid w:val="008F3255"/>
    <w:rsid w:val="008F3C50"/>
    <w:rsid w:val="008F4442"/>
    <w:rsid w:val="008F499F"/>
    <w:rsid w:val="008F6075"/>
    <w:rsid w:val="008F6607"/>
    <w:rsid w:val="008F778E"/>
    <w:rsid w:val="00900668"/>
    <w:rsid w:val="009013A6"/>
    <w:rsid w:val="0090163A"/>
    <w:rsid w:val="00902935"/>
    <w:rsid w:val="00902F61"/>
    <w:rsid w:val="009035F7"/>
    <w:rsid w:val="009037A2"/>
    <w:rsid w:val="009039E4"/>
    <w:rsid w:val="00904033"/>
    <w:rsid w:val="0090469C"/>
    <w:rsid w:val="00904AFA"/>
    <w:rsid w:val="009052F6"/>
    <w:rsid w:val="00905E1F"/>
    <w:rsid w:val="009064F7"/>
    <w:rsid w:val="00906939"/>
    <w:rsid w:val="00906BD0"/>
    <w:rsid w:val="009073D9"/>
    <w:rsid w:val="00907C64"/>
    <w:rsid w:val="00910AAF"/>
    <w:rsid w:val="00910B6C"/>
    <w:rsid w:val="00910FD9"/>
    <w:rsid w:val="00911008"/>
    <w:rsid w:val="009138D4"/>
    <w:rsid w:val="00915792"/>
    <w:rsid w:val="00916B43"/>
    <w:rsid w:val="00916DDA"/>
    <w:rsid w:val="00917EBD"/>
    <w:rsid w:val="009201DE"/>
    <w:rsid w:val="00920292"/>
    <w:rsid w:val="009209AA"/>
    <w:rsid w:val="00920C20"/>
    <w:rsid w:val="00920E4E"/>
    <w:rsid w:val="00921F44"/>
    <w:rsid w:val="009226EE"/>
    <w:rsid w:val="00923109"/>
    <w:rsid w:val="00923803"/>
    <w:rsid w:val="00923C34"/>
    <w:rsid w:val="00924A40"/>
    <w:rsid w:val="009250C3"/>
    <w:rsid w:val="00925136"/>
    <w:rsid w:val="00926175"/>
    <w:rsid w:val="00926400"/>
    <w:rsid w:val="00926976"/>
    <w:rsid w:val="00926C73"/>
    <w:rsid w:val="00926D74"/>
    <w:rsid w:val="00927ADF"/>
    <w:rsid w:val="00931A61"/>
    <w:rsid w:val="00931D1B"/>
    <w:rsid w:val="00931F58"/>
    <w:rsid w:val="00932727"/>
    <w:rsid w:val="009329E6"/>
    <w:rsid w:val="00932C0C"/>
    <w:rsid w:val="00932E71"/>
    <w:rsid w:val="0093359F"/>
    <w:rsid w:val="009344B6"/>
    <w:rsid w:val="00935842"/>
    <w:rsid w:val="00936170"/>
    <w:rsid w:val="00936B25"/>
    <w:rsid w:val="0093785A"/>
    <w:rsid w:val="00937D04"/>
    <w:rsid w:val="00940129"/>
    <w:rsid w:val="00941E91"/>
    <w:rsid w:val="009420ED"/>
    <w:rsid w:val="00942F7F"/>
    <w:rsid w:val="00943A38"/>
    <w:rsid w:val="00943F1A"/>
    <w:rsid w:val="00944B19"/>
    <w:rsid w:val="00945639"/>
    <w:rsid w:val="00945EA2"/>
    <w:rsid w:val="00946644"/>
    <w:rsid w:val="00946D63"/>
    <w:rsid w:val="00947530"/>
    <w:rsid w:val="0095082F"/>
    <w:rsid w:val="00950AE6"/>
    <w:rsid w:val="00950BB8"/>
    <w:rsid w:val="00951044"/>
    <w:rsid w:val="00951CFF"/>
    <w:rsid w:val="00952765"/>
    <w:rsid w:val="009528A0"/>
    <w:rsid w:val="00953371"/>
    <w:rsid w:val="00953499"/>
    <w:rsid w:val="00953642"/>
    <w:rsid w:val="00953B0E"/>
    <w:rsid w:val="009546C9"/>
    <w:rsid w:val="00954869"/>
    <w:rsid w:val="00954BF6"/>
    <w:rsid w:val="00955E64"/>
    <w:rsid w:val="00956273"/>
    <w:rsid w:val="00956276"/>
    <w:rsid w:val="00956BC4"/>
    <w:rsid w:val="00956DAD"/>
    <w:rsid w:val="009600E0"/>
    <w:rsid w:val="0096091C"/>
    <w:rsid w:val="009615BA"/>
    <w:rsid w:val="0096166B"/>
    <w:rsid w:val="0096271D"/>
    <w:rsid w:val="00962AD6"/>
    <w:rsid w:val="009630FB"/>
    <w:rsid w:val="00963113"/>
    <w:rsid w:val="0096525C"/>
    <w:rsid w:val="009654DA"/>
    <w:rsid w:val="009658A5"/>
    <w:rsid w:val="0096603B"/>
    <w:rsid w:val="00967AC4"/>
    <w:rsid w:val="00967D94"/>
    <w:rsid w:val="00970C22"/>
    <w:rsid w:val="00970EC1"/>
    <w:rsid w:val="00972230"/>
    <w:rsid w:val="00972559"/>
    <w:rsid w:val="0097309C"/>
    <w:rsid w:val="00973356"/>
    <w:rsid w:val="00973D7A"/>
    <w:rsid w:val="00973EE7"/>
    <w:rsid w:val="00974D4E"/>
    <w:rsid w:val="00974F67"/>
    <w:rsid w:val="00976AFD"/>
    <w:rsid w:val="00977133"/>
    <w:rsid w:val="0097778F"/>
    <w:rsid w:val="00977DB8"/>
    <w:rsid w:val="00980A22"/>
    <w:rsid w:val="00982A72"/>
    <w:rsid w:val="009844E2"/>
    <w:rsid w:val="0098475B"/>
    <w:rsid w:val="009857CA"/>
    <w:rsid w:val="0098584A"/>
    <w:rsid w:val="009858FA"/>
    <w:rsid w:val="00985D91"/>
    <w:rsid w:val="00985FB1"/>
    <w:rsid w:val="00986002"/>
    <w:rsid w:val="00990159"/>
    <w:rsid w:val="00990468"/>
    <w:rsid w:val="00990BD1"/>
    <w:rsid w:val="00990F1F"/>
    <w:rsid w:val="00991899"/>
    <w:rsid w:val="009922AE"/>
    <w:rsid w:val="00992672"/>
    <w:rsid w:val="009927C7"/>
    <w:rsid w:val="0099293A"/>
    <w:rsid w:val="00992AD7"/>
    <w:rsid w:val="009932DA"/>
    <w:rsid w:val="0099345A"/>
    <w:rsid w:val="0099398E"/>
    <w:rsid w:val="009948EF"/>
    <w:rsid w:val="00994900"/>
    <w:rsid w:val="009961A8"/>
    <w:rsid w:val="009968C5"/>
    <w:rsid w:val="00996B03"/>
    <w:rsid w:val="009971BB"/>
    <w:rsid w:val="00997778"/>
    <w:rsid w:val="009A0D2C"/>
    <w:rsid w:val="009A2F1D"/>
    <w:rsid w:val="009A36FB"/>
    <w:rsid w:val="009A4D09"/>
    <w:rsid w:val="009A5985"/>
    <w:rsid w:val="009A5F01"/>
    <w:rsid w:val="009A6595"/>
    <w:rsid w:val="009A7537"/>
    <w:rsid w:val="009B150C"/>
    <w:rsid w:val="009B1A62"/>
    <w:rsid w:val="009B1F4F"/>
    <w:rsid w:val="009B2048"/>
    <w:rsid w:val="009B2081"/>
    <w:rsid w:val="009B28E0"/>
    <w:rsid w:val="009B30D7"/>
    <w:rsid w:val="009B39BE"/>
    <w:rsid w:val="009B422C"/>
    <w:rsid w:val="009B4339"/>
    <w:rsid w:val="009B4346"/>
    <w:rsid w:val="009B52DB"/>
    <w:rsid w:val="009B602D"/>
    <w:rsid w:val="009B6351"/>
    <w:rsid w:val="009B6F55"/>
    <w:rsid w:val="009B6F9D"/>
    <w:rsid w:val="009B7CB9"/>
    <w:rsid w:val="009C0303"/>
    <w:rsid w:val="009C046E"/>
    <w:rsid w:val="009C0796"/>
    <w:rsid w:val="009C1305"/>
    <w:rsid w:val="009C1D12"/>
    <w:rsid w:val="009C248E"/>
    <w:rsid w:val="009C262E"/>
    <w:rsid w:val="009C2878"/>
    <w:rsid w:val="009C327D"/>
    <w:rsid w:val="009C34EF"/>
    <w:rsid w:val="009C3944"/>
    <w:rsid w:val="009C455F"/>
    <w:rsid w:val="009C499F"/>
    <w:rsid w:val="009C51C4"/>
    <w:rsid w:val="009C5AEA"/>
    <w:rsid w:val="009C5E28"/>
    <w:rsid w:val="009C66BB"/>
    <w:rsid w:val="009C66BF"/>
    <w:rsid w:val="009C6FB4"/>
    <w:rsid w:val="009C730F"/>
    <w:rsid w:val="009D0500"/>
    <w:rsid w:val="009D085B"/>
    <w:rsid w:val="009D137A"/>
    <w:rsid w:val="009D1641"/>
    <w:rsid w:val="009D1A0C"/>
    <w:rsid w:val="009D1B6F"/>
    <w:rsid w:val="009D1F59"/>
    <w:rsid w:val="009D269D"/>
    <w:rsid w:val="009D2E62"/>
    <w:rsid w:val="009D417D"/>
    <w:rsid w:val="009D4F80"/>
    <w:rsid w:val="009D5240"/>
    <w:rsid w:val="009D5D8F"/>
    <w:rsid w:val="009D640D"/>
    <w:rsid w:val="009D6D1E"/>
    <w:rsid w:val="009D7CBE"/>
    <w:rsid w:val="009E0903"/>
    <w:rsid w:val="009E1DC8"/>
    <w:rsid w:val="009E1DDE"/>
    <w:rsid w:val="009E240A"/>
    <w:rsid w:val="009E2E00"/>
    <w:rsid w:val="009E2F6D"/>
    <w:rsid w:val="009E304C"/>
    <w:rsid w:val="009E3163"/>
    <w:rsid w:val="009E35ED"/>
    <w:rsid w:val="009E45C2"/>
    <w:rsid w:val="009E4878"/>
    <w:rsid w:val="009E4A69"/>
    <w:rsid w:val="009E506C"/>
    <w:rsid w:val="009E5CF6"/>
    <w:rsid w:val="009E6473"/>
    <w:rsid w:val="009E6B11"/>
    <w:rsid w:val="009E6C5F"/>
    <w:rsid w:val="009E7CC0"/>
    <w:rsid w:val="009F0059"/>
    <w:rsid w:val="009F0D57"/>
    <w:rsid w:val="009F0EF2"/>
    <w:rsid w:val="009F11B5"/>
    <w:rsid w:val="009F3635"/>
    <w:rsid w:val="009F45E1"/>
    <w:rsid w:val="009F4950"/>
    <w:rsid w:val="009F5008"/>
    <w:rsid w:val="009F54EA"/>
    <w:rsid w:val="009F5D64"/>
    <w:rsid w:val="009F5ED0"/>
    <w:rsid w:val="009F6993"/>
    <w:rsid w:val="009F73F2"/>
    <w:rsid w:val="009F7486"/>
    <w:rsid w:val="009F7BDA"/>
    <w:rsid w:val="00A005A8"/>
    <w:rsid w:val="00A00802"/>
    <w:rsid w:val="00A00EF7"/>
    <w:rsid w:val="00A02789"/>
    <w:rsid w:val="00A02DF3"/>
    <w:rsid w:val="00A0315C"/>
    <w:rsid w:val="00A03341"/>
    <w:rsid w:val="00A0372F"/>
    <w:rsid w:val="00A03E2D"/>
    <w:rsid w:val="00A05592"/>
    <w:rsid w:val="00A05716"/>
    <w:rsid w:val="00A05A82"/>
    <w:rsid w:val="00A062C2"/>
    <w:rsid w:val="00A064C5"/>
    <w:rsid w:val="00A0764E"/>
    <w:rsid w:val="00A100BD"/>
    <w:rsid w:val="00A10252"/>
    <w:rsid w:val="00A1065B"/>
    <w:rsid w:val="00A10D62"/>
    <w:rsid w:val="00A121CF"/>
    <w:rsid w:val="00A12AE8"/>
    <w:rsid w:val="00A13010"/>
    <w:rsid w:val="00A13F13"/>
    <w:rsid w:val="00A1451D"/>
    <w:rsid w:val="00A158A5"/>
    <w:rsid w:val="00A16916"/>
    <w:rsid w:val="00A169D5"/>
    <w:rsid w:val="00A16CB7"/>
    <w:rsid w:val="00A178EE"/>
    <w:rsid w:val="00A20589"/>
    <w:rsid w:val="00A21488"/>
    <w:rsid w:val="00A219F3"/>
    <w:rsid w:val="00A21DEE"/>
    <w:rsid w:val="00A22986"/>
    <w:rsid w:val="00A2415D"/>
    <w:rsid w:val="00A2480A"/>
    <w:rsid w:val="00A24D1E"/>
    <w:rsid w:val="00A24F05"/>
    <w:rsid w:val="00A25DB5"/>
    <w:rsid w:val="00A273E1"/>
    <w:rsid w:val="00A27B28"/>
    <w:rsid w:val="00A30173"/>
    <w:rsid w:val="00A30239"/>
    <w:rsid w:val="00A325FA"/>
    <w:rsid w:val="00A329EB"/>
    <w:rsid w:val="00A32A45"/>
    <w:rsid w:val="00A32D62"/>
    <w:rsid w:val="00A33BCE"/>
    <w:rsid w:val="00A33FE2"/>
    <w:rsid w:val="00A34A73"/>
    <w:rsid w:val="00A3510B"/>
    <w:rsid w:val="00A368E3"/>
    <w:rsid w:val="00A36E42"/>
    <w:rsid w:val="00A40575"/>
    <w:rsid w:val="00A40F25"/>
    <w:rsid w:val="00A40F30"/>
    <w:rsid w:val="00A40FF5"/>
    <w:rsid w:val="00A4218F"/>
    <w:rsid w:val="00A42E7B"/>
    <w:rsid w:val="00A43C7A"/>
    <w:rsid w:val="00A44508"/>
    <w:rsid w:val="00A44F43"/>
    <w:rsid w:val="00A45512"/>
    <w:rsid w:val="00A45E0B"/>
    <w:rsid w:val="00A461E5"/>
    <w:rsid w:val="00A46F47"/>
    <w:rsid w:val="00A46F5A"/>
    <w:rsid w:val="00A47647"/>
    <w:rsid w:val="00A47715"/>
    <w:rsid w:val="00A47861"/>
    <w:rsid w:val="00A511B6"/>
    <w:rsid w:val="00A5128B"/>
    <w:rsid w:val="00A52309"/>
    <w:rsid w:val="00A52515"/>
    <w:rsid w:val="00A526A1"/>
    <w:rsid w:val="00A5276C"/>
    <w:rsid w:val="00A52A6F"/>
    <w:rsid w:val="00A533C4"/>
    <w:rsid w:val="00A54A76"/>
    <w:rsid w:val="00A55C3F"/>
    <w:rsid w:val="00A563A3"/>
    <w:rsid w:val="00A56C04"/>
    <w:rsid w:val="00A56E68"/>
    <w:rsid w:val="00A572C2"/>
    <w:rsid w:val="00A5771F"/>
    <w:rsid w:val="00A609FD"/>
    <w:rsid w:val="00A61295"/>
    <w:rsid w:val="00A613C9"/>
    <w:rsid w:val="00A618D5"/>
    <w:rsid w:val="00A62727"/>
    <w:rsid w:val="00A62F07"/>
    <w:rsid w:val="00A62F41"/>
    <w:rsid w:val="00A63CA1"/>
    <w:rsid w:val="00A6449B"/>
    <w:rsid w:val="00A65215"/>
    <w:rsid w:val="00A6623E"/>
    <w:rsid w:val="00A6666F"/>
    <w:rsid w:val="00A6667A"/>
    <w:rsid w:val="00A66F8D"/>
    <w:rsid w:val="00A673D1"/>
    <w:rsid w:val="00A67E5C"/>
    <w:rsid w:val="00A70287"/>
    <w:rsid w:val="00A704AC"/>
    <w:rsid w:val="00A7090C"/>
    <w:rsid w:val="00A70D73"/>
    <w:rsid w:val="00A71591"/>
    <w:rsid w:val="00A7235A"/>
    <w:rsid w:val="00A72D35"/>
    <w:rsid w:val="00A73421"/>
    <w:rsid w:val="00A73CEA"/>
    <w:rsid w:val="00A74095"/>
    <w:rsid w:val="00A742A8"/>
    <w:rsid w:val="00A74718"/>
    <w:rsid w:val="00A749A3"/>
    <w:rsid w:val="00A7515E"/>
    <w:rsid w:val="00A755AA"/>
    <w:rsid w:val="00A75949"/>
    <w:rsid w:val="00A75C6C"/>
    <w:rsid w:val="00A760AA"/>
    <w:rsid w:val="00A76461"/>
    <w:rsid w:val="00A765C9"/>
    <w:rsid w:val="00A76D03"/>
    <w:rsid w:val="00A776A5"/>
    <w:rsid w:val="00A77D71"/>
    <w:rsid w:val="00A807D8"/>
    <w:rsid w:val="00A80B68"/>
    <w:rsid w:val="00A81843"/>
    <w:rsid w:val="00A81E33"/>
    <w:rsid w:val="00A82DDE"/>
    <w:rsid w:val="00A835CF"/>
    <w:rsid w:val="00A837A1"/>
    <w:rsid w:val="00A83B40"/>
    <w:rsid w:val="00A84A0A"/>
    <w:rsid w:val="00A84E55"/>
    <w:rsid w:val="00A84FE8"/>
    <w:rsid w:val="00A853CE"/>
    <w:rsid w:val="00A855CB"/>
    <w:rsid w:val="00A85D8C"/>
    <w:rsid w:val="00A860B1"/>
    <w:rsid w:val="00A86E8E"/>
    <w:rsid w:val="00A87357"/>
    <w:rsid w:val="00A879B5"/>
    <w:rsid w:val="00A91B93"/>
    <w:rsid w:val="00A92AA5"/>
    <w:rsid w:val="00A92D48"/>
    <w:rsid w:val="00A92E1E"/>
    <w:rsid w:val="00A94C9C"/>
    <w:rsid w:val="00A95730"/>
    <w:rsid w:val="00A95A64"/>
    <w:rsid w:val="00A9615E"/>
    <w:rsid w:val="00A96524"/>
    <w:rsid w:val="00A9653B"/>
    <w:rsid w:val="00A97751"/>
    <w:rsid w:val="00A97A2F"/>
    <w:rsid w:val="00AA0236"/>
    <w:rsid w:val="00AA089A"/>
    <w:rsid w:val="00AA0C85"/>
    <w:rsid w:val="00AA10FC"/>
    <w:rsid w:val="00AA1FBD"/>
    <w:rsid w:val="00AA2701"/>
    <w:rsid w:val="00AA29D6"/>
    <w:rsid w:val="00AA2B8E"/>
    <w:rsid w:val="00AA34D2"/>
    <w:rsid w:val="00AA4007"/>
    <w:rsid w:val="00AA4F4A"/>
    <w:rsid w:val="00AA537C"/>
    <w:rsid w:val="00AA6251"/>
    <w:rsid w:val="00AA76F2"/>
    <w:rsid w:val="00AA7EFB"/>
    <w:rsid w:val="00AB1CAE"/>
    <w:rsid w:val="00AB25B7"/>
    <w:rsid w:val="00AB3101"/>
    <w:rsid w:val="00AB4E09"/>
    <w:rsid w:val="00AB4FA9"/>
    <w:rsid w:val="00AB555C"/>
    <w:rsid w:val="00AB7FC6"/>
    <w:rsid w:val="00AC0B4C"/>
    <w:rsid w:val="00AC0C70"/>
    <w:rsid w:val="00AC0D8E"/>
    <w:rsid w:val="00AC170C"/>
    <w:rsid w:val="00AC24CD"/>
    <w:rsid w:val="00AC26E6"/>
    <w:rsid w:val="00AC2A3E"/>
    <w:rsid w:val="00AC2F96"/>
    <w:rsid w:val="00AC372F"/>
    <w:rsid w:val="00AC3C1E"/>
    <w:rsid w:val="00AC3DDB"/>
    <w:rsid w:val="00AC4D18"/>
    <w:rsid w:val="00AC4EEF"/>
    <w:rsid w:val="00AC522F"/>
    <w:rsid w:val="00AC5F99"/>
    <w:rsid w:val="00AC678D"/>
    <w:rsid w:val="00AC789D"/>
    <w:rsid w:val="00AD0DDB"/>
    <w:rsid w:val="00AD1CB3"/>
    <w:rsid w:val="00AD1D59"/>
    <w:rsid w:val="00AD1D76"/>
    <w:rsid w:val="00AD1F4B"/>
    <w:rsid w:val="00AD22FF"/>
    <w:rsid w:val="00AD2545"/>
    <w:rsid w:val="00AD27F4"/>
    <w:rsid w:val="00AD2E0B"/>
    <w:rsid w:val="00AD32F3"/>
    <w:rsid w:val="00AD3B8E"/>
    <w:rsid w:val="00AD3C93"/>
    <w:rsid w:val="00AD3E0D"/>
    <w:rsid w:val="00AD4260"/>
    <w:rsid w:val="00AD45D6"/>
    <w:rsid w:val="00AD4A90"/>
    <w:rsid w:val="00AD4AFA"/>
    <w:rsid w:val="00AD549D"/>
    <w:rsid w:val="00AD6A9C"/>
    <w:rsid w:val="00AD7036"/>
    <w:rsid w:val="00AD74AF"/>
    <w:rsid w:val="00AD7AA2"/>
    <w:rsid w:val="00AD7ACB"/>
    <w:rsid w:val="00AD7B1D"/>
    <w:rsid w:val="00AD7ED6"/>
    <w:rsid w:val="00AE0CB3"/>
    <w:rsid w:val="00AE12C9"/>
    <w:rsid w:val="00AE1B14"/>
    <w:rsid w:val="00AE1DF0"/>
    <w:rsid w:val="00AE2788"/>
    <w:rsid w:val="00AE27DB"/>
    <w:rsid w:val="00AE30C1"/>
    <w:rsid w:val="00AE36D1"/>
    <w:rsid w:val="00AE3ACA"/>
    <w:rsid w:val="00AE3B3A"/>
    <w:rsid w:val="00AE60A4"/>
    <w:rsid w:val="00AE69CB"/>
    <w:rsid w:val="00AE6D44"/>
    <w:rsid w:val="00AE6E07"/>
    <w:rsid w:val="00AE7366"/>
    <w:rsid w:val="00AE79F4"/>
    <w:rsid w:val="00AF0847"/>
    <w:rsid w:val="00AF0C93"/>
    <w:rsid w:val="00AF2E80"/>
    <w:rsid w:val="00AF31C2"/>
    <w:rsid w:val="00AF3519"/>
    <w:rsid w:val="00AF57A4"/>
    <w:rsid w:val="00AF60A2"/>
    <w:rsid w:val="00AF62E7"/>
    <w:rsid w:val="00AF6398"/>
    <w:rsid w:val="00AF66EC"/>
    <w:rsid w:val="00B0037E"/>
    <w:rsid w:val="00B00C9B"/>
    <w:rsid w:val="00B00E80"/>
    <w:rsid w:val="00B01553"/>
    <w:rsid w:val="00B02A71"/>
    <w:rsid w:val="00B02DF9"/>
    <w:rsid w:val="00B03864"/>
    <w:rsid w:val="00B03A04"/>
    <w:rsid w:val="00B053A6"/>
    <w:rsid w:val="00B0605D"/>
    <w:rsid w:val="00B100A3"/>
    <w:rsid w:val="00B102A3"/>
    <w:rsid w:val="00B108AE"/>
    <w:rsid w:val="00B120B1"/>
    <w:rsid w:val="00B12769"/>
    <w:rsid w:val="00B13145"/>
    <w:rsid w:val="00B13565"/>
    <w:rsid w:val="00B13A85"/>
    <w:rsid w:val="00B13C3B"/>
    <w:rsid w:val="00B149F8"/>
    <w:rsid w:val="00B1501A"/>
    <w:rsid w:val="00B153F5"/>
    <w:rsid w:val="00B16505"/>
    <w:rsid w:val="00B165C7"/>
    <w:rsid w:val="00B16885"/>
    <w:rsid w:val="00B16895"/>
    <w:rsid w:val="00B17029"/>
    <w:rsid w:val="00B17E1B"/>
    <w:rsid w:val="00B20DD8"/>
    <w:rsid w:val="00B21B2F"/>
    <w:rsid w:val="00B22684"/>
    <w:rsid w:val="00B2283D"/>
    <w:rsid w:val="00B2298F"/>
    <w:rsid w:val="00B2311C"/>
    <w:rsid w:val="00B236A5"/>
    <w:rsid w:val="00B23966"/>
    <w:rsid w:val="00B23D9F"/>
    <w:rsid w:val="00B24FB9"/>
    <w:rsid w:val="00B25D0C"/>
    <w:rsid w:val="00B27F01"/>
    <w:rsid w:val="00B30290"/>
    <w:rsid w:val="00B3078C"/>
    <w:rsid w:val="00B30BE7"/>
    <w:rsid w:val="00B318DD"/>
    <w:rsid w:val="00B32081"/>
    <w:rsid w:val="00B338DA"/>
    <w:rsid w:val="00B33DC6"/>
    <w:rsid w:val="00B3417E"/>
    <w:rsid w:val="00B34B7E"/>
    <w:rsid w:val="00B3604C"/>
    <w:rsid w:val="00B36292"/>
    <w:rsid w:val="00B371C7"/>
    <w:rsid w:val="00B37423"/>
    <w:rsid w:val="00B402FD"/>
    <w:rsid w:val="00B4078C"/>
    <w:rsid w:val="00B40C59"/>
    <w:rsid w:val="00B40EBD"/>
    <w:rsid w:val="00B40F01"/>
    <w:rsid w:val="00B41467"/>
    <w:rsid w:val="00B439A6"/>
    <w:rsid w:val="00B43FBF"/>
    <w:rsid w:val="00B45397"/>
    <w:rsid w:val="00B45BDD"/>
    <w:rsid w:val="00B4604B"/>
    <w:rsid w:val="00B4628B"/>
    <w:rsid w:val="00B46D53"/>
    <w:rsid w:val="00B47D43"/>
    <w:rsid w:val="00B509E7"/>
    <w:rsid w:val="00B516BC"/>
    <w:rsid w:val="00B52046"/>
    <w:rsid w:val="00B523E9"/>
    <w:rsid w:val="00B524F8"/>
    <w:rsid w:val="00B52F27"/>
    <w:rsid w:val="00B530C1"/>
    <w:rsid w:val="00B532A9"/>
    <w:rsid w:val="00B538A1"/>
    <w:rsid w:val="00B54275"/>
    <w:rsid w:val="00B54AD0"/>
    <w:rsid w:val="00B552C5"/>
    <w:rsid w:val="00B553EA"/>
    <w:rsid w:val="00B56312"/>
    <w:rsid w:val="00B56355"/>
    <w:rsid w:val="00B563DD"/>
    <w:rsid w:val="00B56892"/>
    <w:rsid w:val="00B574D5"/>
    <w:rsid w:val="00B577C2"/>
    <w:rsid w:val="00B57C50"/>
    <w:rsid w:val="00B57FC8"/>
    <w:rsid w:val="00B57FF3"/>
    <w:rsid w:val="00B60B95"/>
    <w:rsid w:val="00B61423"/>
    <w:rsid w:val="00B61932"/>
    <w:rsid w:val="00B61C73"/>
    <w:rsid w:val="00B62324"/>
    <w:rsid w:val="00B6258A"/>
    <w:rsid w:val="00B62E1C"/>
    <w:rsid w:val="00B630CD"/>
    <w:rsid w:val="00B637E1"/>
    <w:rsid w:val="00B6391B"/>
    <w:rsid w:val="00B640FA"/>
    <w:rsid w:val="00B64131"/>
    <w:rsid w:val="00B656F5"/>
    <w:rsid w:val="00B6575D"/>
    <w:rsid w:val="00B65792"/>
    <w:rsid w:val="00B658F8"/>
    <w:rsid w:val="00B65D5F"/>
    <w:rsid w:val="00B65F67"/>
    <w:rsid w:val="00B66359"/>
    <w:rsid w:val="00B66AE2"/>
    <w:rsid w:val="00B67CEE"/>
    <w:rsid w:val="00B706B5"/>
    <w:rsid w:val="00B71544"/>
    <w:rsid w:val="00B74DA0"/>
    <w:rsid w:val="00B7509A"/>
    <w:rsid w:val="00B76537"/>
    <w:rsid w:val="00B76DF7"/>
    <w:rsid w:val="00B80D79"/>
    <w:rsid w:val="00B819C7"/>
    <w:rsid w:val="00B81F3A"/>
    <w:rsid w:val="00B82064"/>
    <w:rsid w:val="00B827F0"/>
    <w:rsid w:val="00B828F3"/>
    <w:rsid w:val="00B82CCD"/>
    <w:rsid w:val="00B834A3"/>
    <w:rsid w:val="00B83933"/>
    <w:rsid w:val="00B83B80"/>
    <w:rsid w:val="00B83F5B"/>
    <w:rsid w:val="00B849EF"/>
    <w:rsid w:val="00B85A48"/>
    <w:rsid w:val="00B86E18"/>
    <w:rsid w:val="00B874E0"/>
    <w:rsid w:val="00B87892"/>
    <w:rsid w:val="00B87C43"/>
    <w:rsid w:val="00B87CE5"/>
    <w:rsid w:val="00B904D3"/>
    <w:rsid w:val="00B90704"/>
    <w:rsid w:val="00B9108C"/>
    <w:rsid w:val="00B911CB"/>
    <w:rsid w:val="00B924CC"/>
    <w:rsid w:val="00B9334A"/>
    <w:rsid w:val="00B937DE"/>
    <w:rsid w:val="00B93947"/>
    <w:rsid w:val="00B93EF4"/>
    <w:rsid w:val="00B9425B"/>
    <w:rsid w:val="00B94D2C"/>
    <w:rsid w:val="00B94DC5"/>
    <w:rsid w:val="00B95591"/>
    <w:rsid w:val="00B95D53"/>
    <w:rsid w:val="00B96711"/>
    <w:rsid w:val="00B9713C"/>
    <w:rsid w:val="00B972E5"/>
    <w:rsid w:val="00B97504"/>
    <w:rsid w:val="00B978C9"/>
    <w:rsid w:val="00B97B38"/>
    <w:rsid w:val="00BA0407"/>
    <w:rsid w:val="00BA058F"/>
    <w:rsid w:val="00BA0648"/>
    <w:rsid w:val="00BA0B6E"/>
    <w:rsid w:val="00BA0C40"/>
    <w:rsid w:val="00BA107A"/>
    <w:rsid w:val="00BA17F1"/>
    <w:rsid w:val="00BA196B"/>
    <w:rsid w:val="00BA1ACD"/>
    <w:rsid w:val="00BA1BA1"/>
    <w:rsid w:val="00BA1BB5"/>
    <w:rsid w:val="00BA2290"/>
    <w:rsid w:val="00BA3358"/>
    <w:rsid w:val="00BA3E61"/>
    <w:rsid w:val="00BA4930"/>
    <w:rsid w:val="00BA4B3A"/>
    <w:rsid w:val="00BA55C6"/>
    <w:rsid w:val="00BA5A7B"/>
    <w:rsid w:val="00BA5BA6"/>
    <w:rsid w:val="00BA6BBD"/>
    <w:rsid w:val="00BA6D9A"/>
    <w:rsid w:val="00BA763F"/>
    <w:rsid w:val="00BA7C4D"/>
    <w:rsid w:val="00BB01BB"/>
    <w:rsid w:val="00BB05EE"/>
    <w:rsid w:val="00BB1F5E"/>
    <w:rsid w:val="00BB254A"/>
    <w:rsid w:val="00BB2E06"/>
    <w:rsid w:val="00BB356A"/>
    <w:rsid w:val="00BB3756"/>
    <w:rsid w:val="00BB3BCA"/>
    <w:rsid w:val="00BB3C29"/>
    <w:rsid w:val="00BB48DB"/>
    <w:rsid w:val="00BB52E6"/>
    <w:rsid w:val="00BB5977"/>
    <w:rsid w:val="00BB5D9D"/>
    <w:rsid w:val="00BC08C9"/>
    <w:rsid w:val="00BC0DD9"/>
    <w:rsid w:val="00BC143C"/>
    <w:rsid w:val="00BC16B7"/>
    <w:rsid w:val="00BC25BA"/>
    <w:rsid w:val="00BC33DD"/>
    <w:rsid w:val="00BC52FF"/>
    <w:rsid w:val="00BC5636"/>
    <w:rsid w:val="00BC56F1"/>
    <w:rsid w:val="00BC5B02"/>
    <w:rsid w:val="00BC5CD6"/>
    <w:rsid w:val="00BC5E3C"/>
    <w:rsid w:val="00BC72DC"/>
    <w:rsid w:val="00BC7768"/>
    <w:rsid w:val="00BD12A7"/>
    <w:rsid w:val="00BD165D"/>
    <w:rsid w:val="00BD2118"/>
    <w:rsid w:val="00BD4EF4"/>
    <w:rsid w:val="00BD523B"/>
    <w:rsid w:val="00BD5345"/>
    <w:rsid w:val="00BD68FC"/>
    <w:rsid w:val="00BD6A34"/>
    <w:rsid w:val="00BD70F9"/>
    <w:rsid w:val="00BD7289"/>
    <w:rsid w:val="00BD74CA"/>
    <w:rsid w:val="00BD77A9"/>
    <w:rsid w:val="00BD7C89"/>
    <w:rsid w:val="00BD7D3F"/>
    <w:rsid w:val="00BD7FA8"/>
    <w:rsid w:val="00BE043E"/>
    <w:rsid w:val="00BE05E7"/>
    <w:rsid w:val="00BE080F"/>
    <w:rsid w:val="00BE08EE"/>
    <w:rsid w:val="00BE1CA8"/>
    <w:rsid w:val="00BE20BF"/>
    <w:rsid w:val="00BE28BF"/>
    <w:rsid w:val="00BE2BAA"/>
    <w:rsid w:val="00BE329B"/>
    <w:rsid w:val="00BE32A6"/>
    <w:rsid w:val="00BE38F0"/>
    <w:rsid w:val="00BE3CE6"/>
    <w:rsid w:val="00BE5934"/>
    <w:rsid w:val="00BE60F9"/>
    <w:rsid w:val="00BE620F"/>
    <w:rsid w:val="00BE67F3"/>
    <w:rsid w:val="00BE6A2E"/>
    <w:rsid w:val="00BE71C2"/>
    <w:rsid w:val="00BE736C"/>
    <w:rsid w:val="00BE7ACD"/>
    <w:rsid w:val="00BE7EDE"/>
    <w:rsid w:val="00BF094C"/>
    <w:rsid w:val="00BF1751"/>
    <w:rsid w:val="00BF1785"/>
    <w:rsid w:val="00BF1A08"/>
    <w:rsid w:val="00BF257D"/>
    <w:rsid w:val="00BF3C2C"/>
    <w:rsid w:val="00BF3CFC"/>
    <w:rsid w:val="00BF3D10"/>
    <w:rsid w:val="00BF5958"/>
    <w:rsid w:val="00BF61BA"/>
    <w:rsid w:val="00BF61FF"/>
    <w:rsid w:val="00BF62DB"/>
    <w:rsid w:val="00BF6ED0"/>
    <w:rsid w:val="00BF7587"/>
    <w:rsid w:val="00C009B6"/>
    <w:rsid w:val="00C00B92"/>
    <w:rsid w:val="00C00FD1"/>
    <w:rsid w:val="00C01762"/>
    <w:rsid w:val="00C025F3"/>
    <w:rsid w:val="00C0283B"/>
    <w:rsid w:val="00C03105"/>
    <w:rsid w:val="00C0399F"/>
    <w:rsid w:val="00C03BF2"/>
    <w:rsid w:val="00C049AD"/>
    <w:rsid w:val="00C06AE9"/>
    <w:rsid w:val="00C06F62"/>
    <w:rsid w:val="00C07322"/>
    <w:rsid w:val="00C0784C"/>
    <w:rsid w:val="00C07BDA"/>
    <w:rsid w:val="00C07C8D"/>
    <w:rsid w:val="00C07E9D"/>
    <w:rsid w:val="00C11786"/>
    <w:rsid w:val="00C1206A"/>
    <w:rsid w:val="00C13283"/>
    <w:rsid w:val="00C13323"/>
    <w:rsid w:val="00C13400"/>
    <w:rsid w:val="00C16171"/>
    <w:rsid w:val="00C17D8D"/>
    <w:rsid w:val="00C20155"/>
    <w:rsid w:val="00C211E5"/>
    <w:rsid w:val="00C21459"/>
    <w:rsid w:val="00C21705"/>
    <w:rsid w:val="00C21C5D"/>
    <w:rsid w:val="00C21D09"/>
    <w:rsid w:val="00C22F47"/>
    <w:rsid w:val="00C23985"/>
    <w:rsid w:val="00C23C26"/>
    <w:rsid w:val="00C24958"/>
    <w:rsid w:val="00C24DEA"/>
    <w:rsid w:val="00C25319"/>
    <w:rsid w:val="00C2562C"/>
    <w:rsid w:val="00C25E38"/>
    <w:rsid w:val="00C26501"/>
    <w:rsid w:val="00C275DE"/>
    <w:rsid w:val="00C27D0F"/>
    <w:rsid w:val="00C30191"/>
    <w:rsid w:val="00C30344"/>
    <w:rsid w:val="00C3082A"/>
    <w:rsid w:val="00C30B8C"/>
    <w:rsid w:val="00C30D74"/>
    <w:rsid w:val="00C311CC"/>
    <w:rsid w:val="00C31836"/>
    <w:rsid w:val="00C32BCC"/>
    <w:rsid w:val="00C32EA4"/>
    <w:rsid w:val="00C330F4"/>
    <w:rsid w:val="00C33918"/>
    <w:rsid w:val="00C34722"/>
    <w:rsid w:val="00C355FA"/>
    <w:rsid w:val="00C35D24"/>
    <w:rsid w:val="00C360E2"/>
    <w:rsid w:val="00C36552"/>
    <w:rsid w:val="00C36CB8"/>
    <w:rsid w:val="00C37E2F"/>
    <w:rsid w:val="00C404F5"/>
    <w:rsid w:val="00C406C8"/>
    <w:rsid w:val="00C42382"/>
    <w:rsid w:val="00C42448"/>
    <w:rsid w:val="00C42559"/>
    <w:rsid w:val="00C429F3"/>
    <w:rsid w:val="00C42B24"/>
    <w:rsid w:val="00C43159"/>
    <w:rsid w:val="00C43EA6"/>
    <w:rsid w:val="00C4533C"/>
    <w:rsid w:val="00C474CF"/>
    <w:rsid w:val="00C47BF5"/>
    <w:rsid w:val="00C47DA7"/>
    <w:rsid w:val="00C502E5"/>
    <w:rsid w:val="00C51388"/>
    <w:rsid w:val="00C51464"/>
    <w:rsid w:val="00C51746"/>
    <w:rsid w:val="00C51754"/>
    <w:rsid w:val="00C51834"/>
    <w:rsid w:val="00C52890"/>
    <w:rsid w:val="00C52F34"/>
    <w:rsid w:val="00C5336E"/>
    <w:rsid w:val="00C53D25"/>
    <w:rsid w:val="00C540C7"/>
    <w:rsid w:val="00C5456A"/>
    <w:rsid w:val="00C5537F"/>
    <w:rsid w:val="00C56336"/>
    <w:rsid w:val="00C56A55"/>
    <w:rsid w:val="00C574AC"/>
    <w:rsid w:val="00C5755C"/>
    <w:rsid w:val="00C60FFF"/>
    <w:rsid w:val="00C61372"/>
    <w:rsid w:val="00C61940"/>
    <w:rsid w:val="00C61D26"/>
    <w:rsid w:val="00C61E20"/>
    <w:rsid w:val="00C62622"/>
    <w:rsid w:val="00C62890"/>
    <w:rsid w:val="00C62994"/>
    <w:rsid w:val="00C62CE7"/>
    <w:rsid w:val="00C632C2"/>
    <w:rsid w:val="00C63381"/>
    <w:rsid w:val="00C637B9"/>
    <w:rsid w:val="00C647C4"/>
    <w:rsid w:val="00C6491F"/>
    <w:rsid w:val="00C65004"/>
    <w:rsid w:val="00C652BF"/>
    <w:rsid w:val="00C65757"/>
    <w:rsid w:val="00C6591B"/>
    <w:rsid w:val="00C65A6C"/>
    <w:rsid w:val="00C65CEA"/>
    <w:rsid w:val="00C65E50"/>
    <w:rsid w:val="00C668BA"/>
    <w:rsid w:val="00C67976"/>
    <w:rsid w:val="00C70A28"/>
    <w:rsid w:val="00C70D21"/>
    <w:rsid w:val="00C7112C"/>
    <w:rsid w:val="00C71524"/>
    <w:rsid w:val="00C718B3"/>
    <w:rsid w:val="00C725DF"/>
    <w:rsid w:val="00C72BD7"/>
    <w:rsid w:val="00C72ED2"/>
    <w:rsid w:val="00C7318B"/>
    <w:rsid w:val="00C73696"/>
    <w:rsid w:val="00C74053"/>
    <w:rsid w:val="00C7484D"/>
    <w:rsid w:val="00C74B62"/>
    <w:rsid w:val="00C74DD3"/>
    <w:rsid w:val="00C74F35"/>
    <w:rsid w:val="00C75323"/>
    <w:rsid w:val="00C76514"/>
    <w:rsid w:val="00C76A3B"/>
    <w:rsid w:val="00C76F1C"/>
    <w:rsid w:val="00C77300"/>
    <w:rsid w:val="00C77369"/>
    <w:rsid w:val="00C77501"/>
    <w:rsid w:val="00C77BFB"/>
    <w:rsid w:val="00C8059E"/>
    <w:rsid w:val="00C809BA"/>
    <w:rsid w:val="00C8158E"/>
    <w:rsid w:val="00C82479"/>
    <w:rsid w:val="00C83188"/>
    <w:rsid w:val="00C83FAE"/>
    <w:rsid w:val="00C84486"/>
    <w:rsid w:val="00C850B1"/>
    <w:rsid w:val="00C85687"/>
    <w:rsid w:val="00C861C8"/>
    <w:rsid w:val="00C86AEB"/>
    <w:rsid w:val="00C87610"/>
    <w:rsid w:val="00C909E9"/>
    <w:rsid w:val="00C9189B"/>
    <w:rsid w:val="00C91AF4"/>
    <w:rsid w:val="00C92A26"/>
    <w:rsid w:val="00C92A82"/>
    <w:rsid w:val="00C933BE"/>
    <w:rsid w:val="00C93D09"/>
    <w:rsid w:val="00C94D04"/>
    <w:rsid w:val="00C95738"/>
    <w:rsid w:val="00C95B20"/>
    <w:rsid w:val="00C96635"/>
    <w:rsid w:val="00C969BA"/>
    <w:rsid w:val="00C9725F"/>
    <w:rsid w:val="00CA0398"/>
    <w:rsid w:val="00CA0A44"/>
    <w:rsid w:val="00CA1023"/>
    <w:rsid w:val="00CA13A3"/>
    <w:rsid w:val="00CA16AC"/>
    <w:rsid w:val="00CA1B40"/>
    <w:rsid w:val="00CA31AE"/>
    <w:rsid w:val="00CA413B"/>
    <w:rsid w:val="00CA48B3"/>
    <w:rsid w:val="00CA5570"/>
    <w:rsid w:val="00CA591B"/>
    <w:rsid w:val="00CA60C0"/>
    <w:rsid w:val="00CA6D16"/>
    <w:rsid w:val="00CA7E16"/>
    <w:rsid w:val="00CB0157"/>
    <w:rsid w:val="00CB0584"/>
    <w:rsid w:val="00CB0650"/>
    <w:rsid w:val="00CB0F36"/>
    <w:rsid w:val="00CB25B8"/>
    <w:rsid w:val="00CB262D"/>
    <w:rsid w:val="00CB2819"/>
    <w:rsid w:val="00CB30EB"/>
    <w:rsid w:val="00CB32EB"/>
    <w:rsid w:val="00CB33AD"/>
    <w:rsid w:val="00CB3A4E"/>
    <w:rsid w:val="00CB3C5D"/>
    <w:rsid w:val="00CB3CB7"/>
    <w:rsid w:val="00CB4925"/>
    <w:rsid w:val="00CB5051"/>
    <w:rsid w:val="00CB59BA"/>
    <w:rsid w:val="00CB5FCB"/>
    <w:rsid w:val="00CB7A9A"/>
    <w:rsid w:val="00CC0630"/>
    <w:rsid w:val="00CC0822"/>
    <w:rsid w:val="00CC0EA8"/>
    <w:rsid w:val="00CC1399"/>
    <w:rsid w:val="00CC30BD"/>
    <w:rsid w:val="00CC30ED"/>
    <w:rsid w:val="00CC3B89"/>
    <w:rsid w:val="00CC62A3"/>
    <w:rsid w:val="00CC6B8B"/>
    <w:rsid w:val="00CC6D4E"/>
    <w:rsid w:val="00CC6FE3"/>
    <w:rsid w:val="00CC71E2"/>
    <w:rsid w:val="00CC7784"/>
    <w:rsid w:val="00CD0594"/>
    <w:rsid w:val="00CD1236"/>
    <w:rsid w:val="00CD145A"/>
    <w:rsid w:val="00CD1521"/>
    <w:rsid w:val="00CD260D"/>
    <w:rsid w:val="00CD28A7"/>
    <w:rsid w:val="00CD3E2D"/>
    <w:rsid w:val="00CD42BA"/>
    <w:rsid w:val="00CD499C"/>
    <w:rsid w:val="00CD5FCC"/>
    <w:rsid w:val="00CD609A"/>
    <w:rsid w:val="00CD6741"/>
    <w:rsid w:val="00CE0260"/>
    <w:rsid w:val="00CE13D3"/>
    <w:rsid w:val="00CE1787"/>
    <w:rsid w:val="00CE2C44"/>
    <w:rsid w:val="00CE3491"/>
    <w:rsid w:val="00CE3959"/>
    <w:rsid w:val="00CE4479"/>
    <w:rsid w:val="00CE463C"/>
    <w:rsid w:val="00CE4C5A"/>
    <w:rsid w:val="00CE5043"/>
    <w:rsid w:val="00CE58BE"/>
    <w:rsid w:val="00CE5C3D"/>
    <w:rsid w:val="00CE5C46"/>
    <w:rsid w:val="00CE6297"/>
    <w:rsid w:val="00CE7356"/>
    <w:rsid w:val="00CE75E8"/>
    <w:rsid w:val="00CE762C"/>
    <w:rsid w:val="00CE7BB0"/>
    <w:rsid w:val="00CF0CCF"/>
    <w:rsid w:val="00CF11C5"/>
    <w:rsid w:val="00CF1208"/>
    <w:rsid w:val="00CF152D"/>
    <w:rsid w:val="00CF174C"/>
    <w:rsid w:val="00CF206D"/>
    <w:rsid w:val="00CF2CB0"/>
    <w:rsid w:val="00CF3262"/>
    <w:rsid w:val="00CF34B8"/>
    <w:rsid w:val="00CF3517"/>
    <w:rsid w:val="00CF46FC"/>
    <w:rsid w:val="00CF54F2"/>
    <w:rsid w:val="00CF71F2"/>
    <w:rsid w:val="00CF7A9B"/>
    <w:rsid w:val="00D00910"/>
    <w:rsid w:val="00D00BF4"/>
    <w:rsid w:val="00D00C1F"/>
    <w:rsid w:val="00D01F8A"/>
    <w:rsid w:val="00D03736"/>
    <w:rsid w:val="00D0393F"/>
    <w:rsid w:val="00D03E37"/>
    <w:rsid w:val="00D046B9"/>
    <w:rsid w:val="00D0475D"/>
    <w:rsid w:val="00D04FBC"/>
    <w:rsid w:val="00D05109"/>
    <w:rsid w:val="00D05CED"/>
    <w:rsid w:val="00D060A3"/>
    <w:rsid w:val="00D06CC3"/>
    <w:rsid w:val="00D07099"/>
    <w:rsid w:val="00D072CA"/>
    <w:rsid w:val="00D072EE"/>
    <w:rsid w:val="00D1068C"/>
    <w:rsid w:val="00D10F6A"/>
    <w:rsid w:val="00D1195A"/>
    <w:rsid w:val="00D125A0"/>
    <w:rsid w:val="00D12FAC"/>
    <w:rsid w:val="00D13B4F"/>
    <w:rsid w:val="00D14398"/>
    <w:rsid w:val="00D1490F"/>
    <w:rsid w:val="00D14A8A"/>
    <w:rsid w:val="00D15E5B"/>
    <w:rsid w:val="00D16478"/>
    <w:rsid w:val="00D165B2"/>
    <w:rsid w:val="00D16C99"/>
    <w:rsid w:val="00D16FAA"/>
    <w:rsid w:val="00D16FD3"/>
    <w:rsid w:val="00D1785F"/>
    <w:rsid w:val="00D17DF7"/>
    <w:rsid w:val="00D20912"/>
    <w:rsid w:val="00D21486"/>
    <w:rsid w:val="00D22AD2"/>
    <w:rsid w:val="00D22E62"/>
    <w:rsid w:val="00D22EE2"/>
    <w:rsid w:val="00D23540"/>
    <w:rsid w:val="00D23CD5"/>
    <w:rsid w:val="00D23F24"/>
    <w:rsid w:val="00D240E8"/>
    <w:rsid w:val="00D24EC6"/>
    <w:rsid w:val="00D257CF"/>
    <w:rsid w:val="00D26047"/>
    <w:rsid w:val="00D26BC3"/>
    <w:rsid w:val="00D26C0D"/>
    <w:rsid w:val="00D26E34"/>
    <w:rsid w:val="00D272A8"/>
    <w:rsid w:val="00D273AA"/>
    <w:rsid w:val="00D273D4"/>
    <w:rsid w:val="00D27470"/>
    <w:rsid w:val="00D27E34"/>
    <w:rsid w:val="00D30D37"/>
    <w:rsid w:val="00D3131F"/>
    <w:rsid w:val="00D316CD"/>
    <w:rsid w:val="00D31BAB"/>
    <w:rsid w:val="00D3241A"/>
    <w:rsid w:val="00D32507"/>
    <w:rsid w:val="00D3322C"/>
    <w:rsid w:val="00D33625"/>
    <w:rsid w:val="00D34541"/>
    <w:rsid w:val="00D34591"/>
    <w:rsid w:val="00D34DDA"/>
    <w:rsid w:val="00D3542D"/>
    <w:rsid w:val="00D36B71"/>
    <w:rsid w:val="00D36FA0"/>
    <w:rsid w:val="00D37062"/>
    <w:rsid w:val="00D3778D"/>
    <w:rsid w:val="00D379A5"/>
    <w:rsid w:val="00D37ADB"/>
    <w:rsid w:val="00D41E3E"/>
    <w:rsid w:val="00D42897"/>
    <w:rsid w:val="00D42E21"/>
    <w:rsid w:val="00D42E96"/>
    <w:rsid w:val="00D42F35"/>
    <w:rsid w:val="00D439BF"/>
    <w:rsid w:val="00D43B7D"/>
    <w:rsid w:val="00D43DE0"/>
    <w:rsid w:val="00D44FEE"/>
    <w:rsid w:val="00D45766"/>
    <w:rsid w:val="00D458EF"/>
    <w:rsid w:val="00D4596C"/>
    <w:rsid w:val="00D4668D"/>
    <w:rsid w:val="00D4672F"/>
    <w:rsid w:val="00D46A88"/>
    <w:rsid w:val="00D46E33"/>
    <w:rsid w:val="00D479C9"/>
    <w:rsid w:val="00D47C2F"/>
    <w:rsid w:val="00D50012"/>
    <w:rsid w:val="00D502B4"/>
    <w:rsid w:val="00D506D0"/>
    <w:rsid w:val="00D513A9"/>
    <w:rsid w:val="00D5168D"/>
    <w:rsid w:val="00D51DB1"/>
    <w:rsid w:val="00D52DEC"/>
    <w:rsid w:val="00D5301E"/>
    <w:rsid w:val="00D532F0"/>
    <w:rsid w:val="00D536AC"/>
    <w:rsid w:val="00D54204"/>
    <w:rsid w:val="00D54E00"/>
    <w:rsid w:val="00D553FB"/>
    <w:rsid w:val="00D55B53"/>
    <w:rsid w:val="00D55DCE"/>
    <w:rsid w:val="00D5637A"/>
    <w:rsid w:val="00D5789E"/>
    <w:rsid w:val="00D60654"/>
    <w:rsid w:val="00D60CBC"/>
    <w:rsid w:val="00D62A38"/>
    <w:rsid w:val="00D639A9"/>
    <w:rsid w:val="00D647B7"/>
    <w:rsid w:val="00D6540A"/>
    <w:rsid w:val="00D67E4A"/>
    <w:rsid w:val="00D67F19"/>
    <w:rsid w:val="00D70FCA"/>
    <w:rsid w:val="00D710D1"/>
    <w:rsid w:val="00D717BB"/>
    <w:rsid w:val="00D71999"/>
    <w:rsid w:val="00D7238C"/>
    <w:rsid w:val="00D72392"/>
    <w:rsid w:val="00D724E8"/>
    <w:rsid w:val="00D72AC0"/>
    <w:rsid w:val="00D73669"/>
    <w:rsid w:val="00D739CC"/>
    <w:rsid w:val="00D73D23"/>
    <w:rsid w:val="00D74B2C"/>
    <w:rsid w:val="00D74EA0"/>
    <w:rsid w:val="00D75616"/>
    <w:rsid w:val="00D75BB4"/>
    <w:rsid w:val="00D76B82"/>
    <w:rsid w:val="00D8001F"/>
    <w:rsid w:val="00D82C10"/>
    <w:rsid w:val="00D84173"/>
    <w:rsid w:val="00D85E96"/>
    <w:rsid w:val="00D87C44"/>
    <w:rsid w:val="00D9096C"/>
    <w:rsid w:val="00D9130F"/>
    <w:rsid w:val="00D9136D"/>
    <w:rsid w:val="00D91EFD"/>
    <w:rsid w:val="00D92497"/>
    <w:rsid w:val="00D9399C"/>
    <w:rsid w:val="00D93E2F"/>
    <w:rsid w:val="00D94F4A"/>
    <w:rsid w:val="00D95178"/>
    <w:rsid w:val="00D9532F"/>
    <w:rsid w:val="00D96F31"/>
    <w:rsid w:val="00D978D8"/>
    <w:rsid w:val="00D97A3C"/>
    <w:rsid w:val="00DA0923"/>
    <w:rsid w:val="00DA0EFA"/>
    <w:rsid w:val="00DA2194"/>
    <w:rsid w:val="00DA2850"/>
    <w:rsid w:val="00DA31E1"/>
    <w:rsid w:val="00DA412D"/>
    <w:rsid w:val="00DA41F3"/>
    <w:rsid w:val="00DA460B"/>
    <w:rsid w:val="00DA4D7B"/>
    <w:rsid w:val="00DA4F7C"/>
    <w:rsid w:val="00DA5AF2"/>
    <w:rsid w:val="00DA6698"/>
    <w:rsid w:val="00DA6B7D"/>
    <w:rsid w:val="00DA6E9C"/>
    <w:rsid w:val="00DB0044"/>
    <w:rsid w:val="00DB0226"/>
    <w:rsid w:val="00DB0856"/>
    <w:rsid w:val="00DB1351"/>
    <w:rsid w:val="00DB2D5F"/>
    <w:rsid w:val="00DB314F"/>
    <w:rsid w:val="00DB3215"/>
    <w:rsid w:val="00DB4DAA"/>
    <w:rsid w:val="00DB5DA6"/>
    <w:rsid w:val="00DB5DF1"/>
    <w:rsid w:val="00DB60DF"/>
    <w:rsid w:val="00DB622C"/>
    <w:rsid w:val="00DB7115"/>
    <w:rsid w:val="00DC08EB"/>
    <w:rsid w:val="00DC138E"/>
    <w:rsid w:val="00DC19D7"/>
    <w:rsid w:val="00DC1A9A"/>
    <w:rsid w:val="00DC2B92"/>
    <w:rsid w:val="00DC325E"/>
    <w:rsid w:val="00DC4079"/>
    <w:rsid w:val="00DC412A"/>
    <w:rsid w:val="00DC42C2"/>
    <w:rsid w:val="00DC4D49"/>
    <w:rsid w:val="00DC51EA"/>
    <w:rsid w:val="00DC74DA"/>
    <w:rsid w:val="00DC7AFB"/>
    <w:rsid w:val="00DD2816"/>
    <w:rsid w:val="00DD3639"/>
    <w:rsid w:val="00DD3D15"/>
    <w:rsid w:val="00DD533D"/>
    <w:rsid w:val="00DD5660"/>
    <w:rsid w:val="00DD56B0"/>
    <w:rsid w:val="00DD5B7D"/>
    <w:rsid w:val="00DD5BBB"/>
    <w:rsid w:val="00DD695A"/>
    <w:rsid w:val="00DD6E6B"/>
    <w:rsid w:val="00DD6EA0"/>
    <w:rsid w:val="00DD7860"/>
    <w:rsid w:val="00DD7BFE"/>
    <w:rsid w:val="00DD7DAA"/>
    <w:rsid w:val="00DE072C"/>
    <w:rsid w:val="00DE0EC5"/>
    <w:rsid w:val="00DE1ACD"/>
    <w:rsid w:val="00DE222C"/>
    <w:rsid w:val="00DE2FBD"/>
    <w:rsid w:val="00DE37C6"/>
    <w:rsid w:val="00DE37DA"/>
    <w:rsid w:val="00DE40D4"/>
    <w:rsid w:val="00DE45D2"/>
    <w:rsid w:val="00DE4610"/>
    <w:rsid w:val="00DE4DC9"/>
    <w:rsid w:val="00DE4F56"/>
    <w:rsid w:val="00DE5225"/>
    <w:rsid w:val="00DE547B"/>
    <w:rsid w:val="00DE572C"/>
    <w:rsid w:val="00DE6020"/>
    <w:rsid w:val="00DE663F"/>
    <w:rsid w:val="00DE6D67"/>
    <w:rsid w:val="00DE6FBD"/>
    <w:rsid w:val="00DE7031"/>
    <w:rsid w:val="00DE70F1"/>
    <w:rsid w:val="00DE7368"/>
    <w:rsid w:val="00DE747E"/>
    <w:rsid w:val="00DE75A8"/>
    <w:rsid w:val="00DE7BFB"/>
    <w:rsid w:val="00DE7CB1"/>
    <w:rsid w:val="00DF0685"/>
    <w:rsid w:val="00DF0EF3"/>
    <w:rsid w:val="00DF1C49"/>
    <w:rsid w:val="00DF1D7E"/>
    <w:rsid w:val="00DF1FF2"/>
    <w:rsid w:val="00DF289E"/>
    <w:rsid w:val="00DF37CC"/>
    <w:rsid w:val="00DF488C"/>
    <w:rsid w:val="00DF48AD"/>
    <w:rsid w:val="00DF6622"/>
    <w:rsid w:val="00DF6D70"/>
    <w:rsid w:val="00E003EF"/>
    <w:rsid w:val="00E00416"/>
    <w:rsid w:val="00E00D6D"/>
    <w:rsid w:val="00E012DF"/>
    <w:rsid w:val="00E01B67"/>
    <w:rsid w:val="00E025C3"/>
    <w:rsid w:val="00E03268"/>
    <w:rsid w:val="00E03AE1"/>
    <w:rsid w:val="00E05000"/>
    <w:rsid w:val="00E0503E"/>
    <w:rsid w:val="00E05250"/>
    <w:rsid w:val="00E057A2"/>
    <w:rsid w:val="00E05DA7"/>
    <w:rsid w:val="00E06860"/>
    <w:rsid w:val="00E06B62"/>
    <w:rsid w:val="00E07AB4"/>
    <w:rsid w:val="00E11BD1"/>
    <w:rsid w:val="00E12004"/>
    <w:rsid w:val="00E1299A"/>
    <w:rsid w:val="00E13704"/>
    <w:rsid w:val="00E13F85"/>
    <w:rsid w:val="00E1480C"/>
    <w:rsid w:val="00E15B58"/>
    <w:rsid w:val="00E15C78"/>
    <w:rsid w:val="00E15CEC"/>
    <w:rsid w:val="00E16073"/>
    <w:rsid w:val="00E166EF"/>
    <w:rsid w:val="00E16855"/>
    <w:rsid w:val="00E16B33"/>
    <w:rsid w:val="00E17349"/>
    <w:rsid w:val="00E17E61"/>
    <w:rsid w:val="00E21820"/>
    <w:rsid w:val="00E21B3E"/>
    <w:rsid w:val="00E22CE0"/>
    <w:rsid w:val="00E23879"/>
    <w:rsid w:val="00E238D5"/>
    <w:rsid w:val="00E240C5"/>
    <w:rsid w:val="00E24B3D"/>
    <w:rsid w:val="00E254B2"/>
    <w:rsid w:val="00E2622A"/>
    <w:rsid w:val="00E278B4"/>
    <w:rsid w:val="00E301C1"/>
    <w:rsid w:val="00E30220"/>
    <w:rsid w:val="00E30D2C"/>
    <w:rsid w:val="00E311A8"/>
    <w:rsid w:val="00E319DC"/>
    <w:rsid w:val="00E31A2A"/>
    <w:rsid w:val="00E32263"/>
    <w:rsid w:val="00E32378"/>
    <w:rsid w:val="00E328A8"/>
    <w:rsid w:val="00E332BA"/>
    <w:rsid w:val="00E3362E"/>
    <w:rsid w:val="00E33BB0"/>
    <w:rsid w:val="00E3468F"/>
    <w:rsid w:val="00E35BFC"/>
    <w:rsid w:val="00E3620B"/>
    <w:rsid w:val="00E36830"/>
    <w:rsid w:val="00E36DAC"/>
    <w:rsid w:val="00E40240"/>
    <w:rsid w:val="00E40914"/>
    <w:rsid w:val="00E40D54"/>
    <w:rsid w:val="00E4104A"/>
    <w:rsid w:val="00E420DA"/>
    <w:rsid w:val="00E42B68"/>
    <w:rsid w:val="00E4494A"/>
    <w:rsid w:val="00E44A53"/>
    <w:rsid w:val="00E4566F"/>
    <w:rsid w:val="00E45816"/>
    <w:rsid w:val="00E45E6F"/>
    <w:rsid w:val="00E45F01"/>
    <w:rsid w:val="00E46451"/>
    <w:rsid w:val="00E4682D"/>
    <w:rsid w:val="00E47020"/>
    <w:rsid w:val="00E4780A"/>
    <w:rsid w:val="00E47F0B"/>
    <w:rsid w:val="00E5089A"/>
    <w:rsid w:val="00E51930"/>
    <w:rsid w:val="00E5248F"/>
    <w:rsid w:val="00E52FCB"/>
    <w:rsid w:val="00E531C8"/>
    <w:rsid w:val="00E5363A"/>
    <w:rsid w:val="00E53C87"/>
    <w:rsid w:val="00E53DD3"/>
    <w:rsid w:val="00E53F9D"/>
    <w:rsid w:val="00E54A16"/>
    <w:rsid w:val="00E5713D"/>
    <w:rsid w:val="00E572F1"/>
    <w:rsid w:val="00E575F2"/>
    <w:rsid w:val="00E57B23"/>
    <w:rsid w:val="00E60348"/>
    <w:rsid w:val="00E60526"/>
    <w:rsid w:val="00E60967"/>
    <w:rsid w:val="00E609DC"/>
    <w:rsid w:val="00E61018"/>
    <w:rsid w:val="00E61C21"/>
    <w:rsid w:val="00E62203"/>
    <w:rsid w:val="00E63A22"/>
    <w:rsid w:val="00E63F34"/>
    <w:rsid w:val="00E640E5"/>
    <w:rsid w:val="00E64138"/>
    <w:rsid w:val="00E64265"/>
    <w:rsid w:val="00E648A0"/>
    <w:rsid w:val="00E64A18"/>
    <w:rsid w:val="00E64B16"/>
    <w:rsid w:val="00E65DBC"/>
    <w:rsid w:val="00E662AD"/>
    <w:rsid w:val="00E66689"/>
    <w:rsid w:val="00E666AA"/>
    <w:rsid w:val="00E66883"/>
    <w:rsid w:val="00E66E73"/>
    <w:rsid w:val="00E6732F"/>
    <w:rsid w:val="00E6765C"/>
    <w:rsid w:val="00E706D8"/>
    <w:rsid w:val="00E71D85"/>
    <w:rsid w:val="00E72332"/>
    <w:rsid w:val="00E72AD2"/>
    <w:rsid w:val="00E72BCF"/>
    <w:rsid w:val="00E72DBB"/>
    <w:rsid w:val="00E73311"/>
    <w:rsid w:val="00E73861"/>
    <w:rsid w:val="00E73C79"/>
    <w:rsid w:val="00E740E4"/>
    <w:rsid w:val="00E74BE6"/>
    <w:rsid w:val="00E74F79"/>
    <w:rsid w:val="00E76345"/>
    <w:rsid w:val="00E76B0F"/>
    <w:rsid w:val="00E7707D"/>
    <w:rsid w:val="00E80A41"/>
    <w:rsid w:val="00E80D3C"/>
    <w:rsid w:val="00E8115D"/>
    <w:rsid w:val="00E8128A"/>
    <w:rsid w:val="00E813D4"/>
    <w:rsid w:val="00E81713"/>
    <w:rsid w:val="00E81964"/>
    <w:rsid w:val="00E84184"/>
    <w:rsid w:val="00E85338"/>
    <w:rsid w:val="00E857E3"/>
    <w:rsid w:val="00E85B3A"/>
    <w:rsid w:val="00E86562"/>
    <w:rsid w:val="00E87413"/>
    <w:rsid w:val="00E87D92"/>
    <w:rsid w:val="00E901F5"/>
    <w:rsid w:val="00E91055"/>
    <w:rsid w:val="00E9140C"/>
    <w:rsid w:val="00E91E39"/>
    <w:rsid w:val="00E92394"/>
    <w:rsid w:val="00E929E0"/>
    <w:rsid w:val="00E92AB9"/>
    <w:rsid w:val="00E92CE8"/>
    <w:rsid w:val="00E936B1"/>
    <w:rsid w:val="00E938EB"/>
    <w:rsid w:val="00E940A3"/>
    <w:rsid w:val="00E95066"/>
    <w:rsid w:val="00E96D73"/>
    <w:rsid w:val="00EA0718"/>
    <w:rsid w:val="00EA071C"/>
    <w:rsid w:val="00EA1C1F"/>
    <w:rsid w:val="00EA1F01"/>
    <w:rsid w:val="00EA2087"/>
    <w:rsid w:val="00EA2484"/>
    <w:rsid w:val="00EA2913"/>
    <w:rsid w:val="00EA2DD1"/>
    <w:rsid w:val="00EA33A8"/>
    <w:rsid w:val="00EA354A"/>
    <w:rsid w:val="00EA41E0"/>
    <w:rsid w:val="00EA4B3F"/>
    <w:rsid w:val="00EA4E34"/>
    <w:rsid w:val="00EA55B8"/>
    <w:rsid w:val="00EA5956"/>
    <w:rsid w:val="00EA5CFD"/>
    <w:rsid w:val="00EA6A93"/>
    <w:rsid w:val="00EA6DB6"/>
    <w:rsid w:val="00EA7EC4"/>
    <w:rsid w:val="00EB013E"/>
    <w:rsid w:val="00EB06B1"/>
    <w:rsid w:val="00EB1F80"/>
    <w:rsid w:val="00EB30AC"/>
    <w:rsid w:val="00EB326E"/>
    <w:rsid w:val="00EB3CDC"/>
    <w:rsid w:val="00EB546E"/>
    <w:rsid w:val="00EB5989"/>
    <w:rsid w:val="00EB59E8"/>
    <w:rsid w:val="00EB5D4E"/>
    <w:rsid w:val="00EB73FC"/>
    <w:rsid w:val="00EC044E"/>
    <w:rsid w:val="00EC1136"/>
    <w:rsid w:val="00EC2030"/>
    <w:rsid w:val="00EC2959"/>
    <w:rsid w:val="00EC2F24"/>
    <w:rsid w:val="00EC3630"/>
    <w:rsid w:val="00EC4B04"/>
    <w:rsid w:val="00EC4F81"/>
    <w:rsid w:val="00EC4FB3"/>
    <w:rsid w:val="00EC5080"/>
    <w:rsid w:val="00EC53CF"/>
    <w:rsid w:val="00EC5759"/>
    <w:rsid w:val="00EC5C62"/>
    <w:rsid w:val="00EC6171"/>
    <w:rsid w:val="00EC7102"/>
    <w:rsid w:val="00EC7500"/>
    <w:rsid w:val="00EC752C"/>
    <w:rsid w:val="00EC7587"/>
    <w:rsid w:val="00ED0452"/>
    <w:rsid w:val="00ED0FAA"/>
    <w:rsid w:val="00ED13D0"/>
    <w:rsid w:val="00ED1523"/>
    <w:rsid w:val="00ED22C9"/>
    <w:rsid w:val="00ED2FBA"/>
    <w:rsid w:val="00ED3380"/>
    <w:rsid w:val="00ED3944"/>
    <w:rsid w:val="00ED57B5"/>
    <w:rsid w:val="00ED58E7"/>
    <w:rsid w:val="00ED5A89"/>
    <w:rsid w:val="00ED6403"/>
    <w:rsid w:val="00EE028C"/>
    <w:rsid w:val="00EE07DA"/>
    <w:rsid w:val="00EE1032"/>
    <w:rsid w:val="00EE1115"/>
    <w:rsid w:val="00EE1742"/>
    <w:rsid w:val="00EE1D2F"/>
    <w:rsid w:val="00EE296B"/>
    <w:rsid w:val="00EE3191"/>
    <w:rsid w:val="00EE4783"/>
    <w:rsid w:val="00EE4939"/>
    <w:rsid w:val="00EE4AFE"/>
    <w:rsid w:val="00EE5328"/>
    <w:rsid w:val="00EE5F04"/>
    <w:rsid w:val="00EE73F6"/>
    <w:rsid w:val="00EE7CBB"/>
    <w:rsid w:val="00EF0C58"/>
    <w:rsid w:val="00EF0DE3"/>
    <w:rsid w:val="00EF1501"/>
    <w:rsid w:val="00EF1752"/>
    <w:rsid w:val="00EF2BAF"/>
    <w:rsid w:val="00EF379A"/>
    <w:rsid w:val="00EF3A11"/>
    <w:rsid w:val="00EF4897"/>
    <w:rsid w:val="00EF4C9C"/>
    <w:rsid w:val="00EF5193"/>
    <w:rsid w:val="00EF6545"/>
    <w:rsid w:val="00EF65D4"/>
    <w:rsid w:val="00EF74D8"/>
    <w:rsid w:val="00EF7B75"/>
    <w:rsid w:val="00EF7F6D"/>
    <w:rsid w:val="00F012B6"/>
    <w:rsid w:val="00F01529"/>
    <w:rsid w:val="00F0152C"/>
    <w:rsid w:val="00F01708"/>
    <w:rsid w:val="00F020F9"/>
    <w:rsid w:val="00F0213F"/>
    <w:rsid w:val="00F028D3"/>
    <w:rsid w:val="00F032B2"/>
    <w:rsid w:val="00F0372D"/>
    <w:rsid w:val="00F04637"/>
    <w:rsid w:val="00F056EB"/>
    <w:rsid w:val="00F05E36"/>
    <w:rsid w:val="00F06ED1"/>
    <w:rsid w:val="00F07998"/>
    <w:rsid w:val="00F07E99"/>
    <w:rsid w:val="00F1015B"/>
    <w:rsid w:val="00F123E0"/>
    <w:rsid w:val="00F12B42"/>
    <w:rsid w:val="00F13BFD"/>
    <w:rsid w:val="00F13E98"/>
    <w:rsid w:val="00F13F77"/>
    <w:rsid w:val="00F145AF"/>
    <w:rsid w:val="00F14E1A"/>
    <w:rsid w:val="00F1540A"/>
    <w:rsid w:val="00F15D3D"/>
    <w:rsid w:val="00F15FE4"/>
    <w:rsid w:val="00F16151"/>
    <w:rsid w:val="00F1657B"/>
    <w:rsid w:val="00F16ED5"/>
    <w:rsid w:val="00F1704F"/>
    <w:rsid w:val="00F176A7"/>
    <w:rsid w:val="00F177B5"/>
    <w:rsid w:val="00F200BA"/>
    <w:rsid w:val="00F20CC2"/>
    <w:rsid w:val="00F20D7E"/>
    <w:rsid w:val="00F212E0"/>
    <w:rsid w:val="00F2323D"/>
    <w:rsid w:val="00F232E4"/>
    <w:rsid w:val="00F23F33"/>
    <w:rsid w:val="00F23F62"/>
    <w:rsid w:val="00F2468E"/>
    <w:rsid w:val="00F25444"/>
    <w:rsid w:val="00F255EA"/>
    <w:rsid w:val="00F26474"/>
    <w:rsid w:val="00F272AE"/>
    <w:rsid w:val="00F27815"/>
    <w:rsid w:val="00F27CAF"/>
    <w:rsid w:val="00F27CF4"/>
    <w:rsid w:val="00F30084"/>
    <w:rsid w:val="00F3060A"/>
    <w:rsid w:val="00F3106F"/>
    <w:rsid w:val="00F31201"/>
    <w:rsid w:val="00F3156E"/>
    <w:rsid w:val="00F3219B"/>
    <w:rsid w:val="00F32439"/>
    <w:rsid w:val="00F345F8"/>
    <w:rsid w:val="00F35382"/>
    <w:rsid w:val="00F35872"/>
    <w:rsid w:val="00F367B8"/>
    <w:rsid w:val="00F36B05"/>
    <w:rsid w:val="00F36F45"/>
    <w:rsid w:val="00F4089D"/>
    <w:rsid w:val="00F40ECB"/>
    <w:rsid w:val="00F42A7A"/>
    <w:rsid w:val="00F42FDD"/>
    <w:rsid w:val="00F439E1"/>
    <w:rsid w:val="00F442CF"/>
    <w:rsid w:val="00F4443B"/>
    <w:rsid w:val="00F44D11"/>
    <w:rsid w:val="00F44D21"/>
    <w:rsid w:val="00F44E16"/>
    <w:rsid w:val="00F45293"/>
    <w:rsid w:val="00F45428"/>
    <w:rsid w:val="00F4612B"/>
    <w:rsid w:val="00F4635A"/>
    <w:rsid w:val="00F46374"/>
    <w:rsid w:val="00F46A1B"/>
    <w:rsid w:val="00F46B84"/>
    <w:rsid w:val="00F46BD1"/>
    <w:rsid w:val="00F46F37"/>
    <w:rsid w:val="00F4711B"/>
    <w:rsid w:val="00F47DFE"/>
    <w:rsid w:val="00F50777"/>
    <w:rsid w:val="00F517DF"/>
    <w:rsid w:val="00F518F8"/>
    <w:rsid w:val="00F51C25"/>
    <w:rsid w:val="00F51CE1"/>
    <w:rsid w:val="00F5340C"/>
    <w:rsid w:val="00F53868"/>
    <w:rsid w:val="00F539C5"/>
    <w:rsid w:val="00F54CE3"/>
    <w:rsid w:val="00F5508C"/>
    <w:rsid w:val="00F55354"/>
    <w:rsid w:val="00F5550D"/>
    <w:rsid w:val="00F55B31"/>
    <w:rsid w:val="00F55CCA"/>
    <w:rsid w:val="00F56238"/>
    <w:rsid w:val="00F56775"/>
    <w:rsid w:val="00F570C3"/>
    <w:rsid w:val="00F570C9"/>
    <w:rsid w:val="00F62733"/>
    <w:rsid w:val="00F6295F"/>
    <w:rsid w:val="00F6312D"/>
    <w:rsid w:val="00F63836"/>
    <w:rsid w:val="00F641AF"/>
    <w:rsid w:val="00F65E58"/>
    <w:rsid w:val="00F66192"/>
    <w:rsid w:val="00F6655F"/>
    <w:rsid w:val="00F66865"/>
    <w:rsid w:val="00F66AA4"/>
    <w:rsid w:val="00F67523"/>
    <w:rsid w:val="00F7015C"/>
    <w:rsid w:val="00F703A5"/>
    <w:rsid w:val="00F70C1A"/>
    <w:rsid w:val="00F7102A"/>
    <w:rsid w:val="00F71AF9"/>
    <w:rsid w:val="00F71C23"/>
    <w:rsid w:val="00F72725"/>
    <w:rsid w:val="00F729DE"/>
    <w:rsid w:val="00F73CC5"/>
    <w:rsid w:val="00F759C7"/>
    <w:rsid w:val="00F76883"/>
    <w:rsid w:val="00F76FF7"/>
    <w:rsid w:val="00F771F1"/>
    <w:rsid w:val="00F80297"/>
    <w:rsid w:val="00F80804"/>
    <w:rsid w:val="00F808ED"/>
    <w:rsid w:val="00F80A7E"/>
    <w:rsid w:val="00F81203"/>
    <w:rsid w:val="00F81B0C"/>
    <w:rsid w:val="00F826CA"/>
    <w:rsid w:val="00F82D84"/>
    <w:rsid w:val="00F83D02"/>
    <w:rsid w:val="00F84C47"/>
    <w:rsid w:val="00F85C4D"/>
    <w:rsid w:val="00F8610D"/>
    <w:rsid w:val="00F86A2E"/>
    <w:rsid w:val="00F86CDE"/>
    <w:rsid w:val="00F876B1"/>
    <w:rsid w:val="00F87AF2"/>
    <w:rsid w:val="00F87EA0"/>
    <w:rsid w:val="00F87F48"/>
    <w:rsid w:val="00F900BF"/>
    <w:rsid w:val="00F901B1"/>
    <w:rsid w:val="00F906E8"/>
    <w:rsid w:val="00F912DD"/>
    <w:rsid w:val="00F91428"/>
    <w:rsid w:val="00F91769"/>
    <w:rsid w:val="00F919BA"/>
    <w:rsid w:val="00F924D9"/>
    <w:rsid w:val="00F92782"/>
    <w:rsid w:val="00F92DE6"/>
    <w:rsid w:val="00F9320A"/>
    <w:rsid w:val="00F93F1C"/>
    <w:rsid w:val="00F93F7D"/>
    <w:rsid w:val="00F951F6"/>
    <w:rsid w:val="00F95B7F"/>
    <w:rsid w:val="00F96730"/>
    <w:rsid w:val="00F96CC5"/>
    <w:rsid w:val="00F97C0E"/>
    <w:rsid w:val="00FA059E"/>
    <w:rsid w:val="00FA06BD"/>
    <w:rsid w:val="00FA15AE"/>
    <w:rsid w:val="00FA197F"/>
    <w:rsid w:val="00FA210F"/>
    <w:rsid w:val="00FA2762"/>
    <w:rsid w:val="00FA29BF"/>
    <w:rsid w:val="00FA2DED"/>
    <w:rsid w:val="00FA36DF"/>
    <w:rsid w:val="00FA3859"/>
    <w:rsid w:val="00FA44AE"/>
    <w:rsid w:val="00FA4A04"/>
    <w:rsid w:val="00FA5179"/>
    <w:rsid w:val="00FA5D70"/>
    <w:rsid w:val="00FA697A"/>
    <w:rsid w:val="00FA6CD4"/>
    <w:rsid w:val="00FA7246"/>
    <w:rsid w:val="00FA75AD"/>
    <w:rsid w:val="00FB022C"/>
    <w:rsid w:val="00FB0489"/>
    <w:rsid w:val="00FB09ED"/>
    <w:rsid w:val="00FB0DA5"/>
    <w:rsid w:val="00FB1A68"/>
    <w:rsid w:val="00FB223E"/>
    <w:rsid w:val="00FB23A8"/>
    <w:rsid w:val="00FB3138"/>
    <w:rsid w:val="00FB321B"/>
    <w:rsid w:val="00FB3EC6"/>
    <w:rsid w:val="00FB5A9E"/>
    <w:rsid w:val="00FB5AB2"/>
    <w:rsid w:val="00FB5BA5"/>
    <w:rsid w:val="00FB626F"/>
    <w:rsid w:val="00FB66CF"/>
    <w:rsid w:val="00FB72B6"/>
    <w:rsid w:val="00FC08EF"/>
    <w:rsid w:val="00FC116C"/>
    <w:rsid w:val="00FC125F"/>
    <w:rsid w:val="00FC1A5F"/>
    <w:rsid w:val="00FC2BAF"/>
    <w:rsid w:val="00FC2DD3"/>
    <w:rsid w:val="00FC4872"/>
    <w:rsid w:val="00FC4D3C"/>
    <w:rsid w:val="00FC4DEE"/>
    <w:rsid w:val="00FC5026"/>
    <w:rsid w:val="00FC5045"/>
    <w:rsid w:val="00FC5248"/>
    <w:rsid w:val="00FC58CF"/>
    <w:rsid w:val="00FC5E41"/>
    <w:rsid w:val="00FC6D57"/>
    <w:rsid w:val="00FD1335"/>
    <w:rsid w:val="00FD13F5"/>
    <w:rsid w:val="00FD185A"/>
    <w:rsid w:val="00FD200D"/>
    <w:rsid w:val="00FD2DC5"/>
    <w:rsid w:val="00FD4A3B"/>
    <w:rsid w:val="00FD590F"/>
    <w:rsid w:val="00FD5AE0"/>
    <w:rsid w:val="00FD632C"/>
    <w:rsid w:val="00FD6465"/>
    <w:rsid w:val="00FD708C"/>
    <w:rsid w:val="00FD71E3"/>
    <w:rsid w:val="00FD7626"/>
    <w:rsid w:val="00FD7655"/>
    <w:rsid w:val="00FE07DA"/>
    <w:rsid w:val="00FE13B1"/>
    <w:rsid w:val="00FE1FC2"/>
    <w:rsid w:val="00FE1FC4"/>
    <w:rsid w:val="00FE270E"/>
    <w:rsid w:val="00FE3A05"/>
    <w:rsid w:val="00FE3D93"/>
    <w:rsid w:val="00FE421D"/>
    <w:rsid w:val="00FE42D1"/>
    <w:rsid w:val="00FE4987"/>
    <w:rsid w:val="00FE4CDE"/>
    <w:rsid w:val="00FE5E40"/>
    <w:rsid w:val="00FE6277"/>
    <w:rsid w:val="00FE65F3"/>
    <w:rsid w:val="00FE798C"/>
    <w:rsid w:val="00FF06FB"/>
    <w:rsid w:val="00FF2205"/>
    <w:rsid w:val="00FF404B"/>
    <w:rsid w:val="00FF4DBC"/>
    <w:rsid w:val="00FF4EA6"/>
    <w:rsid w:val="00FF5ABD"/>
    <w:rsid w:val="00FF5B8D"/>
    <w:rsid w:val="00FF7D6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268CB2"/>
  <w15:docId w15:val="{1CB01116-0CE1-C84F-B368-B9DAD100C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50F4D"/>
    <w:pPr>
      <w:spacing w:before="120" w:after="120" w:line="360" w:lineRule="auto"/>
    </w:pPr>
    <w:rPr>
      <w:rFonts w:ascii="Times New Roman" w:eastAsia="Times New Roman" w:hAnsi="Times New Roman"/>
      <w:sz w:val="24"/>
      <w:szCs w:val="24"/>
      <w:lang w:val="en-CA" w:bidi="ar-SA"/>
    </w:rPr>
  </w:style>
  <w:style w:type="paragraph" w:styleId="Heading1">
    <w:name w:val="heading 1"/>
    <w:basedOn w:val="Normal"/>
    <w:next w:val="Normal"/>
    <w:link w:val="Heading1Char"/>
    <w:uiPriority w:val="9"/>
    <w:qFormat/>
    <w:rsid w:val="00196B6E"/>
    <w:pPr>
      <w:keepNext/>
      <w:numPr>
        <w:numId w:val="1"/>
      </w:numPr>
      <w:spacing w:before="240" w:after="60"/>
      <w:outlineLvl w:val="0"/>
    </w:pPr>
    <w:rPr>
      <w:rFonts w:asciiTheme="majorHAnsi" w:eastAsiaTheme="majorEastAsia" w:hAnsiTheme="majorHAnsi"/>
      <w:b/>
      <w:bCs/>
      <w:kern w:val="32"/>
      <w:szCs w:val="32"/>
      <w:lang w:val="en-US" w:bidi="en-US"/>
    </w:rPr>
  </w:style>
  <w:style w:type="paragraph" w:styleId="Heading2">
    <w:name w:val="heading 2"/>
    <w:basedOn w:val="Normal"/>
    <w:next w:val="Normal"/>
    <w:link w:val="Heading2Char"/>
    <w:uiPriority w:val="9"/>
    <w:unhideWhenUsed/>
    <w:qFormat/>
    <w:rsid w:val="00082C83"/>
    <w:pPr>
      <w:keepNext/>
      <w:numPr>
        <w:ilvl w:val="1"/>
        <w:numId w:val="1"/>
      </w:numPr>
      <w:spacing w:before="240" w:after="60"/>
      <w:outlineLvl w:val="1"/>
    </w:pPr>
    <w:rPr>
      <w:rFonts w:asciiTheme="majorHAnsi" w:eastAsiaTheme="majorEastAsia" w:hAnsiTheme="majorHAnsi"/>
      <w:b/>
      <w:bCs/>
      <w:i/>
      <w:iCs/>
      <w:sz w:val="22"/>
      <w:szCs w:val="28"/>
      <w:lang w:val="en-US" w:bidi="en-US"/>
    </w:rPr>
  </w:style>
  <w:style w:type="paragraph" w:styleId="Heading3">
    <w:name w:val="heading 3"/>
    <w:basedOn w:val="Normal"/>
    <w:next w:val="Normal"/>
    <w:link w:val="Heading3Char"/>
    <w:uiPriority w:val="9"/>
    <w:unhideWhenUsed/>
    <w:qFormat/>
    <w:rsid w:val="00082C83"/>
    <w:pPr>
      <w:keepNext/>
      <w:numPr>
        <w:ilvl w:val="2"/>
        <w:numId w:val="1"/>
      </w:numPr>
      <w:spacing w:before="240" w:after="60"/>
      <w:outlineLvl w:val="2"/>
    </w:pPr>
    <w:rPr>
      <w:rFonts w:asciiTheme="majorHAnsi" w:eastAsiaTheme="majorEastAsia" w:hAnsiTheme="majorHAnsi"/>
      <w:b/>
      <w:bCs/>
      <w:sz w:val="20"/>
      <w:szCs w:val="26"/>
      <w:lang w:val="en-US" w:bidi="en-US"/>
    </w:rPr>
  </w:style>
  <w:style w:type="paragraph" w:styleId="Heading4">
    <w:name w:val="heading 4"/>
    <w:basedOn w:val="Normal"/>
    <w:next w:val="Normal"/>
    <w:link w:val="Heading4Char"/>
    <w:uiPriority w:val="9"/>
    <w:unhideWhenUsed/>
    <w:qFormat/>
    <w:rsid w:val="004F7B38"/>
    <w:pPr>
      <w:keepNext/>
      <w:numPr>
        <w:ilvl w:val="3"/>
        <w:numId w:val="1"/>
      </w:numPr>
      <w:spacing w:before="240" w:after="60"/>
      <w:outlineLvl w:val="3"/>
    </w:pPr>
    <w:rPr>
      <w:rFonts w:asciiTheme="minorHAnsi" w:eastAsiaTheme="minorEastAsia" w:hAnsiTheme="minorHAnsi"/>
      <w:b/>
      <w:bCs/>
      <w:sz w:val="22"/>
      <w:szCs w:val="28"/>
      <w:lang w:val="en-US" w:bidi="en-US"/>
    </w:rPr>
  </w:style>
  <w:style w:type="paragraph" w:styleId="Heading5">
    <w:name w:val="heading 5"/>
    <w:basedOn w:val="Normal"/>
    <w:next w:val="Normal"/>
    <w:link w:val="Heading5Char"/>
    <w:uiPriority w:val="9"/>
    <w:unhideWhenUsed/>
    <w:qFormat/>
    <w:rsid w:val="006549B4"/>
    <w:pPr>
      <w:numPr>
        <w:ilvl w:val="4"/>
        <w:numId w:val="1"/>
      </w:numPr>
      <w:spacing w:before="240" w:after="60"/>
      <w:outlineLvl w:val="4"/>
    </w:pPr>
    <w:rPr>
      <w:rFonts w:asciiTheme="minorHAnsi" w:eastAsiaTheme="minorEastAsia" w:hAnsiTheme="minorHAnsi"/>
      <w:b/>
      <w:bCs/>
      <w:i/>
      <w:iCs/>
      <w:sz w:val="26"/>
      <w:szCs w:val="26"/>
      <w:lang w:val="en-US" w:bidi="en-US"/>
    </w:rPr>
  </w:style>
  <w:style w:type="paragraph" w:styleId="Heading6">
    <w:name w:val="heading 6"/>
    <w:basedOn w:val="Normal"/>
    <w:next w:val="Normal"/>
    <w:link w:val="Heading6Char"/>
    <w:uiPriority w:val="9"/>
    <w:semiHidden/>
    <w:unhideWhenUsed/>
    <w:qFormat/>
    <w:rsid w:val="006549B4"/>
    <w:pPr>
      <w:numPr>
        <w:ilvl w:val="5"/>
        <w:numId w:val="1"/>
      </w:numPr>
      <w:spacing w:before="240" w:after="60"/>
      <w:outlineLvl w:val="5"/>
    </w:pPr>
    <w:rPr>
      <w:rFonts w:asciiTheme="minorHAnsi" w:eastAsiaTheme="minorEastAsia" w:hAnsiTheme="minorHAnsi"/>
      <w:b/>
      <w:bCs/>
      <w:sz w:val="22"/>
      <w:szCs w:val="22"/>
      <w:lang w:val="en-US" w:bidi="en-US"/>
    </w:rPr>
  </w:style>
  <w:style w:type="paragraph" w:styleId="Heading7">
    <w:name w:val="heading 7"/>
    <w:basedOn w:val="Normal"/>
    <w:next w:val="Normal"/>
    <w:link w:val="Heading7Char"/>
    <w:uiPriority w:val="9"/>
    <w:semiHidden/>
    <w:unhideWhenUsed/>
    <w:qFormat/>
    <w:rsid w:val="006549B4"/>
    <w:pPr>
      <w:numPr>
        <w:ilvl w:val="6"/>
        <w:numId w:val="1"/>
      </w:numPr>
      <w:spacing w:before="240" w:after="60"/>
      <w:outlineLvl w:val="6"/>
    </w:pPr>
    <w:rPr>
      <w:rFonts w:asciiTheme="minorHAnsi" w:eastAsiaTheme="minorEastAsia" w:hAnsiTheme="minorHAnsi"/>
      <w:sz w:val="20"/>
      <w:lang w:val="en-US" w:bidi="en-US"/>
    </w:rPr>
  </w:style>
  <w:style w:type="paragraph" w:styleId="Heading8">
    <w:name w:val="heading 8"/>
    <w:basedOn w:val="Normal"/>
    <w:next w:val="Normal"/>
    <w:link w:val="Heading8Char"/>
    <w:uiPriority w:val="9"/>
    <w:semiHidden/>
    <w:unhideWhenUsed/>
    <w:qFormat/>
    <w:rsid w:val="006549B4"/>
    <w:pPr>
      <w:numPr>
        <w:ilvl w:val="7"/>
        <w:numId w:val="1"/>
      </w:numPr>
      <w:spacing w:before="240" w:after="60"/>
      <w:outlineLvl w:val="7"/>
    </w:pPr>
    <w:rPr>
      <w:rFonts w:asciiTheme="minorHAnsi" w:eastAsiaTheme="minorEastAsia" w:hAnsiTheme="minorHAnsi"/>
      <w:i/>
      <w:iCs/>
      <w:sz w:val="20"/>
      <w:lang w:val="en-US" w:bidi="en-US"/>
    </w:rPr>
  </w:style>
  <w:style w:type="paragraph" w:styleId="Heading9">
    <w:name w:val="heading 9"/>
    <w:basedOn w:val="Normal"/>
    <w:next w:val="Normal"/>
    <w:link w:val="Heading9Char"/>
    <w:uiPriority w:val="9"/>
    <w:semiHidden/>
    <w:unhideWhenUsed/>
    <w:qFormat/>
    <w:rsid w:val="006549B4"/>
    <w:pPr>
      <w:numPr>
        <w:ilvl w:val="8"/>
        <w:numId w:val="1"/>
      </w:numPr>
      <w:spacing w:before="240" w:after="60"/>
      <w:outlineLvl w:val="8"/>
    </w:pPr>
    <w:rPr>
      <w:rFonts w:asciiTheme="majorHAnsi" w:eastAsiaTheme="majorEastAsia" w:hAnsiTheme="majorHAnsi"/>
      <w:sz w:val="22"/>
      <w:szCs w:val="22"/>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633A"/>
    <w:pPr>
      <w:numPr>
        <w:numId w:val="2"/>
      </w:numPr>
      <w:contextualSpacing/>
    </w:pPr>
    <w:rPr>
      <w:rFonts w:asciiTheme="minorHAnsi" w:eastAsiaTheme="minorEastAsia" w:hAnsiTheme="minorHAnsi"/>
      <w:lang w:val="en-US" w:bidi="en-US"/>
    </w:rPr>
  </w:style>
  <w:style w:type="paragraph" w:styleId="Title">
    <w:name w:val="Title"/>
    <w:basedOn w:val="Normal"/>
    <w:next w:val="Normal"/>
    <w:link w:val="TitleChar"/>
    <w:uiPriority w:val="10"/>
    <w:qFormat/>
    <w:rsid w:val="006549B4"/>
    <w:pPr>
      <w:spacing w:before="240" w:after="60"/>
      <w:jc w:val="center"/>
      <w:outlineLvl w:val="0"/>
    </w:pPr>
    <w:rPr>
      <w:rFonts w:asciiTheme="majorHAnsi" w:eastAsiaTheme="majorEastAsia" w:hAnsiTheme="majorHAnsi" w:cstheme="majorBidi"/>
      <w:b/>
      <w:bCs/>
      <w:kern w:val="28"/>
      <w:sz w:val="32"/>
      <w:szCs w:val="32"/>
      <w:lang w:val="en-US" w:bidi="en-US"/>
    </w:rPr>
  </w:style>
  <w:style w:type="character" w:customStyle="1" w:styleId="TitleChar">
    <w:name w:val="Title Char"/>
    <w:basedOn w:val="DefaultParagraphFont"/>
    <w:link w:val="Title"/>
    <w:uiPriority w:val="10"/>
    <w:rsid w:val="006549B4"/>
    <w:rPr>
      <w:rFonts w:asciiTheme="majorHAnsi" w:eastAsiaTheme="majorEastAsia" w:hAnsiTheme="majorHAnsi" w:cstheme="majorBidi"/>
      <w:b/>
      <w:bCs/>
      <w:kern w:val="28"/>
      <w:sz w:val="32"/>
      <w:szCs w:val="32"/>
    </w:rPr>
  </w:style>
  <w:style w:type="character" w:customStyle="1" w:styleId="Heading1Char">
    <w:name w:val="Heading 1 Char"/>
    <w:basedOn w:val="DefaultParagraphFont"/>
    <w:link w:val="Heading1"/>
    <w:uiPriority w:val="9"/>
    <w:rsid w:val="00196B6E"/>
    <w:rPr>
      <w:rFonts w:asciiTheme="majorHAnsi" w:eastAsiaTheme="majorEastAsia" w:hAnsiTheme="majorHAnsi"/>
      <w:b/>
      <w:bCs/>
      <w:kern w:val="32"/>
      <w:sz w:val="24"/>
      <w:szCs w:val="32"/>
    </w:rPr>
  </w:style>
  <w:style w:type="character" w:customStyle="1" w:styleId="Heading2Char">
    <w:name w:val="Heading 2 Char"/>
    <w:basedOn w:val="DefaultParagraphFont"/>
    <w:link w:val="Heading2"/>
    <w:uiPriority w:val="9"/>
    <w:rsid w:val="00082C83"/>
    <w:rPr>
      <w:rFonts w:asciiTheme="majorHAnsi" w:eastAsiaTheme="majorEastAsia" w:hAnsiTheme="majorHAnsi"/>
      <w:b/>
      <w:bCs/>
      <w:i/>
      <w:iCs/>
      <w:szCs w:val="28"/>
    </w:rPr>
  </w:style>
  <w:style w:type="character" w:customStyle="1" w:styleId="Heading3Char">
    <w:name w:val="Heading 3 Char"/>
    <w:basedOn w:val="DefaultParagraphFont"/>
    <w:link w:val="Heading3"/>
    <w:uiPriority w:val="9"/>
    <w:rsid w:val="00082C83"/>
    <w:rPr>
      <w:rFonts w:asciiTheme="majorHAnsi" w:eastAsiaTheme="majorEastAsia" w:hAnsiTheme="majorHAnsi"/>
      <w:b/>
      <w:bCs/>
      <w:sz w:val="20"/>
      <w:szCs w:val="26"/>
    </w:rPr>
  </w:style>
  <w:style w:type="character" w:customStyle="1" w:styleId="Heading4Char">
    <w:name w:val="Heading 4 Char"/>
    <w:basedOn w:val="DefaultParagraphFont"/>
    <w:link w:val="Heading4"/>
    <w:uiPriority w:val="9"/>
    <w:rsid w:val="004F7B38"/>
    <w:rPr>
      <w:b/>
      <w:bCs/>
      <w:szCs w:val="28"/>
    </w:rPr>
  </w:style>
  <w:style w:type="character" w:customStyle="1" w:styleId="Heading5Char">
    <w:name w:val="Heading 5 Char"/>
    <w:basedOn w:val="DefaultParagraphFont"/>
    <w:link w:val="Heading5"/>
    <w:uiPriority w:val="9"/>
    <w:rsid w:val="006549B4"/>
    <w:rPr>
      <w:b/>
      <w:bCs/>
      <w:i/>
      <w:iCs/>
      <w:sz w:val="26"/>
      <w:szCs w:val="26"/>
    </w:rPr>
  </w:style>
  <w:style w:type="character" w:customStyle="1" w:styleId="Heading6Char">
    <w:name w:val="Heading 6 Char"/>
    <w:basedOn w:val="DefaultParagraphFont"/>
    <w:link w:val="Heading6"/>
    <w:uiPriority w:val="9"/>
    <w:semiHidden/>
    <w:rsid w:val="006549B4"/>
    <w:rPr>
      <w:b/>
      <w:bCs/>
    </w:rPr>
  </w:style>
  <w:style w:type="character" w:customStyle="1" w:styleId="Heading7Char">
    <w:name w:val="Heading 7 Char"/>
    <w:basedOn w:val="DefaultParagraphFont"/>
    <w:link w:val="Heading7"/>
    <w:uiPriority w:val="9"/>
    <w:semiHidden/>
    <w:rsid w:val="006549B4"/>
    <w:rPr>
      <w:sz w:val="20"/>
      <w:szCs w:val="24"/>
    </w:rPr>
  </w:style>
  <w:style w:type="character" w:customStyle="1" w:styleId="Heading8Char">
    <w:name w:val="Heading 8 Char"/>
    <w:basedOn w:val="DefaultParagraphFont"/>
    <w:link w:val="Heading8"/>
    <w:uiPriority w:val="9"/>
    <w:semiHidden/>
    <w:rsid w:val="006549B4"/>
    <w:rPr>
      <w:i/>
      <w:iCs/>
      <w:sz w:val="20"/>
      <w:szCs w:val="24"/>
    </w:rPr>
  </w:style>
  <w:style w:type="character" w:customStyle="1" w:styleId="Heading9Char">
    <w:name w:val="Heading 9 Char"/>
    <w:basedOn w:val="DefaultParagraphFont"/>
    <w:link w:val="Heading9"/>
    <w:uiPriority w:val="9"/>
    <w:semiHidden/>
    <w:rsid w:val="006549B4"/>
    <w:rPr>
      <w:rFonts w:asciiTheme="majorHAnsi" w:eastAsiaTheme="majorEastAsia" w:hAnsiTheme="majorHAnsi"/>
    </w:rPr>
  </w:style>
  <w:style w:type="paragraph" w:styleId="Subtitle">
    <w:name w:val="Subtitle"/>
    <w:basedOn w:val="Normal"/>
    <w:next w:val="Normal"/>
    <w:link w:val="SubtitleChar"/>
    <w:uiPriority w:val="11"/>
    <w:qFormat/>
    <w:rsid w:val="006549B4"/>
    <w:pPr>
      <w:spacing w:after="60"/>
      <w:jc w:val="center"/>
      <w:outlineLvl w:val="1"/>
    </w:pPr>
    <w:rPr>
      <w:rFonts w:asciiTheme="majorHAnsi" w:eastAsiaTheme="majorEastAsia" w:hAnsiTheme="majorHAnsi"/>
      <w:sz w:val="20"/>
      <w:lang w:val="en-US" w:bidi="en-US"/>
    </w:rPr>
  </w:style>
  <w:style w:type="character" w:customStyle="1" w:styleId="SubtitleChar">
    <w:name w:val="Subtitle Char"/>
    <w:basedOn w:val="DefaultParagraphFont"/>
    <w:link w:val="Subtitle"/>
    <w:uiPriority w:val="11"/>
    <w:rsid w:val="006549B4"/>
    <w:rPr>
      <w:rFonts w:asciiTheme="majorHAnsi" w:eastAsiaTheme="majorEastAsia" w:hAnsiTheme="majorHAnsi"/>
      <w:sz w:val="24"/>
      <w:szCs w:val="24"/>
    </w:rPr>
  </w:style>
  <w:style w:type="character" w:styleId="Strong">
    <w:name w:val="Strong"/>
    <w:basedOn w:val="DefaultParagraphFont"/>
    <w:uiPriority w:val="22"/>
    <w:qFormat/>
    <w:rsid w:val="006549B4"/>
    <w:rPr>
      <w:b/>
      <w:bCs/>
    </w:rPr>
  </w:style>
  <w:style w:type="character" w:styleId="Emphasis">
    <w:name w:val="Emphasis"/>
    <w:basedOn w:val="DefaultParagraphFont"/>
    <w:uiPriority w:val="20"/>
    <w:qFormat/>
    <w:rsid w:val="006549B4"/>
    <w:rPr>
      <w:rFonts w:asciiTheme="minorHAnsi" w:hAnsiTheme="minorHAnsi"/>
      <w:b/>
      <w:i/>
      <w:iCs/>
    </w:rPr>
  </w:style>
  <w:style w:type="paragraph" w:styleId="NoSpacing">
    <w:name w:val="No Spacing"/>
    <w:basedOn w:val="Normal"/>
    <w:uiPriority w:val="1"/>
    <w:qFormat/>
    <w:rsid w:val="00D51DB1"/>
    <w:pPr>
      <w:framePr w:hSpace="180" w:wrap="around" w:vAnchor="text" w:hAnchor="margin" w:y="128"/>
      <w:spacing w:before="0" w:after="0" w:line="240" w:lineRule="auto"/>
    </w:pPr>
    <w:rPr>
      <w:sz w:val="21"/>
    </w:rPr>
  </w:style>
  <w:style w:type="paragraph" w:styleId="Quote">
    <w:name w:val="Quote"/>
    <w:basedOn w:val="Normal"/>
    <w:next w:val="Normal"/>
    <w:link w:val="QuoteChar"/>
    <w:uiPriority w:val="29"/>
    <w:qFormat/>
    <w:rsid w:val="006549B4"/>
    <w:rPr>
      <w:rFonts w:asciiTheme="minorHAnsi" w:eastAsiaTheme="minorEastAsia" w:hAnsiTheme="minorHAnsi"/>
      <w:i/>
      <w:sz w:val="20"/>
      <w:lang w:val="en-US" w:bidi="en-US"/>
    </w:rPr>
  </w:style>
  <w:style w:type="character" w:customStyle="1" w:styleId="QuoteChar">
    <w:name w:val="Quote Char"/>
    <w:basedOn w:val="DefaultParagraphFont"/>
    <w:link w:val="Quote"/>
    <w:uiPriority w:val="29"/>
    <w:rsid w:val="006549B4"/>
    <w:rPr>
      <w:i/>
      <w:sz w:val="24"/>
      <w:szCs w:val="24"/>
    </w:rPr>
  </w:style>
  <w:style w:type="paragraph" w:styleId="IntenseQuote">
    <w:name w:val="Intense Quote"/>
    <w:basedOn w:val="Normal"/>
    <w:next w:val="Normal"/>
    <w:link w:val="IntenseQuoteChar"/>
    <w:uiPriority w:val="30"/>
    <w:qFormat/>
    <w:rsid w:val="006549B4"/>
    <w:pPr>
      <w:ind w:left="720" w:right="720"/>
    </w:pPr>
    <w:rPr>
      <w:rFonts w:asciiTheme="minorHAnsi" w:eastAsiaTheme="minorEastAsia" w:hAnsiTheme="minorHAnsi"/>
      <w:b/>
      <w:i/>
      <w:sz w:val="20"/>
      <w:szCs w:val="22"/>
      <w:lang w:val="en-US" w:bidi="en-US"/>
    </w:rPr>
  </w:style>
  <w:style w:type="character" w:customStyle="1" w:styleId="IntenseQuoteChar">
    <w:name w:val="Intense Quote Char"/>
    <w:basedOn w:val="DefaultParagraphFont"/>
    <w:link w:val="IntenseQuote"/>
    <w:uiPriority w:val="30"/>
    <w:rsid w:val="006549B4"/>
    <w:rPr>
      <w:b/>
      <w:i/>
      <w:sz w:val="24"/>
    </w:rPr>
  </w:style>
  <w:style w:type="character" w:styleId="SubtleEmphasis">
    <w:name w:val="Subtle Emphasis"/>
    <w:uiPriority w:val="19"/>
    <w:qFormat/>
    <w:rsid w:val="006549B4"/>
    <w:rPr>
      <w:i/>
      <w:color w:val="5A5A5A" w:themeColor="text1" w:themeTint="A5"/>
    </w:rPr>
  </w:style>
  <w:style w:type="character" w:styleId="IntenseEmphasis">
    <w:name w:val="Intense Emphasis"/>
    <w:basedOn w:val="DefaultParagraphFont"/>
    <w:uiPriority w:val="21"/>
    <w:qFormat/>
    <w:rsid w:val="006549B4"/>
    <w:rPr>
      <w:b/>
      <w:i/>
      <w:sz w:val="24"/>
      <w:szCs w:val="24"/>
      <w:u w:val="single"/>
    </w:rPr>
  </w:style>
  <w:style w:type="character" w:styleId="SubtleReference">
    <w:name w:val="Subtle Reference"/>
    <w:basedOn w:val="DefaultParagraphFont"/>
    <w:uiPriority w:val="31"/>
    <w:qFormat/>
    <w:rsid w:val="006549B4"/>
    <w:rPr>
      <w:sz w:val="24"/>
      <w:szCs w:val="24"/>
      <w:u w:val="single"/>
    </w:rPr>
  </w:style>
  <w:style w:type="character" w:styleId="IntenseReference">
    <w:name w:val="Intense Reference"/>
    <w:basedOn w:val="DefaultParagraphFont"/>
    <w:uiPriority w:val="32"/>
    <w:qFormat/>
    <w:rsid w:val="006549B4"/>
    <w:rPr>
      <w:b/>
      <w:sz w:val="24"/>
      <w:u w:val="single"/>
    </w:rPr>
  </w:style>
  <w:style w:type="character" w:styleId="BookTitle">
    <w:name w:val="Book Title"/>
    <w:basedOn w:val="DefaultParagraphFont"/>
    <w:uiPriority w:val="33"/>
    <w:qFormat/>
    <w:rsid w:val="006549B4"/>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6549B4"/>
    <w:pPr>
      <w:outlineLvl w:val="9"/>
    </w:pPr>
  </w:style>
  <w:style w:type="character" w:styleId="CommentReference">
    <w:name w:val="annotation reference"/>
    <w:basedOn w:val="DefaultParagraphFont"/>
    <w:uiPriority w:val="99"/>
    <w:semiHidden/>
    <w:unhideWhenUsed/>
    <w:rsid w:val="000511A3"/>
    <w:rPr>
      <w:sz w:val="16"/>
      <w:szCs w:val="16"/>
    </w:rPr>
  </w:style>
  <w:style w:type="paragraph" w:styleId="CommentText">
    <w:name w:val="annotation text"/>
    <w:basedOn w:val="Normal"/>
    <w:link w:val="CommentTextChar"/>
    <w:uiPriority w:val="99"/>
    <w:unhideWhenUsed/>
    <w:rsid w:val="000511A3"/>
    <w:rPr>
      <w:rFonts w:asciiTheme="minorHAnsi" w:eastAsiaTheme="minorEastAsia" w:hAnsiTheme="minorHAnsi"/>
      <w:sz w:val="20"/>
      <w:szCs w:val="20"/>
      <w:lang w:val="en-US" w:bidi="en-US"/>
    </w:rPr>
  </w:style>
  <w:style w:type="character" w:customStyle="1" w:styleId="CommentTextChar">
    <w:name w:val="Comment Text Char"/>
    <w:basedOn w:val="DefaultParagraphFont"/>
    <w:link w:val="CommentText"/>
    <w:uiPriority w:val="99"/>
    <w:rsid w:val="000511A3"/>
    <w:rPr>
      <w:sz w:val="20"/>
      <w:szCs w:val="20"/>
    </w:rPr>
  </w:style>
  <w:style w:type="paragraph" w:styleId="CommentSubject">
    <w:name w:val="annotation subject"/>
    <w:basedOn w:val="CommentText"/>
    <w:next w:val="CommentText"/>
    <w:link w:val="CommentSubjectChar"/>
    <w:uiPriority w:val="99"/>
    <w:semiHidden/>
    <w:unhideWhenUsed/>
    <w:rsid w:val="000511A3"/>
    <w:rPr>
      <w:b/>
      <w:bCs/>
    </w:rPr>
  </w:style>
  <w:style w:type="character" w:customStyle="1" w:styleId="CommentSubjectChar">
    <w:name w:val="Comment Subject Char"/>
    <w:basedOn w:val="CommentTextChar"/>
    <w:link w:val="CommentSubject"/>
    <w:uiPriority w:val="99"/>
    <w:semiHidden/>
    <w:rsid w:val="000511A3"/>
    <w:rPr>
      <w:b/>
      <w:bCs/>
      <w:sz w:val="20"/>
      <w:szCs w:val="20"/>
    </w:rPr>
  </w:style>
  <w:style w:type="paragraph" w:styleId="BalloonText">
    <w:name w:val="Balloon Text"/>
    <w:basedOn w:val="Normal"/>
    <w:link w:val="BalloonTextChar"/>
    <w:uiPriority w:val="99"/>
    <w:semiHidden/>
    <w:unhideWhenUsed/>
    <w:rsid w:val="000511A3"/>
    <w:rPr>
      <w:rFonts w:ascii="Tahoma" w:eastAsiaTheme="minorEastAsia" w:hAnsi="Tahoma" w:cs="Tahoma"/>
      <w:sz w:val="16"/>
      <w:szCs w:val="16"/>
      <w:lang w:val="en-US" w:bidi="en-US"/>
    </w:rPr>
  </w:style>
  <w:style w:type="character" w:customStyle="1" w:styleId="BalloonTextChar">
    <w:name w:val="Balloon Text Char"/>
    <w:basedOn w:val="DefaultParagraphFont"/>
    <w:link w:val="BalloonText"/>
    <w:uiPriority w:val="99"/>
    <w:semiHidden/>
    <w:rsid w:val="000511A3"/>
    <w:rPr>
      <w:rFonts w:ascii="Tahoma" w:hAnsi="Tahoma" w:cs="Tahoma"/>
      <w:sz w:val="16"/>
      <w:szCs w:val="16"/>
    </w:rPr>
  </w:style>
  <w:style w:type="paragraph" w:styleId="Caption">
    <w:name w:val="caption"/>
    <w:basedOn w:val="Normal"/>
    <w:next w:val="Normal"/>
    <w:uiPriority w:val="35"/>
    <w:unhideWhenUsed/>
    <w:qFormat/>
    <w:rsid w:val="00CA1023"/>
    <w:pPr>
      <w:spacing w:after="200"/>
    </w:pPr>
    <w:rPr>
      <w:rFonts w:asciiTheme="minorHAnsi" w:eastAsiaTheme="minorEastAsia" w:hAnsiTheme="minorHAnsi"/>
      <w:b/>
      <w:bCs/>
      <w:color w:val="4F81BD" w:themeColor="accent1"/>
      <w:sz w:val="18"/>
      <w:szCs w:val="18"/>
      <w:lang w:val="en-US" w:bidi="en-US"/>
    </w:rPr>
  </w:style>
  <w:style w:type="character" w:styleId="Hyperlink">
    <w:name w:val="Hyperlink"/>
    <w:basedOn w:val="DefaultParagraphFont"/>
    <w:uiPriority w:val="99"/>
    <w:unhideWhenUsed/>
    <w:rsid w:val="00DD2816"/>
    <w:rPr>
      <w:color w:val="0000FF" w:themeColor="hyperlink"/>
      <w:u w:val="single"/>
    </w:rPr>
  </w:style>
  <w:style w:type="table" w:styleId="TableGrid">
    <w:name w:val="Table Grid"/>
    <w:basedOn w:val="TableNormal"/>
    <w:uiPriority w:val="59"/>
    <w:rsid w:val="00086B4C"/>
    <w:pPr>
      <w:spacing w:after="0" w:line="240" w:lineRule="auto"/>
    </w:pPr>
    <w:rPr>
      <w:rFonts w:ascii="Cambria" w:eastAsia="Times New Roman" w:hAnsi="Times New Roman"/>
      <w:sz w:val="24"/>
      <w:szCs w:val="24"/>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086B4C"/>
    <w:rPr>
      <w:rFonts w:asciiTheme="minorHAnsi" w:eastAsiaTheme="minorEastAsia" w:hAnsiTheme="minorHAnsi"/>
      <w:sz w:val="20"/>
      <w:szCs w:val="20"/>
      <w:lang w:val="en-US" w:bidi="en-US"/>
    </w:rPr>
  </w:style>
  <w:style w:type="character" w:customStyle="1" w:styleId="FootnoteTextChar">
    <w:name w:val="Footnote Text Char"/>
    <w:basedOn w:val="DefaultParagraphFont"/>
    <w:link w:val="FootnoteText"/>
    <w:uiPriority w:val="99"/>
    <w:rsid w:val="00086B4C"/>
    <w:rPr>
      <w:sz w:val="20"/>
      <w:szCs w:val="20"/>
    </w:rPr>
  </w:style>
  <w:style w:type="character" w:styleId="FootnoteReference">
    <w:name w:val="footnote reference"/>
    <w:basedOn w:val="DefaultParagraphFont"/>
    <w:uiPriority w:val="99"/>
    <w:unhideWhenUsed/>
    <w:rsid w:val="00086B4C"/>
    <w:rPr>
      <w:vertAlign w:val="superscript"/>
    </w:rPr>
  </w:style>
  <w:style w:type="character" w:styleId="FollowedHyperlink">
    <w:name w:val="FollowedHyperlink"/>
    <w:basedOn w:val="DefaultParagraphFont"/>
    <w:uiPriority w:val="99"/>
    <w:semiHidden/>
    <w:unhideWhenUsed/>
    <w:rsid w:val="00B52046"/>
    <w:rPr>
      <w:color w:val="800080" w:themeColor="followedHyperlink"/>
      <w:u w:val="single"/>
    </w:rPr>
  </w:style>
  <w:style w:type="paragraph" w:styleId="Header">
    <w:name w:val="header"/>
    <w:basedOn w:val="Normal"/>
    <w:link w:val="HeaderChar"/>
    <w:uiPriority w:val="99"/>
    <w:semiHidden/>
    <w:unhideWhenUsed/>
    <w:rsid w:val="0032583C"/>
    <w:pPr>
      <w:tabs>
        <w:tab w:val="center" w:pos="4680"/>
        <w:tab w:val="right" w:pos="9360"/>
      </w:tabs>
    </w:pPr>
    <w:rPr>
      <w:rFonts w:asciiTheme="minorHAnsi" w:eastAsiaTheme="minorEastAsia" w:hAnsiTheme="minorHAnsi"/>
      <w:sz w:val="20"/>
      <w:lang w:val="en-US" w:bidi="en-US"/>
    </w:rPr>
  </w:style>
  <w:style w:type="character" w:customStyle="1" w:styleId="HeaderChar">
    <w:name w:val="Header Char"/>
    <w:basedOn w:val="DefaultParagraphFont"/>
    <w:link w:val="Header"/>
    <w:uiPriority w:val="99"/>
    <w:semiHidden/>
    <w:rsid w:val="0032583C"/>
    <w:rPr>
      <w:sz w:val="20"/>
      <w:szCs w:val="24"/>
    </w:rPr>
  </w:style>
  <w:style w:type="paragraph" w:styleId="Footer">
    <w:name w:val="footer"/>
    <w:basedOn w:val="Normal"/>
    <w:link w:val="FooterChar"/>
    <w:uiPriority w:val="99"/>
    <w:unhideWhenUsed/>
    <w:rsid w:val="0032583C"/>
    <w:pPr>
      <w:tabs>
        <w:tab w:val="center" w:pos="4680"/>
        <w:tab w:val="right" w:pos="9360"/>
      </w:tabs>
    </w:pPr>
    <w:rPr>
      <w:rFonts w:asciiTheme="minorHAnsi" w:eastAsiaTheme="minorEastAsia" w:hAnsiTheme="minorHAnsi"/>
      <w:sz w:val="20"/>
      <w:lang w:val="en-US" w:bidi="en-US"/>
    </w:rPr>
  </w:style>
  <w:style w:type="character" w:customStyle="1" w:styleId="FooterChar">
    <w:name w:val="Footer Char"/>
    <w:basedOn w:val="DefaultParagraphFont"/>
    <w:link w:val="Footer"/>
    <w:uiPriority w:val="99"/>
    <w:rsid w:val="0032583C"/>
    <w:rPr>
      <w:sz w:val="20"/>
      <w:szCs w:val="24"/>
    </w:rPr>
  </w:style>
  <w:style w:type="paragraph" w:styleId="TOC1">
    <w:name w:val="toc 1"/>
    <w:basedOn w:val="Normal"/>
    <w:next w:val="Normal"/>
    <w:autoRedefine/>
    <w:uiPriority w:val="39"/>
    <w:unhideWhenUsed/>
    <w:rsid w:val="00C77BFB"/>
    <w:pPr>
      <w:tabs>
        <w:tab w:val="left" w:pos="400"/>
        <w:tab w:val="right" w:leader="dot" w:pos="9350"/>
      </w:tabs>
      <w:spacing w:after="100"/>
    </w:pPr>
    <w:rPr>
      <w:rFonts w:asciiTheme="minorHAnsi" w:eastAsiaTheme="minorEastAsia" w:hAnsiTheme="minorHAnsi"/>
      <w:sz w:val="20"/>
      <w:lang w:val="en-US" w:bidi="en-US"/>
    </w:rPr>
  </w:style>
  <w:style w:type="paragraph" w:styleId="TOC2">
    <w:name w:val="toc 2"/>
    <w:basedOn w:val="Normal"/>
    <w:next w:val="Normal"/>
    <w:autoRedefine/>
    <w:uiPriority w:val="39"/>
    <w:unhideWhenUsed/>
    <w:rsid w:val="00B165C7"/>
    <w:pPr>
      <w:spacing w:after="100"/>
      <w:ind w:left="200"/>
    </w:pPr>
    <w:rPr>
      <w:rFonts w:asciiTheme="minorHAnsi" w:eastAsiaTheme="minorEastAsia" w:hAnsiTheme="minorHAnsi"/>
      <w:sz w:val="20"/>
      <w:lang w:val="en-US" w:bidi="en-US"/>
    </w:rPr>
  </w:style>
  <w:style w:type="paragraph" w:styleId="TOC3">
    <w:name w:val="toc 3"/>
    <w:basedOn w:val="Normal"/>
    <w:next w:val="Normal"/>
    <w:autoRedefine/>
    <w:uiPriority w:val="39"/>
    <w:unhideWhenUsed/>
    <w:rsid w:val="00B165C7"/>
    <w:pPr>
      <w:spacing w:after="100"/>
      <w:ind w:left="400"/>
    </w:pPr>
    <w:rPr>
      <w:rFonts w:asciiTheme="minorHAnsi" w:eastAsiaTheme="minorEastAsia" w:hAnsiTheme="minorHAnsi"/>
      <w:sz w:val="20"/>
      <w:lang w:val="en-US" w:bidi="en-US"/>
    </w:rPr>
  </w:style>
  <w:style w:type="paragraph" w:styleId="Bibliography">
    <w:name w:val="Bibliography"/>
    <w:basedOn w:val="Normal"/>
    <w:next w:val="Normal"/>
    <w:uiPriority w:val="37"/>
    <w:unhideWhenUsed/>
    <w:rsid w:val="00F96730"/>
    <w:rPr>
      <w:rFonts w:asciiTheme="minorHAnsi" w:eastAsiaTheme="minorEastAsia" w:hAnsiTheme="minorHAnsi"/>
      <w:sz w:val="20"/>
      <w:lang w:val="en-US" w:bidi="en-US"/>
    </w:rPr>
  </w:style>
  <w:style w:type="paragraph" w:customStyle="1" w:styleId="p1">
    <w:name w:val="p1"/>
    <w:basedOn w:val="Normal"/>
    <w:rsid w:val="002F6849"/>
    <w:rPr>
      <w:rFonts w:ascii="Helvetica" w:eastAsiaTheme="minorEastAsia" w:hAnsi="Helvetica"/>
      <w:sz w:val="17"/>
      <w:szCs w:val="17"/>
      <w:lang w:val="en-US"/>
    </w:rPr>
  </w:style>
  <w:style w:type="paragraph" w:customStyle="1" w:styleId="Code">
    <w:name w:val="Code"/>
    <w:basedOn w:val="Normal"/>
    <w:next w:val="Normal"/>
    <w:link w:val="CodeChar"/>
    <w:uiPriority w:val="99"/>
    <w:rsid w:val="00155C21"/>
    <w:pPr>
      <w:spacing w:before="200" w:after="200" w:line="276" w:lineRule="auto"/>
    </w:pPr>
    <w:rPr>
      <w:rFonts w:ascii="Courier New" w:hAnsi="Courier New" w:cs="Courier New"/>
      <w:sz w:val="20"/>
      <w:szCs w:val="20"/>
      <w:lang w:val="en-US"/>
    </w:rPr>
  </w:style>
  <w:style w:type="character" w:customStyle="1" w:styleId="CodeChar">
    <w:name w:val="Code Char"/>
    <w:basedOn w:val="DefaultParagraphFont"/>
    <w:link w:val="Code"/>
    <w:uiPriority w:val="99"/>
    <w:locked/>
    <w:rsid w:val="00155C21"/>
    <w:rPr>
      <w:rFonts w:ascii="Courier New" w:eastAsia="Times New Roman" w:hAnsi="Courier New" w:cs="Courier New"/>
      <w:sz w:val="20"/>
      <w:szCs w:val="20"/>
      <w:lang w:bidi="ar-SA"/>
    </w:rPr>
  </w:style>
  <w:style w:type="paragraph" w:styleId="Revision">
    <w:name w:val="Revision"/>
    <w:hidden/>
    <w:uiPriority w:val="99"/>
    <w:semiHidden/>
    <w:rsid w:val="00A16916"/>
    <w:pPr>
      <w:spacing w:after="0" w:line="240" w:lineRule="auto"/>
    </w:pPr>
    <w:rPr>
      <w:sz w:val="20"/>
      <w:szCs w:val="24"/>
    </w:rPr>
  </w:style>
  <w:style w:type="character" w:customStyle="1" w:styleId="apple-converted-space">
    <w:name w:val="apple-converted-space"/>
    <w:basedOn w:val="DefaultParagraphFont"/>
    <w:rsid w:val="00616203"/>
  </w:style>
  <w:style w:type="character" w:styleId="UnresolvedMention">
    <w:name w:val="Unresolved Mention"/>
    <w:basedOn w:val="DefaultParagraphFont"/>
    <w:uiPriority w:val="99"/>
    <w:rsid w:val="006A6A7E"/>
    <w:rPr>
      <w:color w:val="605E5C"/>
      <w:shd w:val="clear" w:color="auto" w:fill="E1DFDD"/>
    </w:rPr>
  </w:style>
  <w:style w:type="paragraph" w:customStyle="1" w:styleId="EndNoteBibliographyTitle">
    <w:name w:val="EndNote Bibliography Title"/>
    <w:basedOn w:val="Normal"/>
    <w:link w:val="EndNoteBibliographyTitleChar"/>
    <w:rsid w:val="00BF257D"/>
    <w:pPr>
      <w:framePr w:hSpace="180" w:wrap="around" w:vAnchor="text" w:hAnchor="margin" w:y="128"/>
      <w:jc w:val="center"/>
    </w:pPr>
    <w:rPr>
      <w:lang w:val="en-US"/>
    </w:rPr>
  </w:style>
  <w:style w:type="character" w:customStyle="1" w:styleId="EndNoteBibliographyTitleChar">
    <w:name w:val="EndNote Bibliography Title Char"/>
    <w:basedOn w:val="DefaultParagraphFont"/>
    <w:link w:val="EndNoteBibliographyTitle"/>
    <w:rsid w:val="00BF257D"/>
    <w:rPr>
      <w:rFonts w:ascii="Times New Roman" w:eastAsia="Times New Roman" w:hAnsi="Times New Roman"/>
      <w:sz w:val="24"/>
      <w:szCs w:val="24"/>
      <w:lang w:bidi="ar-SA"/>
    </w:rPr>
  </w:style>
  <w:style w:type="paragraph" w:customStyle="1" w:styleId="EndNoteBibliography">
    <w:name w:val="EndNote Bibliography"/>
    <w:basedOn w:val="Normal"/>
    <w:link w:val="EndNoteBibliographyChar"/>
    <w:rsid w:val="00BF257D"/>
    <w:pPr>
      <w:framePr w:hSpace="180" w:wrap="around" w:vAnchor="text" w:hAnchor="margin" w:y="128"/>
      <w:spacing w:line="240" w:lineRule="auto"/>
    </w:pPr>
    <w:rPr>
      <w:lang w:val="en-US"/>
    </w:rPr>
  </w:style>
  <w:style w:type="character" w:customStyle="1" w:styleId="EndNoteBibliographyChar">
    <w:name w:val="EndNote Bibliography Char"/>
    <w:basedOn w:val="DefaultParagraphFont"/>
    <w:link w:val="EndNoteBibliography"/>
    <w:rsid w:val="00BF257D"/>
    <w:rPr>
      <w:rFonts w:ascii="Times New Roman" w:eastAsia="Times New Roman" w:hAnsi="Times New Roman"/>
      <w:sz w:val="24"/>
      <w:szCs w:val="24"/>
      <w:lang w:bidi="ar-SA"/>
    </w:rPr>
  </w:style>
  <w:style w:type="paragraph" w:styleId="HTMLPreformatted">
    <w:name w:val="HTML Preformatted"/>
    <w:basedOn w:val="Normal"/>
    <w:link w:val="HTMLPreformattedChar"/>
    <w:uiPriority w:val="99"/>
    <w:semiHidden/>
    <w:unhideWhenUsed/>
    <w:rsid w:val="003A4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A44A6"/>
    <w:rPr>
      <w:rFonts w:ascii="Courier New" w:eastAsia="Times New Roman" w:hAnsi="Courier New" w:cs="Courier New"/>
      <w:sz w:val="20"/>
      <w:szCs w:val="20"/>
      <w:lang w:val="en-CA" w:bidi="ar-SA"/>
    </w:rPr>
  </w:style>
  <w:style w:type="character" w:customStyle="1" w:styleId="pl-k">
    <w:name w:val="pl-k"/>
    <w:basedOn w:val="DefaultParagraphFont"/>
    <w:rsid w:val="003A44A6"/>
  </w:style>
  <w:style w:type="character" w:customStyle="1" w:styleId="pl-en">
    <w:name w:val="pl-en"/>
    <w:basedOn w:val="DefaultParagraphFont"/>
    <w:rsid w:val="003A44A6"/>
  </w:style>
  <w:style w:type="character" w:customStyle="1" w:styleId="pl-c1">
    <w:name w:val="pl-c1"/>
    <w:basedOn w:val="DefaultParagraphFont"/>
    <w:rsid w:val="003A44A6"/>
  </w:style>
  <w:style w:type="character" w:customStyle="1" w:styleId="pl-s">
    <w:name w:val="pl-s"/>
    <w:basedOn w:val="DefaultParagraphFont"/>
    <w:rsid w:val="003A44A6"/>
  </w:style>
  <w:style w:type="character" w:customStyle="1" w:styleId="pl-pds">
    <w:name w:val="pl-pds"/>
    <w:basedOn w:val="DefaultParagraphFont"/>
    <w:rsid w:val="003A44A6"/>
  </w:style>
  <w:style w:type="paragraph" w:styleId="TOC4">
    <w:name w:val="toc 4"/>
    <w:basedOn w:val="Normal"/>
    <w:next w:val="Normal"/>
    <w:autoRedefine/>
    <w:uiPriority w:val="39"/>
    <w:unhideWhenUsed/>
    <w:rsid w:val="00600FE3"/>
    <w:pPr>
      <w:spacing w:after="100"/>
      <w:ind w:left="720"/>
    </w:pPr>
    <w:rPr>
      <w:rFonts w:asciiTheme="minorHAnsi" w:eastAsiaTheme="minorEastAsia" w:hAnsiTheme="minorHAnsi" w:cstheme="minorBidi"/>
    </w:rPr>
  </w:style>
  <w:style w:type="paragraph" w:styleId="TOC5">
    <w:name w:val="toc 5"/>
    <w:basedOn w:val="Normal"/>
    <w:next w:val="Normal"/>
    <w:autoRedefine/>
    <w:uiPriority w:val="39"/>
    <w:unhideWhenUsed/>
    <w:rsid w:val="00600FE3"/>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600FE3"/>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600FE3"/>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600FE3"/>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600FE3"/>
    <w:pPr>
      <w:spacing w:after="100"/>
      <w:ind w:left="1920"/>
    </w:pPr>
    <w:rPr>
      <w:rFonts w:asciiTheme="minorHAnsi" w:eastAsiaTheme="minorEastAsia" w:hAnsiTheme="minorHAnsi" w:cstheme="minorBidi"/>
    </w:rPr>
  </w:style>
  <w:style w:type="paragraph" w:customStyle="1" w:styleId="Default">
    <w:name w:val="Default"/>
    <w:rsid w:val="00C73696"/>
    <w:pPr>
      <w:autoSpaceDE w:val="0"/>
      <w:autoSpaceDN w:val="0"/>
      <w:adjustRightInd w:val="0"/>
      <w:spacing w:after="0" w:line="240" w:lineRule="auto"/>
    </w:pPr>
    <w:rPr>
      <w:rFonts w:ascii="Calibri" w:eastAsiaTheme="minorHAnsi" w:hAnsi="Calibri" w:cs="Calibri"/>
      <w:color w:val="000000"/>
      <w:sz w:val="24"/>
      <w:szCs w:val="24"/>
      <w:lang w:bidi="ar-SA"/>
    </w:rPr>
  </w:style>
  <w:style w:type="table" w:styleId="PlainTable1">
    <w:name w:val="Plain Table 1"/>
    <w:basedOn w:val="TableNormal"/>
    <w:uiPriority w:val="41"/>
    <w:rsid w:val="00C73696"/>
    <w:pPr>
      <w:spacing w:after="0" w:line="240" w:lineRule="auto"/>
    </w:pPr>
    <w:rPr>
      <w:rFonts w:eastAsiaTheme="minorHAnsi" w:cstheme="minorBidi"/>
      <w:lang w:bidi="ar-S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1297">
      <w:bodyDiv w:val="1"/>
      <w:marLeft w:val="0"/>
      <w:marRight w:val="0"/>
      <w:marTop w:val="0"/>
      <w:marBottom w:val="0"/>
      <w:divBdr>
        <w:top w:val="none" w:sz="0" w:space="0" w:color="auto"/>
        <w:left w:val="none" w:sz="0" w:space="0" w:color="auto"/>
        <w:bottom w:val="none" w:sz="0" w:space="0" w:color="auto"/>
        <w:right w:val="none" w:sz="0" w:space="0" w:color="auto"/>
      </w:divBdr>
    </w:div>
    <w:div w:id="30032951">
      <w:bodyDiv w:val="1"/>
      <w:marLeft w:val="0"/>
      <w:marRight w:val="0"/>
      <w:marTop w:val="0"/>
      <w:marBottom w:val="0"/>
      <w:divBdr>
        <w:top w:val="none" w:sz="0" w:space="0" w:color="auto"/>
        <w:left w:val="none" w:sz="0" w:space="0" w:color="auto"/>
        <w:bottom w:val="none" w:sz="0" w:space="0" w:color="auto"/>
        <w:right w:val="none" w:sz="0" w:space="0" w:color="auto"/>
      </w:divBdr>
    </w:div>
    <w:div w:id="52969030">
      <w:bodyDiv w:val="1"/>
      <w:marLeft w:val="0"/>
      <w:marRight w:val="0"/>
      <w:marTop w:val="0"/>
      <w:marBottom w:val="0"/>
      <w:divBdr>
        <w:top w:val="none" w:sz="0" w:space="0" w:color="auto"/>
        <w:left w:val="none" w:sz="0" w:space="0" w:color="auto"/>
        <w:bottom w:val="none" w:sz="0" w:space="0" w:color="auto"/>
        <w:right w:val="none" w:sz="0" w:space="0" w:color="auto"/>
      </w:divBdr>
    </w:div>
    <w:div w:id="84114984">
      <w:bodyDiv w:val="1"/>
      <w:marLeft w:val="0"/>
      <w:marRight w:val="0"/>
      <w:marTop w:val="0"/>
      <w:marBottom w:val="0"/>
      <w:divBdr>
        <w:top w:val="none" w:sz="0" w:space="0" w:color="auto"/>
        <w:left w:val="none" w:sz="0" w:space="0" w:color="auto"/>
        <w:bottom w:val="none" w:sz="0" w:space="0" w:color="auto"/>
        <w:right w:val="none" w:sz="0" w:space="0" w:color="auto"/>
      </w:divBdr>
    </w:div>
    <w:div w:id="105273346">
      <w:bodyDiv w:val="1"/>
      <w:marLeft w:val="0"/>
      <w:marRight w:val="0"/>
      <w:marTop w:val="0"/>
      <w:marBottom w:val="0"/>
      <w:divBdr>
        <w:top w:val="none" w:sz="0" w:space="0" w:color="auto"/>
        <w:left w:val="none" w:sz="0" w:space="0" w:color="auto"/>
        <w:bottom w:val="none" w:sz="0" w:space="0" w:color="auto"/>
        <w:right w:val="none" w:sz="0" w:space="0" w:color="auto"/>
      </w:divBdr>
    </w:div>
    <w:div w:id="106704186">
      <w:bodyDiv w:val="1"/>
      <w:marLeft w:val="0"/>
      <w:marRight w:val="0"/>
      <w:marTop w:val="0"/>
      <w:marBottom w:val="0"/>
      <w:divBdr>
        <w:top w:val="none" w:sz="0" w:space="0" w:color="auto"/>
        <w:left w:val="none" w:sz="0" w:space="0" w:color="auto"/>
        <w:bottom w:val="none" w:sz="0" w:space="0" w:color="auto"/>
        <w:right w:val="none" w:sz="0" w:space="0" w:color="auto"/>
      </w:divBdr>
    </w:div>
    <w:div w:id="114913513">
      <w:bodyDiv w:val="1"/>
      <w:marLeft w:val="0"/>
      <w:marRight w:val="0"/>
      <w:marTop w:val="0"/>
      <w:marBottom w:val="0"/>
      <w:divBdr>
        <w:top w:val="none" w:sz="0" w:space="0" w:color="auto"/>
        <w:left w:val="none" w:sz="0" w:space="0" w:color="auto"/>
        <w:bottom w:val="none" w:sz="0" w:space="0" w:color="auto"/>
        <w:right w:val="none" w:sz="0" w:space="0" w:color="auto"/>
      </w:divBdr>
    </w:div>
    <w:div w:id="141776727">
      <w:bodyDiv w:val="1"/>
      <w:marLeft w:val="0"/>
      <w:marRight w:val="0"/>
      <w:marTop w:val="0"/>
      <w:marBottom w:val="0"/>
      <w:divBdr>
        <w:top w:val="none" w:sz="0" w:space="0" w:color="auto"/>
        <w:left w:val="none" w:sz="0" w:space="0" w:color="auto"/>
        <w:bottom w:val="none" w:sz="0" w:space="0" w:color="auto"/>
        <w:right w:val="none" w:sz="0" w:space="0" w:color="auto"/>
      </w:divBdr>
    </w:div>
    <w:div w:id="156267346">
      <w:bodyDiv w:val="1"/>
      <w:marLeft w:val="0"/>
      <w:marRight w:val="0"/>
      <w:marTop w:val="0"/>
      <w:marBottom w:val="0"/>
      <w:divBdr>
        <w:top w:val="none" w:sz="0" w:space="0" w:color="auto"/>
        <w:left w:val="none" w:sz="0" w:space="0" w:color="auto"/>
        <w:bottom w:val="none" w:sz="0" w:space="0" w:color="auto"/>
        <w:right w:val="none" w:sz="0" w:space="0" w:color="auto"/>
      </w:divBdr>
    </w:div>
    <w:div w:id="165169286">
      <w:bodyDiv w:val="1"/>
      <w:marLeft w:val="0"/>
      <w:marRight w:val="0"/>
      <w:marTop w:val="0"/>
      <w:marBottom w:val="0"/>
      <w:divBdr>
        <w:top w:val="none" w:sz="0" w:space="0" w:color="auto"/>
        <w:left w:val="none" w:sz="0" w:space="0" w:color="auto"/>
        <w:bottom w:val="none" w:sz="0" w:space="0" w:color="auto"/>
        <w:right w:val="none" w:sz="0" w:space="0" w:color="auto"/>
      </w:divBdr>
    </w:div>
    <w:div w:id="188959144">
      <w:bodyDiv w:val="1"/>
      <w:marLeft w:val="0"/>
      <w:marRight w:val="0"/>
      <w:marTop w:val="0"/>
      <w:marBottom w:val="0"/>
      <w:divBdr>
        <w:top w:val="none" w:sz="0" w:space="0" w:color="auto"/>
        <w:left w:val="none" w:sz="0" w:space="0" w:color="auto"/>
        <w:bottom w:val="none" w:sz="0" w:space="0" w:color="auto"/>
        <w:right w:val="none" w:sz="0" w:space="0" w:color="auto"/>
      </w:divBdr>
      <w:divsChild>
        <w:div w:id="118766700">
          <w:marLeft w:val="864"/>
          <w:marRight w:val="0"/>
          <w:marTop w:val="100"/>
          <w:marBottom w:val="0"/>
          <w:divBdr>
            <w:top w:val="none" w:sz="0" w:space="0" w:color="auto"/>
            <w:left w:val="none" w:sz="0" w:space="0" w:color="auto"/>
            <w:bottom w:val="none" w:sz="0" w:space="0" w:color="auto"/>
            <w:right w:val="none" w:sz="0" w:space="0" w:color="auto"/>
          </w:divBdr>
        </w:div>
        <w:div w:id="2001348794">
          <w:marLeft w:val="864"/>
          <w:marRight w:val="0"/>
          <w:marTop w:val="100"/>
          <w:marBottom w:val="0"/>
          <w:divBdr>
            <w:top w:val="none" w:sz="0" w:space="0" w:color="auto"/>
            <w:left w:val="none" w:sz="0" w:space="0" w:color="auto"/>
            <w:bottom w:val="none" w:sz="0" w:space="0" w:color="auto"/>
            <w:right w:val="none" w:sz="0" w:space="0" w:color="auto"/>
          </w:divBdr>
        </w:div>
      </w:divsChild>
    </w:div>
    <w:div w:id="199048576">
      <w:bodyDiv w:val="1"/>
      <w:marLeft w:val="0"/>
      <w:marRight w:val="0"/>
      <w:marTop w:val="0"/>
      <w:marBottom w:val="0"/>
      <w:divBdr>
        <w:top w:val="none" w:sz="0" w:space="0" w:color="auto"/>
        <w:left w:val="none" w:sz="0" w:space="0" w:color="auto"/>
        <w:bottom w:val="none" w:sz="0" w:space="0" w:color="auto"/>
        <w:right w:val="none" w:sz="0" w:space="0" w:color="auto"/>
      </w:divBdr>
    </w:div>
    <w:div w:id="212427031">
      <w:bodyDiv w:val="1"/>
      <w:marLeft w:val="0"/>
      <w:marRight w:val="0"/>
      <w:marTop w:val="0"/>
      <w:marBottom w:val="0"/>
      <w:divBdr>
        <w:top w:val="none" w:sz="0" w:space="0" w:color="auto"/>
        <w:left w:val="none" w:sz="0" w:space="0" w:color="auto"/>
        <w:bottom w:val="none" w:sz="0" w:space="0" w:color="auto"/>
        <w:right w:val="none" w:sz="0" w:space="0" w:color="auto"/>
      </w:divBdr>
    </w:div>
    <w:div w:id="217673868">
      <w:bodyDiv w:val="1"/>
      <w:marLeft w:val="0"/>
      <w:marRight w:val="0"/>
      <w:marTop w:val="0"/>
      <w:marBottom w:val="0"/>
      <w:divBdr>
        <w:top w:val="none" w:sz="0" w:space="0" w:color="auto"/>
        <w:left w:val="none" w:sz="0" w:space="0" w:color="auto"/>
        <w:bottom w:val="none" w:sz="0" w:space="0" w:color="auto"/>
        <w:right w:val="none" w:sz="0" w:space="0" w:color="auto"/>
      </w:divBdr>
    </w:div>
    <w:div w:id="219437297">
      <w:bodyDiv w:val="1"/>
      <w:marLeft w:val="0"/>
      <w:marRight w:val="0"/>
      <w:marTop w:val="0"/>
      <w:marBottom w:val="0"/>
      <w:divBdr>
        <w:top w:val="none" w:sz="0" w:space="0" w:color="auto"/>
        <w:left w:val="none" w:sz="0" w:space="0" w:color="auto"/>
        <w:bottom w:val="none" w:sz="0" w:space="0" w:color="auto"/>
        <w:right w:val="none" w:sz="0" w:space="0" w:color="auto"/>
      </w:divBdr>
    </w:div>
    <w:div w:id="255986639">
      <w:bodyDiv w:val="1"/>
      <w:marLeft w:val="0"/>
      <w:marRight w:val="0"/>
      <w:marTop w:val="0"/>
      <w:marBottom w:val="0"/>
      <w:divBdr>
        <w:top w:val="none" w:sz="0" w:space="0" w:color="auto"/>
        <w:left w:val="none" w:sz="0" w:space="0" w:color="auto"/>
        <w:bottom w:val="none" w:sz="0" w:space="0" w:color="auto"/>
        <w:right w:val="none" w:sz="0" w:space="0" w:color="auto"/>
      </w:divBdr>
    </w:div>
    <w:div w:id="298002140">
      <w:bodyDiv w:val="1"/>
      <w:marLeft w:val="0"/>
      <w:marRight w:val="0"/>
      <w:marTop w:val="0"/>
      <w:marBottom w:val="0"/>
      <w:divBdr>
        <w:top w:val="none" w:sz="0" w:space="0" w:color="auto"/>
        <w:left w:val="none" w:sz="0" w:space="0" w:color="auto"/>
        <w:bottom w:val="none" w:sz="0" w:space="0" w:color="auto"/>
        <w:right w:val="none" w:sz="0" w:space="0" w:color="auto"/>
      </w:divBdr>
    </w:div>
    <w:div w:id="383337272">
      <w:bodyDiv w:val="1"/>
      <w:marLeft w:val="0"/>
      <w:marRight w:val="0"/>
      <w:marTop w:val="0"/>
      <w:marBottom w:val="0"/>
      <w:divBdr>
        <w:top w:val="none" w:sz="0" w:space="0" w:color="auto"/>
        <w:left w:val="none" w:sz="0" w:space="0" w:color="auto"/>
        <w:bottom w:val="none" w:sz="0" w:space="0" w:color="auto"/>
        <w:right w:val="none" w:sz="0" w:space="0" w:color="auto"/>
      </w:divBdr>
    </w:div>
    <w:div w:id="393622849">
      <w:bodyDiv w:val="1"/>
      <w:marLeft w:val="0"/>
      <w:marRight w:val="0"/>
      <w:marTop w:val="0"/>
      <w:marBottom w:val="0"/>
      <w:divBdr>
        <w:top w:val="none" w:sz="0" w:space="0" w:color="auto"/>
        <w:left w:val="none" w:sz="0" w:space="0" w:color="auto"/>
        <w:bottom w:val="none" w:sz="0" w:space="0" w:color="auto"/>
        <w:right w:val="none" w:sz="0" w:space="0" w:color="auto"/>
      </w:divBdr>
      <w:divsChild>
        <w:div w:id="463280244">
          <w:marLeft w:val="0"/>
          <w:marRight w:val="0"/>
          <w:marTop w:val="0"/>
          <w:marBottom w:val="0"/>
          <w:divBdr>
            <w:top w:val="none" w:sz="0" w:space="0" w:color="auto"/>
            <w:left w:val="none" w:sz="0" w:space="0" w:color="auto"/>
            <w:bottom w:val="none" w:sz="0" w:space="0" w:color="auto"/>
            <w:right w:val="none" w:sz="0" w:space="0" w:color="auto"/>
          </w:divBdr>
        </w:div>
      </w:divsChild>
    </w:div>
    <w:div w:id="404031267">
      <w:bodyDiv w:val="1"/>
      <w:marLeft w:val="0"/>
      <w:marRight w:val="0"/>
      <w:marTop w:val="0"/>
      <w:marBottom w:val="0"/>
      <w:divBdr>
        <w:top w:val="none" w:sz="0" w:space="0" w:color="auto"/>
        <w:left w:val="none" w:sz="0" w:space="0" w:color="auto"/>
        <w:bottom w:val="none" w:sz="0" w:space="0" w:color="auto"/>
        <w:right w:val="none" w:sz="0" w:space="0" w:color="auto"/>
      </w:divBdr>
    </w:div>
    <w:div w:id="405222704">
      <w:bodyDiv w:val="1"/>
      <w:marLeft w:val="0"/>
      <w:marRight w:val="0"/>
      <w:marTop w:val="0"/>
      <w:marBottom w:val="0"/>
      <w:divBdr>
        <w:top w:val="none" w:sz="0" w:space="0" w:color="auto"/>
        <w:left w:val="none" w:sz="0" w:space="0" w:color="auto"/>
        <w:bottom w:val="none" w:sz="0" w:space="0" w:color="auto"/>
        <w:right w:val="none" w:sz="0" w:space="0" w:color="auto"/>
      </w:divBdr>
    </w:div>
    <w:div w:id="416098032">
      <w:bodyDiv w:val="1"/>
      <w:marLeft w:val="0"/>
      <w:marRight w:val="0"/>
      <w:marTop w:val="0"/>
      <w:marBottom w:val="0"/>
      <w:divBdr>
        <w:top w:val="none" w:sz="0" w:space="0" w:color="auto"/>
        <w:left w:val="none" w:sz="0" w:space="0" w:color="auto"/>
        <w:bottom w:val="none" w:sz="0" w:space="0" w:color="auto"/>
        <w:right w:val="none" w:sz="0" w:space="0" w:color="auto"/>
      </w:divBdr>
    </w:div>
    <w:div w:id="436028652">
      <w:bodyDiv w:val="1"/>
      <w:marLeft w:val="0"/>
      <w:marRight w:val="0"/>
      <w:marTop w:val="0"/>
      <w:marBottom w:val="0"/>
      <w:divBdr>
        <w:top w:val="none" w:sz="0" w:space="0" w:color="auto"/>
        <w:left w:val="none" w:sz="0" w:space="0" w:color="auto"/>
        <w:bottom w:val="none" w:sz="0" w:space="0" w:color="auto"/>
        <w:right w:val="none" w:sz="0" w:space="0" w:color="auto"/>
      </w:divBdr>
    </w:div>
    <w:div w:id="444009972">
      <w:bodyDiv w:val="1"/>
      <w:marLeft w:val="0"/>
      <w:marRight w:val="0"/>
      <w:marTop w:val="0"/>
      <w:marBottom w:val="0"/>
      <w:divBdr>
        <w:top w:val="none" w:sz="0" w:space="0" w:color="auto"/>
        <w:left w:val="none" w:sz="0" w:space="0" w:color="auto"/>
        <w:bottom w:val="none" w:sz="0" w:space="0" w:color="auto"/>
        <w:right w:val="none" w:sz="0" w:space="0" w:color="auto"/>
      </w:divBdr>
    </w:div>
    <w:div w:id="464933452">
      <w:bodyDiv w:val="1"/>
      <w:marLeft w:val="0"/>
      <w:marRight w:val="0"/>
      <w:marTop w:val="0"/>
      <w:marBottom w:val="0"/>
      <w:divBdr>
        <w:top w:val="none" w:sz="0" w:space="0" w:color="auto"/>
        <w:left w:val="none" w:sz="0" w:space="0" w:color="auto"/>
        <w:bottom w:val="none" w:sz="0" w:space="0" w:color="auto"/>
        <w:right w:val="none" w:sz="0" w:space="0" w:color="auto"/>
      </w:divBdr>
    </w:div>
    <w:div w:id="482048915">
      <w:bodyDiv w:val="1"/>
      <w:marLeft w:val="0"/>
      <w:marRight w:val="0"/>
      <w:marTop w:val="0"/>
      <w:marBottom w:val="0"/>
      <w:divBdr>
        <w:top w:val="none" w:sz="0" w:space="0" w:color="auto"/>
        <w:left w:val="none" w:sz="0" w:space="0" w:color="auto"/>
        <w:bottom w:val="none" w:sz="0" w:space="0" w:color="auto"/>
        <w:right w:val="none" w:sz="0" w:space="0" w:color="auto"/>
      </w:divBdr>
    </w:div>
    <w:div w:id="514342907">
      <w:bodyDiv w:val="1"/>
      <w:marLeft w:val="0"/>
      <w:marRight w:val="0"/>
      <w:marTop w:val="0"/>
      <w:marBottom w:val="0"/>
      <w:divBdr>
        <w:top w:val="none" w:sz="0" w:space="0" w:color="auto"/>
        <w:left w:val="none" w:sz="0" w:space="0" w:color="auto"/>
        <w:bottom w:val="none" w:sz="0" w:space="0" w:color="auto"/>
        <w:right w:val="none" w:sz="0" w:space="0" w:color="auto"/>
      </w:divBdr>
    </w:div>
    <w:div w:id="567155552">
      <w:bodyDiv w:val="1"/>
      <w:marLeft w:val="0"/>
      <w:marRight w:val="0"/>
      <w:marTop w:val="0"/>
      <w:marBottom w:val="0"/>
      <w:divBdr>
        <w:top w:val="none" w:sz="0" w:space="0" w:color="auto"/>
        <w:left w:val="none" w:sz="0" w:space="0" w:color="auto"/>
        <w:bottom w:val="none" w:sz="0" w:space="0" w:color="auto"/>
        <w:right w:val="none" w:sz="0" w:space="0" w:color="auto"/>
      </w:divBdr>
    </w:div>
    <w:div w:id="591397806">
      <w:bodyDiv w:val="1"/>
      <w:marLeft w:val="0"/>
      <w:marRight w:val="0"/>
      <w:marTop w:val="0"/>
      <w:marBottom w:val="0"/>
      <w:divBdr>
        <w:top w:val="none" w:sz="0" w:space="0" w:color="auto"/>
        <w:left w:val="none" w:sz="0" w:space="0" w:color="auto"/>
        <w:bottom w:val="none" w:sz="0" w:space="0" w:color="auto"/>
        <w:right w:val="none" w:sz="0" w:space="0" w:color="auto"/>
      </w:divBdr>
    </w:div>
    <w:div w:id="593167523">
      <w:bodyDiv w:val="1"/>
      <w:marLeft w:val="0"/>
      <w:marRight w:val="0"/>
      <w:marTop w:val="0"/>
      <w:marBottom w:val="0"/>
      <w:divBdr>
        <w:top w:val="none" w:sz="0" w:space="0" w:color="auto"/>
        <w:left w:val="none" w:sz="0" w:space="0" w:color="auto"/>
        <w:bottom w:val="none" w:sz="0" w:space="0" w:color="auto"/>
        <w:right w:val="none" w:sz="0" w:space="0" w:color="auto"/>
      </w:divBdr>
    </w:div>
    <w:div w:id="597755309">
      <w:bodyDiv w:val="1"/>
      <w:marLeft w:val="0"/>
      <w:marRight w:val="0"/>
      <w:marTop w:val="0"/>
      <w:marBottom w:val="0"/>
      <w:divBdr>
        <w:top w:val="none" w:sz="0" w:space="0" w:color="auto"/>
        <w:left w:val="none" w:sz="0" w:space="0" w:color="auto"/>
        <w:bottom w:val="none" w:sz="0" w:space="0" w:color="auto"/>
        <w:right w:val="none" w:sz="0" w:space="0" w:color="auto"/>
      </w:divBdr>
    </w:div>
    <w:div w:id="608195114">
      <w:bodyDiv w:val="1"/>
      <w:marLeft w:val="0"/>
      <w:marRight w:val="0"/>
      <w:marTop w:val="0"/>
      <w:marBottom w:val="0"/>
      <w:divBdr>
        <w:top w:val="none" w:sz="0" w:space="0" w:color="auto"/>
        <w:left w:val="none" w:sz="0" w:space="0" w:color="auto"/>
        <w:bottom w:val="none" w:sz="0" w:space="0" w:color="auto"/>
        <w:right w:val="none" w:sz="0" w:space="0" w:color="auto"/>
      </w:divBdr>
    </w:div>
    <w:div w:id="612319951">
      <w:bodyDiv w:val="1"/>
      <w:marLeft w:val="0"/>
      <w:marRight w:val="0"/>
      <w:marTop w:val="0"/>
      <w:marBottom w:val="0"/>
      <w:divBdr>
        <w:top w:val="none" w:sz="0" w:space="0" w:color="auto"/>
        <w:left w:val="none" w:sz="0" w:space="0" w:color="auto"/>
        <w:bottom w:val="none" w:sz="0" w:space="0" w:color="auto"/>
        <w:right w:val="none" w:sz="0" w:space="0" w:color="auto"/>
      </w:divBdr>
    </w:div>
    <w:div w:id="621617127">
      <w:bodyDiv w:val="1"/>
      <w:marLeft w:val="0"/>
      <w:marRight w:val="0"/>
      <w:marTop w:val="0"/>
      <w:marBottom w:val="0"/>
      <w:divBdr>
        <w:top w:val="none" w:sz="0" w:space="0" w:color="auto"/>
        <w:left w:val="none" w:sz="0" w:space="0" w:color="auto"/>
        <w:bottom w:val="none" w:sz="0" w:space="0" w:color="auto"/>
        <w:right w:val="none" w:sz="0" w:space="0" w:color="auto"/>
      </w:divBdr>
      <w:divsChild>
        <w:div w:id="384185421">
          <w:marLeft w:val="864"/>
          <w:marRight w:val="0"/>
          <w:marTop w:val="100"/>
          <w:marBottom w:val="0"/>
          <w:divBdr>
            <w:top w:val="none" w:sz="0" w:space="0" w:color="auto"/>
            <w:left w:val="none" w:sz="0" w:space="0" w:color="auto"/>
            <w:bottom w:val="none" w:sz="0" w:space="0" w:color="auto"/>
            <w:right w:val="none" w:sz="0" w:space="0" w:color="auto"/>
          </w:divBdr>
        </w:div>
        <w:div w:id="1475296134">
          <w:marLeft w:val="864"/>
          <w:marRight w:val="0"/>
          <w:marTop w:val="100"/>
          <w:marBottom w:val="0"/>
          <w:divBdr>
            <w:top w:val="none" w:sz="0" w:space="0" w:color="auto"/>
            <w:left w:val="none" w:sz="0" w:space="0" w:color="auto"/>
            <w:bottom w:val="none" w:sz="0" w:space="0" w:color="auto"/>
            <w:right w:val="none" w:sz="0" w:space="0" w:color="auto"/>
          </w:divBdr>
        </w:div>
        <w:div w:id="1985112951">
          <w:marLeft w:val="864"/>
          <w:marRight w:val="0"/>
          <w:marTop w:val="100"/>
          <w:marBottom w:val="0"/>
          <w:divBdr>
            <w:top w:val="none" w:sz="0" w:space="0" w:color="auto"/>
            <w:left w:val="none" w:sz="0" w:space="0" w:color="auto"/>
            <w:bottom w:val="none" w:sz="0" w:space="0" w:color="auto"/>
            <w:right w:val="none" w:sz="0" w:space="0" w:color="auto"/>
          </w:divBdr>
        </w:div>
      </w:divsChild>
    </w:div>
    <w:div w:id="628899640">
      <w:bodyDiv w:val="1"/>
      <w:marLeft w:val="0"/>
      <w:marRight w:val="0"/>
      <w:marTop w:val="0"/>
      <w:marBottom w:val="0"/>
      <w:divBdr>
        <w:top w:val="none" w:sz="0" w:space="0" w:color="auto"/>
        <w:left w:val="none" w:sz="0" w:space="0" w:color="auto"/>
        <w:bottom w:val="none" w:sz="0" w:space="0" w:color="auto"/>
        <w:right w:val="none" w:sz="0" w:space="0" w:color="auto"/>
      </w:divBdr>
    </w:div>
    <w:div w:id="641081230">
      <w:bodyDiv w:val="1"/>
      <w:marLeft w:val="0"/>
      <w:marRight w:val="0"/>
      <w:marTop w:val="0"/>
      <w:marBottom w:val="0"/>
      <w:divBdr>
        <w:top w:val="none" w:sz="0" w:space="0" w:color="auto"/>
        <w:left w:val="none" w:sz="0" w:space="0" w:color="auto"/>
        <w:bottom w:val="none" w:sz="0" w:space="0" w:color="auto"/>
        <w:right w:val="none" w:sz="0" w:space="0" w:color="auto"/>
      </w:divBdr>
    </w:div>
    <w:div w:id="724376810">
      <w:bodyDiv w:val="1"/>
      <w:marLeft w:val="0"/>
      <w:marRight w:val="0"/>
      <w:marTop w:val="0"/>
      <w:marBottom w:val="0"/>
      <w:divBdr>
        <w:top w:val="none" w:sz="0" w:space="0" w:color="auto"/>
        <w:left w:val="none" w:sz="0" w:space="0" w:color="auto"/>
        <w:bottom w:val="none" w:sz="0" w:space="0" w:color="auto"/>
        <w:right w:val="none" w:sz="0" w:space="0" w:color="auto"/>
      </w:divBdr>
    </w:div>
    <w:div w:id="735859801">
      <w:bodyDiv w:val="1"/>
      <w:marLeft w:val="0"/>
      <w:marRight w:val="0"/>
      <w:marTop w:val="0"/>
      <w:marBottom w:val="0"/>
      <w:divBdr>
        <w:top w:val="none" w:sz="0" w:space="0" w:color="auto"/>
        <w:left w:val="none" w:sz="0" w:space="0" w:color="auto"/>
        <w:bottom w:val="none" w:sz="0" w:space="0" w:color="auto"/>
        <w:right w:val="none" w:sz="0" w:space="0" w:color="auto"/>
      </w:divBdr>
    </w:div>
    <w:div w:id="741491098">
      <w:bodyDiv w:val="1"/>
      <w:marLeft w:val="0"/>
      <w:marRight w:val="0"/>
      <w:marTop w:val="0"/>
      <w:marBottom w:val="0"/>
      <w:divBdr>
        <w:top w:val="none" w:sz="0" w:space="0" w:color="auto"/>
        <w:left w:val="none" w:sz="0" w:space="0" w:color="auto"/>
        <w:bottom w:val="none" w:sz="0" w:space="0" w:color="auto"/>
        <w:right w:val="none" w:sz="0" w:space="0" w:color="auto"/>
      </w:divBdr>
      <w:divsChild>
        <w:div w:id="1316688395">
          <w:marLeft w:val="0"/>
          <w:marRight w:val="0"/>
          <w:marTop w:val="0"/>
          <w:marBottom w:val="0"/>
          <w:divBdr>
            <w:top w:val="none" w:sz="0" w:space="0" w:color="auto"/>
            <w:left w:val="none" w:sz="0" w:space="0" w:color="auto"/>
            <w:bottom w:val="none" w:sz="0" w:space="0" w:color="auto"/>
            <w:right w:val="none" w:sz="0" w:space="0" w:color="auto"/>
          </w:divBdr>
        </w:div>
      </w:divsChild>
    </w:div>
    <w:div w:id="786781160">
      <w:bodyDiv w:val="1"/>
      <w:marLeft w:val="0"/>
      <w:marRight w:val="0"/>
      <w:marTop w:val="0"/>
      <w:marBottom w:val="0"/>
      <w:divBdr>
        <w:top w:val="none" w:sz="0" w:space="0" w:color="auto"/>
        <w:left w:val="none" w:sz="0" w:space="0" w:color="auto"/>
        <w:bottom w:val="none" w:sz="0" w:space="0" w:color="auto"/>
        <w:right w:val="none" w:sz="0" w:space="0" w:color="auto"/>
      </w:divBdr>
    </w:div>
    <w:div w:id="865603017">
      <w:bodyDiv w:val="1"/>
      <w:marLeft w:val="0"/>
      <w:marRight w:val="0"/>
      <w:marTop w:val="0"/>
      <w:marBottom w:val="0"/>
      <w:divBdr>
        <w:top w:val="none" w:sz="0" w:space="0" w:color="auto"/>
        <w:left w:val="none" w:sz="0" w:space="0" w:color="auto"/>
        <w:bottom w:val="none" w:sz="0" w:space="0" w:color="auto"/>
        <w:right w:val="none" w:sz="0" w:space="0" w:color="auto"/>
      </w:divBdr>
    </w:div>
    <w:div w:id="878780781">
      <w:bodyDiv w:val="1"/>
      <w:marLeft w:val="0"/>
      <w:marRight w:val="0"/>
      <w:marTop w:val="0"/>
      <w:marBottom w:val="0"/>
      <w:divBdr>
        <w:top w:val="none" w:sz="0" w:space="0" w:color="auto"/>
        <w:left w:val="none" w:sz="0" w:space="0" w:color="auto"/>
        <w:bottom w:val="none" w:sz="0" w:space="0" w:color="auto"/>
        <w:right w:val="none" w:sz="0" w:space="0" w:color="auto"/>
      </w:divBdr>
      <w:divsChild>
        <w:div w:id="984309745">
          <w:marLeft w:val="0"/>
          <w:marRight w:val="0"/>
          <w:marTop w:val="0"/>
          <w:marBottom w:val="0"/>
          <w:divBdr>
            <w:top w:val="none" w:sz="0" w:space="0" w:color="auto"/>
            <w:left w:val="none" w:sz="0" w:space="0" w:color="auto"/>
            <w:bottom w:val="none" w:sz="0" w:space="0" w:color="auto"/>
            <w:right w:val="none" w:sz="0" w:space="0" w:color="auto"/>
          </w:divBdr>
        </w:div>
      </w:divsChild>
    </w:div>
    <w:div w:id="894581420">
      <w:bodyDiv w:val="1"/>
      <w:marLeft w:val="0"/>
      <w:marRight w:val="0"/>
      <w:marTop w:val="0"/>
      <w:marBottom w:val="0"/>
      <w:divBdr>
        <w:top w:val="none" w:sz="0" w:space="0" w:color="auto"/>
        <w:left w:val="none" w:sz="0" w:space="0" w:color="auto"/>
        <w:bottom w:val="none" w:sz="0" w:space="0" w:color="auto"/>
        <w:right w:val="none" w:sz="0" w:space="0" w:color="auto"/>
      </w:divBdr>
    </w:div>
    <w:div w:id="899364260">
      <w:bodyDiv w:val="1"/>
      <w:marLeft w:val="0"/>
      <w:marRight w:val="0"/>
      <w:marTop w:val="0"/>
      <w:marBottom w:val="0"/>
      <w:divBdr>
        <w:top w:val="none" w:sz="0" w:space="0" w:color="auto"/>
        <w:left w:val="none" w:sz="0" w:space="0" w:color="auto"/>
        <w:bottom w:val="none" w:sz="0" w:space="0" w:color="auto"/>
        <w:right w:val="none" w:sz="0" w:space="0" w:color="auto"/>
      </w:divBdr>
    </w:div>
    <w:div w:id="910889880">
      <w:bodyDiv w:val="1"/>
      <w:marLeft w:val="0"/>
      <w:marRight w:val="0"/>
      <w:marTop w:val="0"/>
      <w:marBottom w:val="0"/>
      <w:divBdr>
        <w:top w:val="none" w:sz="0" w:space="0" w:color="auto"/>
        <w:left w:val="none" w:sz="0" w:space="0" w:color="auto"/>
        <w:bottom w:val="none" w:sz="0" w:space="0" w:color="auto"/>
        <w:right w:val="none" w:sz="0" w:space="0" w:color="auto"/>
      </w:divBdr>
    </w:div>
    <w:div w:id="944994133">
      <w:bodyDiv w:val="1"/>
      <w:marLeft w:val="0"/>
      <w:marRight w:val="0"/>
      <w:marTop w:val="0"/>
      <w:marBottom w:val="0"/>
      <w:divBdr>
        <w:top w:val="none" w:sz="0" w:space="0" w:color="auto"/>
        <w:left w:val="none" w:sz="0" w:space="0" w:color="auto"/>
        <w:bottom w:val="none" w:sz="0" w:space="0" w:color="auto"/>
        <w:right w:val="none" w:sz="0" w:space="0" w:color="auto"/>
      </w:divBdr>
    </w:div>
    <w:div w:id="950017118">
      <w:bodyDiv w:val="1"/>
      <w:marLeft w:val="0"/>
      <w:marRight w:val="0"/>
      <w:marTop w:val="0"/>
      <w:marBottom w:val="0"/>
      <w:divBdr>
        <w:top w:val="none" w:sz="0" w:space="0" w:color="auto"/>
        <w:left w:val="none" w:sz="0" w:space="0" w:color="auto"/>
        <w:bottom w:val="none" w:sz="0" w:space="0" w:color="auto"/>
        <w:right w:val="none" w:sz="0" w:space="0" w:color="auto"/>
      </w:divBdr>
      <w:divsChild>
        <w:div w:id="1519004606">
          <w:marLeft w:val="0"/>
          <w:marRight w:val="0"/>
          <w:marTop w:val="0"/>
          <w:marBottom w:val="0"/>
          <w:divBdr>
            <w:top w:val="none" w:sz="0" w:space="0" w:color="auto"/>
            <w:left w:val="none" w:sz="0" w:space="0" w:color="auto"/>
            <w:bottom w:val="none" w:sz="0" w:space="0" w:color="auto"/>
            <w:right w:val="none" w:sz="0" w:space="0" w:color="auto"/>
          </w:divBdr>
          <w:divsChild>
            <w:div w:id="776675406">
              <w:marLeft w:val="0"/>
              <w:marRight w:val="0"/>
              <w:marTop w:val="0"/>
              <w:marBottom w:val="0"/>
              <w:divBdr>
                <w:top w:val="none" w:sz="0" w:space="0" w:color="auto"/>
                <w:left w:val="none" w:sz="0" w:space="0" w:color="auto"/>
                <w:bottom w:val="none" w:sz="0" w:space="0" w:color="auto"/>
                <w:right w:val="none" w:sz="0" w:space="0" w:color="auto"/>
              </w:divBdr>
            </w:div>
            <w:div w:id="181062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362151">
      <w:bodyDiv w:val="1"/>
      <w:marLeft w:val="0"/>
      <w:marRight w:val="0"/>
      <w:marTop w:val="0"/>
      <w:marBottom w:val="0"/>
      <w:divBdr>
        <w:top w:val="none" w:sz="0" w:space="0" w:color="auto"/>
        <w:left w:val="none" w:sz="0" w:space="0" w:color="auto"/>
        <w:bottom w:val="none" w:sz="0" w:space="0" w:color="auto"/>
        <w:right w:val="none" w:sz="0" w:space="0" w:color="auto"/>
      </w:divBdr>
    </w:div>
    <w:div w:id="986323436">
      <w:bodyDiv w:val="1"/>
      <w:marLeft w:val="0"/>
      <w:marRight w:val="0"/>
      <w:marTop w:val="0"/>
      <w:marBottom w:val="0"/>
      <w:divBdr>
        <w:top w:val="none" w:sz="0" w:space="0" w:color="auto"/>
        <w:left w:val="none" w:sz="0" w:space="0" w:color="auto"/>
        <w:bottom w:val="none" w:sz="0" w:space="0" w:color="auto"/>
        <w:right w:val="none" w:sz="0" w:space="0" w:color="auto"/>
      </w:divBdr>
    </w:div>
    <w:div w:id="987247902">
      <w:bodyDiv w:val="1"/>
      <w:marLeft w:val="0"/>
      <w:marRight w:val="0"/>
      <w:marTop w:val="0"/>
      <w:marBottom w:val="0"/>
      <w:divBdr>
        <w:top w:val="none" w:sz="0" w:space="0" w:color="auto"/>
        <w:left w:val="none" w:sz="0" w:space="0" w:color="auto"/>
        <w:bottom w:val="none" w:sz="0" w:space="0" w:color="auto"/>
        <w:right w:val="none" w:sz="0" w:space="0" w:color="auto"/>
      </w:divBdr>
      <w:divsChild>
        <w:div w:id="1231815068">
          <w:marLeft w:val="0"/>
          <w:marRight w:val="0"/>
          <w:marTop w:val="0"/>
          <w:marBottom w:val="0"/>
          <w:divBdr>
            <w:top w:val="none" w:sz="0" w:space="0" w:color="auto"/>
            <w:left w:val="none" w:sz="0" w:space="0" w:color="auto"/>
            <w:bottom w:val="none" w:sz="0" w:space="0" w:color="auto"/>
            <w:right w:val="none" w:sz="0" w:space="0" w:color="auto"/>
          </w:divBdr>
        </w:div>
      </w:divsChild>
    </w:div>
    <w:div w:id="990133198">
      <w:bodyDiv w:val="1"/>
      <w:marLeft w:val="0"/>
      <w:marRight w:val="0"/>
      <w:marTop w:val="0"/>
      <w:marBottom w:val="0"/>
      <w:divBdr>
        <w:top w:val="none" w:sz="0" w:space="0" w:color="auto"/>
        <w:left w:val="none" w:sz="0" w:space="0" w:color="auto"/>
        <w:bottom w:val="none" w:sz="0" w:space="0" w:color="auto"/>
        <w:right w:val="none" w:sz="0" w:space="0" w:color="auto"/>
      </w:divBdr>
    </w:div>
    <w:div w:id="1010526700">
      <w:bodyDiv w:val="1"/>
      <w:marLeft w:val="0"/>
      <w:marRight w:val="0"/>
      <w:marTop w:val="0"/>
      <w:marBottom w:val="0"/>
      <w:divBdr>
        <w:top w:val="none" w:sz="0" w:space="0" w:color="auto"/>
        <w:left w:val="none" w:sz="0" w:space="0" w:color="auto"/>
        <w:bottom w:val="none" w:sz="0" w:space="0" w:color="auto"/>
        <w:right w:val="none" w:sz="0" w:space="0" w:color="auto"/>
      </w:divBdr>
    </w:div>
    <w:div w:id="1030716900">
      <w:bodyDiv w:val="1"/>
      <w:marLeft w:val="0"/>
      <w:marRight w:val="0"/>
      <w:marTop w:val="0"/>
      <w:marBottom w:val="0"/>
      <w:divBdr>
        <w:top w:val="none" w:sz="0" w:space="0" w:color="auto"/>
        <w:left w:val="none" w:sz="0" w:space="0" w:color="auto"/>
        <w:bottom w:val="none" w:sz="0" w:space="0" w:color="auto"/>
        <w:right w:val="none" w:sz="0" w:space="0" w:color="auto"/>
      </w:divBdr>
    </w:div>
    <w:div w:id="1047220269">
      <w:bodyDiv w:val="1"/>
      <w:marLeft w:val="0"/>
      <w:marRight w:val="0"/>
      <w:marTop w:val="0"/>
      <w:marBottom w:val="0"/>
      <w:divBdr>
        <w:top w:val="none" w:sz="0" w:space="0" w:color="auto"/>
        <w:left w:val="none" w:sz="0" w:space="0" w:color="auto"/>
        <w:bottom w:val="none" w:sz="0" w:space="0" w:color="auto"/>
        <w:right w:val="none" w:sz="0" w:space="0" w:color="auto"/>
      </w:divBdr>
    </w:div>
    <w:div w:id="1048920686">
      <w:bodyDiv w:val="1"/>
      <w:marLeft w:val="0"/>
      <w:marRight w:val="0"/>
      <w:marTop w:val="0"/>
      <w:marBottom w:val="0"/>
      <w:divBdr>
        <w:top w:val="none" w:sz="0" w:space="0" w:color="auto"/>
        <w:left w:val="none" w:sz="0" w:space="0" w:color="auto"/>
        <w:bottom w:val="none" w:sz="0" w:space="0" w:color="auto"/>
        <w:right w:val="none" w:sz="0" w:space="0" w:color="auto"/>
      </w:divBdr>
    </w:div>
    <w:div w:id="1077705198">
      <w:bodyDiv w:val="1"/>
      <w:marLeft w:val="0"/>
      <w:marRight w:val="0"/>
      <w:marTop w:val="0"/>
      <w:marBottom w:val="0"/>
      <w:divBdr>
        <w:top w:val="none" w:sz="0" w:space="0" w:color="auto"/>
        <w:left w:val="none" w:sz="0" w:space="0" w:color="auto"/>
        <w:bottom w:val="none" w:sz="0" w:space="0" w:color="auto"/>
        <w:right w:val="none" w:sz="0" w:space="0" w:color="auto"/>
      </w:divBdr>
    </w:div>
    <w:div w:id="1098255116">
      <w:bodyDiv w:val="1"/>
      <w:marLeft w:val="0"/>
      <w:marRight w:val="0"/>
      <w:marTop w:val="0"/>
      <w:marBottom w:val="0"/>
      <w:divBdr>
        <w:top w:val="none" w:sz="0" w:space="0" w:color="auto"/>
        <w:left w:val="none" w:sz="0" w:space="0" w:color="auto"/>
        <w:bottom w:val="none" w:sz="0" w:space="0" w:color="auto"/>
        <w:right w:val="none" w:sz="0" w:space="0" w:color="auto"/>
      </w:divBdr>
    </w:div>
    <w:div w:id="1109012099">
      <w:bodyDiv w:val="1"/>
      <w:marLeft w:val="0"/>
      <w:marRight w:val="0"/>
      <w:marTop w:val="0"/>
      <w:marBottom w:val="0"/>
      <w:divBdr>
        <w:top w:val="none" w:sz="0" w:space="0" w:color="auto"/>
        <w:left w:val="none" w:sz="0" w:space="0" w:color="auto"/>
        <w:bottom w:val="none" w:sz="0" w:space="0" w:color="auto"/>
        <w:right w:val="none" w:sz="0" w:space="0" w:color="auto"/>
      </w:divBdr>
    </w:div>
    <w:div w:id="1114667142">
      <w:bodyDiv w:val="1"/>
      <w:marLeft w:val="0"/>
      <w:marRight w:val="0"/>
      <w:marTop w:val="0"/>
      <w:marBottom w:val="0"/>
      <w:divBdr>
        <w:top w:val="none" w:sz="0" w:space="0" w:color="auto"/>
        <w:left w:val="none" w:sz="0" w:space="0" w:color="auto"/>
        <w:bottom w:val="none" w:sz="0" w:space="0" w:color="auto"/>
        <w:right w:val="none" w:sz="0" w:space="0" w:color="auto"/>
      </w:divBdr>
    </w:div>
    <w:div w:id="1150974405">
      <w:bodyDiv w:val="1"/>
      <w:marLeft w:val="0"/>
      <w:marRight w:val="0"/>
      <w:marTop w:val="0"/>
      <w:marBottom w:val="0"/>
      <w:divBdr>
        <w:top w:val="none" w:sz="0" w:space="0" w:color="auto"/>
        <w:left w:val="none" w:sz="0" w:space="0" w:color="auto"/>
        <w:bottom w:val="none" w:sz="0" w:space="0" w:color="auto"/>
        <w:right w:val="none" w:sz="0" w:space="0" w:color="auto"/>
      </w:divBdr>
    </w:div>
    <w:div w:id="1189373656">
      <w:bodyDiv w:val="1"/>
      <w:marLeft w:val="0"/>
      <w:marRight w:val="0"/>
      <w:marTop w:val="0"/>
      <w:marBottom w:val="0"/>
      <w:divBdr>
        <w:top w:val="none" w:sz="0" w:space="0" w:color="auto"/>
        <w:left w:val="none" w:sz="0" w:space="0" w:color="auto"/>
        <w:bottom w:val="none" w:sz="0" w:space="0" w:color="auto"/>
        <w:right w:val="none" w:sz="0" w:space="0" w:color="auto"/>
      </w:divBdr>
    </w:div>
    <w:div w:id="1191600831">
      <w:bodyDiv w:val="1"/>
      <w:marLeft w:val="0"/>
      <w:marRight w:val="0"/>
      <w:marTop w:val="0"/>
      <w:marBottom w:val="0"/>
      <w:divBdr>
        <w:top w:val="none" w:sz="0" w:space="0" w:color="auto"/>
        <w:left w:val="none" w:sz="0" w:space="0" w:color="auto"/>
        <w:bottom w:val="none" w:sz="0" w:space="0" w:color="auto"/>
        <w:right w:val="none" w:sz="0" w:space="0" w:color="auto"/>
      </w:divBdr>
    </w:div>
    <w:div w:id="1215391381">
      <w:bodyDiv w:val="1"/>
      <w:marLeft w:val="0"/>
      <w:marRight w:val="0"/>
      <w:marTop w:val="0"/>
      <w:marBottom w:val="0"/>
      <w:divBdr>
        <w:top w:val="none" w:sz="0" w:space="0" w:color="auto"/>
        <w:left w:val="none" w:sz="0" w:space="0" w:color="auto"/>
        <w:bottom w:val="none" w:sz="0" w:space="0" w:color="auto"/>
        <w:right w:val="none" w:sz="0" w:space="0" w:color="auto"/>
      </w:divBdr>
    </w:div>
    <w:div w:id="1235891986">
      <w:bodyDiv w:val="1"/>
      <w:marLeft w:val="0"/>
      <w:marRight w:val="0"/>
      <w:marTop w:val="0"/>
      <w:marBottom w:val="0"/>
      <w:divBdr>
        <w:top w:val="none" w:sz="0" w:space="0" w:color="auto"/>
        <w:left w:val="none" w:sz="0" w:space="0" w:color="auto"/>
        <w:bottom w:val="none" w:sz="0" w:space="0" w:color="auto"/>
        <w:right w:val="none" w:sz="0" w:space="0" w:color="auto"/>
      </w:divBdr>
    </w:div>
    <w:div w:id="1261378439">
      <w:bodyDiv w:val="1"/>
      <w:marLeft w:val="0"/>
      <w:marRight w:val="0"/>
      <w:marTop w:val="0"/>
      <w:marBottom w:val="0"/>
      <w:divBdr>
        <w:top w:val="none" w:sz="0" w:space="0" w:color="auto"/>
        <w:left w:val="none" w:sz="0" w:space="0" w:color="auto"/>
        <w:bottom w:val="none" w:sz="0" w:space="0" w:color="auto"/>
        <w:right w:val="none" w:sz="0" w:space="0" w:color="auto"/>
      </w:divBdr>
    </w:div>
    <w:div w:id="1274705775">
      <w:bodyDiv w:val="1"/>
      <w:marLeft w:val="0"/>
      <w:marRight w:val="0"/>
      <w:marTop w:val="0"/>
      <w:marBottom w:val="0"/>
      <w:divBdr>
        <w:top w:val="none" w:sz="0" w:space="0" w:color="auto"/>
        <w:left w:val="none" w:sz="0" w:space="0" w:color="auto"/>
        <w:bottom w:val="none" w:sz="0" w:space="0" w:color="auto"/>
        <w:right w:val="none" w:sz="0" w:space="0" w:color="auto"/>
      </w:divBdr>
    </w:div>
    <w:div w:id="1274753377">
      <w:bodyDiv w:val="1"/>
      <w:marLeft w:val="0"/>
      <w:marRight w:val="0"/>
      <w:marTop w:val="0"/>
      <w:marBottom w:val="0"/>
      <w:divBdr>
        <w:top w:val="none" w:sz="0" w:space="0" w:color="auto"/>
        <w:left w:val="none" w:sz="0" w:space="0" w:color="auto"/>
        <w:bottom w:val="none" w:sz="0" w:space="0" w:color="auto"/>
        <w:right w:val="none" w:sz="0" w:space="0" w:color="auto"/>
      </w:divBdr>
      <w:divsChild>
        <w:div w:id="560410105">
          <w:marLeft w:val="0"/>
          <w:marRight w:val="0"/>
          <w:marTop w:val="0"/>
          <w:marBottom w:val="0"/>
          <w:divBdr>
            <w:top w:val="none" w:sz="0" w:space="0" w:color="auto"/>
            <w:left w:val="none" w:sz="0" w:space="0" w:color="auto"/>
            <w:bottom w:val="none" w:sz="0" w:space="0" w:color="auto"/>
            <w:right w:val="none" w:sz="0" w:space="0" w:color="auto"/>
          </w:divBdr>
        </w:div>
      </w:divsChild>
    </w:div>
    <w:div w:id="1296714325">
      <w:bodyDiv w:val="1"/>
      <w:marLeft w:val="0"/>
      <w:marRight w:val="0"/>
      <w:marTop w:val="0"/>
      <w:marBottom w:val="0"/>
      <w:divBdr>
        <w:top w:val="none" w:sz="0" w:space="0" w:color="auto"/>
        <w:left w:val="none" w:sz="0" w:space="0" w:color="auto"/>
        <w:bottom w:val="none" w:sz="0" w:space="0" w:color="auto"/>
        <w:right w:val="none" w:sz="0" w:space="0" w:color="auto"/>
      </w:divBdr>
    </w:div>
    <w:div w:id="1302031208">
      <w:bodyDiv w:val="1"/>
      <w:marLeft w:val="0"/>
      <w:marRight w:val="0"/>
      <w:marTop w:val="0"/>
      <w:marBottom w:val="0"/>
      <w:divBdr>
        <w:top w:val="none" w:sz="0" w:space="0" w:color="auto"/>
        <w:left w:val="none" w:sz="0" w:space="0" w:color="auto"/>
        <w:bottom w:val="none" w:sz="0" w:space="0" w:color="auto"/>
        <w:right w:val="none" w:sz="0" w:space="0" w:color="auto"/>
      </w:divBdr>
    </w:div>
    <w:div w:id="1322927651">
      <w:bodyDiv w:val="1"/>
      <w:marLeft w:val="0"/>
      <w:marRight w:val="0"/>
      <w:marTop w:val="0"/>
      <w:marBottom w:val="0"/>
      <w:divBdr>
        <w:top w:val="none" w:sz="0" w:space="0" w:color="auto"/>
        <w:left w:val="none" w:sz="0" w:space="0" w:color="auto"/>
        <w:bottom w:val="none" w:sz="0" w:space="0" w:color="auto"/>
        <w:right w:val="none" w:sz="0" w:space="0" w:color="auto"/>
      </w:divBdr>
      <w:divsChild>
        <w:div w:id="1574705139">
          <w:marLeft w:val="0"/>
          <w:marRight w:val="0"/>
          <w:marTop w:val="0"/>
          <w:marBottom w:val="0"/>
          <w:divBdr>
            <w:top w:val="none" w:sz="0" w:space="0" w:color="auto"/>
            <w:left w:val="none" w:sz="0" w:space="0" w:color="auto"/>
            <w:bottom w:val="none" w:sz="0" w:space="0" w:color="auto"/>
            <w:right w:val="none" w:sz="0" w:space="0" w:color="auto"/>
          </w:divBdr>
        </w:div>
      </w:divsChild>
    </w:div>
    <w:div w:id="1324699458">
      <w:bodyDiv w:val="1"/>
      <w:marLeft w:val="0"/>
      <w:marRight w:val="0"/>
      <w:marTop w:val="0"/>
      <w:marBottom w:val="0"/>
      <w:divBdr>
        <w:top w:val="none" w:sz="0" w:space="0" w:color="auto"/>
        <w:left w:val="none" w:sz="0" w:space="0" w:color="auto"/>
        <w:bottom w:val="none" w:sz="0" w:space="0" w:color="auto"/>
        <w:right w:val="none" w:sz="0" w:space="0" w:color="auto"/>
      </w:divBdr>
    </w:div>
    <w:div w:id="1344279319">
      <w:bodyDiv w:val="1"/>
      <w:marLeft w:val="0"/>
      <w:marRight w:val="0"/>
      <w:marTop w:val="0"/>
      <w:marBottom w:val="0"/>
      <w:divBdr>
        <w:top w:val="none" w:sz="0" w:space="0" w:color="auto"/>
        <w:left w:val="none" w:sz="0" w:space="0" w:color="auto"/>
        <w:bottom w:val="none" w:sz="0" w:space="0" w:color="auto"/>
        <w:right w:val="none" w:sz="0" w:space="0" w:color="auto"/>
      </w:divBdr>
    </w:div>
    <w:div w:id="1407800538">
      <w:bodyDiv w:val="1"/>
      <w:marLeft w:val="0"/>
      <w:marRight w:val="0"/>
      <w:marTop w:val="0"/>
      <w:marBottom w:val="0"/>
      <w:divBdr>
        <w:top w:val="none" w:sz="0" w:space="0" w:color="auto"/>
        <w:left w:val="none" w:sz="0" w:space="0" w:color="auto"/>
        <w:bottom w:val="none" w:sz="0" w:space="0" w:color="auto"/>
        <w:right w:val="none" w:sz="0" w:space="0" w:color="auto"/>
      </w:divBdr>
      <w:divsChild>
        <w:div w:id="286284089">
          <w:marLeft w:val="0"/>
          <w:marRight w:val="0"/>
          <w:marTop w:val="0"/>
          <w:marBottom w:val="0"/>
          <w:divBdr>
            <w:top w:val="none" w:sz="0" w:space="0" w:color="auto"/>
            <w:left w:val="none" w:sz="0" w:space="0" w:color="auto"/>
            <w:bottom w:val="none" w:sz="0" w:space="0" w:color="auto"/>
            <w:right w:val="none" w:sz="0" w:space="0" w:color="auto"/>
          </w:divBdr>
        </w:div>
        <w:div w:id="1716269106">
          <w:marLeft w:val="0"/>
          <w:marRight w:val="0"/>
          <w:marTop w:val="0"/>
          <w:marBottom w:val="0"/>
          <w:divBdr>
            <w:top w:val="none" w:sz="0" w:space="0" w:color="auto"/>
            <w:left w:val="none" w:sz="0" w:space="0" w:color="auto"/>
            <w:bottom w:val="none" w:sz="0" w:space="0" w:color="auto"/>
            <w:right w:val="none" w:sz="0" w:space="0" w:color="auto"/>
          </w:divBdr>
        </w:div>
        <w:div w:id="2067558366">
          <w:marLeft w:val="0"/>
          <w:marRight w:val="0"/>
          <w:marTop w:val="0"/>
          <w:marBottom w:val="0"/>
          <w:divBdr>
            <w:top w:val="none" w:sz="0" w:space="0" w:color="auto"/>
            <w:left w:val="none" w:sz="0" w:space="0" w:color="auto"/>
            <w:bottom w:val="none" w:sz="0" w:space="0" w:color="auto"/>
            <w:right w:val="none" w:sz="0" w:space="0" w:color="auto"/>
          </w:divBdr>
        </w:div>
      </w:divsChild>
    </w:div>
    <w:div w:id="1423574215">
      <w:bodyDiv w:val="1"/>
      <w:marLeft w:val="0"/>
      <w:marRight w:val="0"/>
      <w:marTop w:val="0"/>
      <w:marBottom w:val="0"/>
      <w:divBdr>
        <w:top w:val="none" w:sz="0" w:space="0" w:color="auto"/>
        <w:left w:val="none" w:sz="0" w:space="0" w:color="auto"/>
        <w:bottom w:val="none" w:sz="0" w:space="0" w:color="auto"/>
        <w:right w:val="none" w:sz="0" w:space="0" w:color="auto"/>
      </w:divBdr>
    </w:div>
    <w:div w:id="1452238895">
      <w:bodyDiv w:val="1"/>
      <w:marLeft w:val="0"/>
      <w:marRight w:val="0"/>
      <w:marTop w:val="0"/>
      <w:marBottom w:val="0"/>
      <w:divBdr>
        <w:top w:val="none" w:sz="0" w:space="0" w:color="auto"/>
        <w:left w:val="none" w:sz="0" w:space="0" w:color="auto"/>
        <w:bottom w:val="none" w:sz="0" w:space="0" w:color="auto"/>
        <w:right w:val="none" w:sz="0" w:space="0" w:color="auto"/>
      </w:divBdr>
    </w:div>
    <w:div w:id="1457603383">
      <w:bodyDiv w:val="1"/>
      <w:marLeft w:val="0"/>
      <w:marRight w:val="0"/>
      <w:marTop w:val="0"/>
      <w:marBottom w:val="0"/>
      <w:divBdr>
        <w:top w:val="none" w:sz="0" w:space="0" w:color="auto"/>
        <w:left w:val="none" w:sz="0" w:space="0" w:color="auto"/>
        <w:bottom w:val="none" w:sz="0" w:space="0" w:color="auto"/>
        <w:right w:val="none" w:sz="0" w:space="0" w:color="auto"/>
      </w:divBdr>
    </w:div>
    <w:div w:id="1461462488">
      <w:bodyDiv w:val="1"/>
      <w:marLeft w:val="0"/>
      <w:marRight w:val="0"/>
      <w:marTop w:val="0"/>
      <w:marBottom w:val="0"/>
      <w:divBdr>
        <w:top w:val="none" w:sz="0" w:space="0" w:color="auto"/>
        <w:left w:val="none" w:sz="0" w:space="0" w:color="auto"/>
        <w:bottom w:val="none" w:sz="0" w:space="0" w:color="auto"/>
        <w:right w:val="none" w:sz="0" w:space="0" w:color="auto"/>
      </w:divBdr>
    </w:div>
    <w:div w:id="1480489644">
      <w:bodyDiv w:val="1"/>
      <w:marLeft w:val="0"/>
      <w:marRight w:val="0"/>
      <w:marTop w:val="0"/>
      <w:marBottom w:val="0"/>
      <w:divBdr>
        <w:top w:val="none" w:sz="0" w:space="0" w:color="auto"/>
        <w:left w:val="none" w:sz="0" w:space="0" w:color="auto"/>
        <w:bottom w:val="none" w:sz="0" w:space="0" w:color="auto"/>
        <w:right w:val="none" w:sz="0" w:space="0" w:color="auto"/>
      </w:divBdr>
    </w:div>
    <w:div w:id="1483885585">
      <w:bodyDiv w:val="1"/>
      <w:marLeft w:val="0"/>
      <w:marRight w:val="0"/>
      <w:marTop w:val="0"/>
      <w:marBottom w:val="0"/>
      <w:divBdr>
        <w:top w:val="none" w:sz="0" w:space="0" w:color="auto"/>
        <w:left w:val="none" w:sz="0" w:space="0" w:color="auto"/>
        <w:bottom w:val="none" w:sz="0" w:space="0" w:color="auto"/>
        <w:right w:val="none" w:sz="0" w:space="0" w:color="auto"/>
      </w:divBdr>
    </w:div>
    <w:div w:id="1502626979">
      <w:bodyDiv w:val="1"/>
      <w:marLeft w:val="0"/>
      <w:marRight w:val="0"/>
      <w:marTop w:val="0"/>
      <w:marBottom w:val="0"/>
      <w:divBdr>
        <w:top w:val="none" w:sz="0" w:space="0" w:color="auto"/>
        <w:left w:val="none" w:sz="0" w:space="0" w:color="auto"/>
        <w:bottom w:val="none" w:sz="0" w:space="0" w:color="auto"/>
        <w:right w:val="none" w:sz="0" w:space="0" w:color="auto"/>
      </w:divBdr>
    </w:div>
    <w:div w:id="1512798389">
      <w:bodyDiv w:val="1"/>
      <w:marLeft w:val="0"/>
      <w:marRight w:val="0"/>
      <w:marTop w:val="0"/>
      <w:marBottom w:val="0"/>
      <w:divBdr>
        <w:top w:val="none" w:sz="0" w:space="0" w:color="auto"/>
        <w:left w:val="none" w:sz="0" w:space="0" w:color="auto"/>
        <w:bottom w:val="none" w:sz="0" w:space="0" w:color="auto"/>
        <w:right w:val="none" w:sz="0" w:space="0" w:color="auto"/>
      </w:divBdr>
      <w:divsChild>
        <w:div w:id="1735473085">
          <w:marLeft w:val="0"/>
          <w:marRight w:val="0"/>
          <w:marTop w:val="0"/>
          <w:marBottom w:val="0"/>
          <w:divBdr>
            <w:top w:val="none" w:sz="0" w:space="0" w:color="auto"/>
            <w:left w:val="none" w:sz="0" w:space="0" w:color="auto"/>
            <w:bottom w:val="none" w:sz="0" w:space="0" w:color="auto"/>
            <w:right w:val="none" w:sz="0" w:space="0" w:color="auto"/>
          </w:divBdr>
          <w:divsChild>
            <w:div w:id="710615068">
              <w:marLeft w:val="0"/>
              <w:marRight w:val="0"/>
              <w:marTop w:val="0"/>
              <w:marBottom w:val="0"/>
              <w:divBdr>
                <w:top w:val="none" w:sz="0" w:space="0" w:color="auto"/>
                <w:left w:val="none" w:sz="0" w:space="0" w:color="auto"/>
                <w:bottom w:val="none" w:sz="0" w:space="0" w:color="auto"/>
                <w:right w:val="none" w:sz="0" w:space="0" w:color="auto"/>
              </w:divBdr>
            </w:div>
            <w:div w:id="148854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4735">
      <w:bodyDiv w:val="1"/>
      <w:marLeft w:val="0"/>
      <w:marRight w:val="0"/>
      <w:marTop w:val="0"/>
      <w:marBottom w:val="0"/>
      <w:divBdr>
        <w:top w:val="none" w:sz="0" w:space="0" w:color="auto"/>
        <w:left w:val="none" w:sz="0" w:space="0" w:color="auto"/>
        <w:bottom w:val="none" w:sz="0" w:space="0" w:color="auto"/>
        <w:right w:val="none" w:sz="0" w:space="0" w:color="auto"/>
      </w:divBdr>
    </w:div>
    <w:div w:id="1532111935">
      <w:bodyDiv w:val="1"/>
      <w:marLeft w:val="0"/>
      <w:marRight w:val="0"/>
      <w:marTop w:val="0"/>
      <w:marBottom w:val="0"/>
      <w:divBdr>
        <w:top w:val="none" w:sz="0" w:space="0" w:color="auto"/>
        <w:left w:val="none" w:sz="0" w:space="0" w:color="auto"/>
        <w:bottom w:val="none" w:sz="0" w:space="0" w:color="auto"/>
        <w:right w:val="none" w:sz="0" w:space="0" w:color="auto"/>
      </w:divBdr>
      <w:divsChild>
        <w:div w:id="904991804">
          <w:marLeft w:val="0"/>
          <w:marRight w:val="0"/>
          <w:marTop w:val="0"/>
          <w:marBottom w:val="0"/>
          <w:divBdr>
            <w:top w:val="none" w:sz="0" w:space="0" w:color="auto"/>
            <w:left w:val="none" w:sz="0" w:space="0" w:color="auto"/>
            <w:bottom w:val="none" w:sz="0" w:space="0" w:color="auto"/>
            <w:right w:val="none" w:sz="0" w:space="0" w:color="auto"/>
          </w:divBdr>
        </w:div>
      </w:divsChild>
    </w:div>
    <w:div w:id="1550339768">
      <w:bodyDiv w:val="1"/>
      <w:marLeft w:val="0"/>
      <w:marRight w:val="0"/>
      <w:marTop w:val="0"/>
      <w:marBottom w:val="0"/>
      <w:divBdr>
        <w:top w:val="none" w:sz="0" w:space="0" w:color="auto"/>
        <w:left w:val="none" w:sz="0" w:space="0" w:color="auto"/>
        <w:bottom w:val="none" w:sz="0" w:space="0" w:color="auto"/>
        <w:right w:val="none" w:sz="0" w:space="0" w:color="auto"/>
      </w:divBdr>
      <w:divsChild>
        <w:div w:id="577373930">
          <w:marLeft w:val="0"/>
          <w:marRight w:val="0"/>
          <w:marTop w:val="0"/>
          <w:marBottom w:val="0"/>
          <w:divBdr>
            <w:top w:val="none" w:sz="0" w:space="0" w:color="auto"/>
            <w:left w:val="none" w:sz="0" w:space="0" w:color="auto"/>
            <w:bottom w:val="none" w:sz="0" w:space="0" w:color="auto"/>
            <w:right w:val="none" w:sz="0" w:space="0" w:color="auto"/>
          </w:divBdr>
        </w:div>
        <w:div w:id="1067217988">
          <w:marLeft w:val="0"/>
          <w:marRight w:val="0"/>
          <w:marTop w:val="0"/>
          <w:marBottom w:val="0"/>
          <w:divBdr>
            <w:top w:val="none" w:sz="0" w:space="0" w:color="auto"/>
            <w:left w:val="none" w:sz="0" w:space="0" w:color="auto"/>
            <w:bottom w:val="none" w:sz="0" w:space="0" w:color="auto"/>
            <w:right w:val="none" w:sz="0" w:space="0" w:color="auto"/>
          </w:divBdr>
        </w:div>
        <w:div w:id="1863860581">
          <w:marLeft w:val="0"/>
          <w:marRight w:val="0"/>
          <w:marTop w:val="0"/>
          <w:marBottom w:val="0"/>
          <w:divBdr>
            <w:top w:val="none" w:sz="0" w:space="0" w:color="auto"/>
            <w:left w:val="none" w:sz="0" w:space="0" w:color="auto"/>
            <w:bottom w:val="none" w:sz="0" w:space="0" w:color="auto"/>
            <w:right w:val="none" w:sz="0" w:space="0" w:color="auto"/>
          </w:divBdr>
        </w:div>
      </w:divsChild>
    </w:div>
    <w:div w:id="1583567886">
      <w:bodyDiv w:val="1"/>
      <w:marLeft w:val="0"/>
      <w:marRight w:val="0"/>
      <w:marTop w:val="0"/>
      <w:marBottom w:val="0"/>
      <w:divBdr>
        <w:top w:val="none" w:sz="0" w:space="0" w:color="auto"/>
        <w:left w:val="none" w:sz="0" w:space="0" w:color="auto"/>
        <w:bottom w:val="none" w:sz="0" w:space="0" w:color="auto"/>
        <w:right w:val="none" w:sz="0" w:space="0" w:color="auto"/>
      </w:divBdr>
    </w:div>
    <w:div w:id="1603225433">
      <w:bodyDiv w:val="1"/>
      <w:marLeft w:val="0"/>
      <w:marRight w:val="0"/>
      <w:marTop w:val="0"/>
      <w:marBottom w:val="0"/>
      <w:divBdr>
        <w:top w:val="none" w:sz="0" w:space="0" w:color="auto"/>
        <w:left w:val="none" w:sz="0" w:space="0" w:color="auto"/>
        <w:bottom w:val="none" w:sz="0" w:space="0" w:color="auto"/>
        <w:right w:val="none" w:sz="0" w:space="0" w:color="auto"/>
      </w:divBdr>
    </w:div>
    <w:div w:id="1604412037">
      <w:bodyDiv w:val="1"/>
      <w:marLeft w:val="0"/>
      <w:marRight w:val="0"/>
      <w:marTop w:val="0"/>
      <w:marBottom w:val="0"/>
      <w:divBdr>
        <w:top w:val="none" w:sz="0" w:space="0" w:color="auto"/>
        <w:left w:val="none" w:sz="0" w:space="0" w:color="auto"/>
        <w:bottom w:val="none" w:sz="0" w:space="0" w:color="auto"/>
        <w:right w:val="none" w:sz="0" w:space="0" w:color="auto"/>
      </w:divBdr>
      <w:divsChild>
        <w:div w:id="1372732182">
          <w:marLeft w:val="0"/>
          <w:marRight w:val="0"/>
          <w:marTop w:val="0"/>
          <w:marBottom w:val="0"/>
          <w:divBdr>
            <w:top w:val="none" w:sz="0" w:space="0" w:color="auto"/>
            <w:left w:val="none" w:sz="0" w:space="0" w:color="auto"/>
            <w:bottom w:val="none" w:sz="0" w:space="0" w:color="auto"/>
            <w:right w:val="none" w:sz="0" w:space="0" w:color="auto"/>
          </w:divBdr>
        </w:div>
      </w:divsChild>
    </w:div>
    <w:div w:id="1614707589">
      <w:bodyDiv w:val="1"/>
      <w:marLeft w:val="0"/>
      <w:marRight w:val="0"/>
      <w:marTop w:val="0"/>
      <w:marBottom w:val="0"/>
      <w:divBdr>
        <w:top w:val="none" w:sz="0" w:space="0" w:color="auto"/>
        <w:left w:val="none" w:sz="0" w:space="0" w:color="auto"/>
        <w:bottom w:val="none" w:sz="0" w:space="0" w:color="auto"/>
        <w:right w:val="none" w:sz="0" w:space="0" w:color="auto"/>
      </w:divBdr>
    </w:div>
    <w:div w:id="1620868821">
      <w:bodyDiv w:val="1"/>
      <w:marLeft w:val="0"/>
      <w:marRight w:val="0"/>
      <w:marTop w:val="0"/>
      <w:marBottom w:val="0"/>
      <w:divBdr>
        <w:top w:val="none" w:sz="0" w:space="0" w:color="auto"/>
        <w:left w:val="none" w:sz="0" w:space="0" w:color="auto"/>
        <w:bottom w:val="none" w:sz="0" w:space="0" w:color="auto"/>
        <w:right w:val="none" w:sz="0" w:space="0" w:color="auto"/>
      </w:divBdr>
    </w:div>
    <w:div w:id="1629163702">
      <w:bodyDiv w:val="1"/>
      <w:marLeft w:val="0"/>
      <w:marRight w:val="0"/>
      <w:marTop w:val="0"/>
      <w:marBottom w:val="0"/>
      <w:divBdr>
        <w:top w:val="none" w:sz="0" w:space="0" w:color="auto"/>
        <w:left w:val="none" w:sz="0" w:space="0" w:color="auto"/>
        <w:bottom w:val="none" w:sz="0" w:space="0" w:color="auto"/>
        <w:right w:val="none" w:sz="0" w:space="0" w:color="auto"/>
      </w:divBdr>
    </w:div>
    <w:div w:id="1631016591">
      <w:bodyDiv w:val="1"/>
      <w:marLeft w:val="0"/>
      <w:marRight w:val="0"/>
      <w:marTop w:val="0"/>
      <w:marBottom w:val="0"/>
      <w:divBdr>
        <w:top w:val="none" w:sz="0" w:space="0" w:color="auto"/>
        <w:left w:val="none" w:sz="0" w:space="0" w:color="auto"/>
        <w:bottom w:val="none" w:sz="0" w:space="0" w:color="auto"/>
        <w:right w:val="none" w:sz="0" w:space="0" w:color="auto"/>
      </w:divBdr>
    </w:div>
    <w:div w:id="1637493866">
      <w:bodyDiv w:val="1"/>
      <w:marLeft w:val="0"/>
      <w:marRight w:val="0"/>
      <w:marTop w:val="0"/>
      <w:marBottom w:val="0"/>
      <w:divBdr>
        <w:top w:val="none" w:sz="0" w:space="0" w:color="auto"/>
        <w:left w:val="none" w:sz="0" w:space="0" w:color="auto"/>
        <w:bottom w:val="none" w:sz="0" w:space="0" w:color="auto"/>
        <w:right w:val="none" w:sz="0" w:space="0" w:color="auto"/>
      </w:divBdr>
      <w:divsChild>
        <w:div w:id="152916059">
          <w:marLeft w:val="0"/>
          <w:marRight w:val="0"/>
          <w:marTop w:val="0"/>
          <w:marBottom w:val="0"/>
          <w:divBdr>
            <w:top w:val="none" w:sz="0" w:space="0" w:color="auto"/>
            <w:left w:val="none" w:sz="0" w:space="0" w:color="auto"/>
            <w:bottom w:val="none" w:sz="0" w:space="0" w:color="auto"/>
            <w:right w:val="none" w:sz="0" w:space="0" w:color="auto"/>
          </w:divBdr>
        </w:div>
      </w:divsChild>
    </w:div>
    <w:div w:id="1694333470">
      <w:bodyDiv w:val="1"/>
      <w:marLeft w:val="0"/>
      <w:marRight w:val="0"/>
      <w:marTop w:val="0"/>
      <w:marBottom w:val="0"/>
      <w:divBdr>
        <w:top w:val="none" w:sz="0" w:space="0" w:color="auto"/>
        <w:left w:val="none" w:sz="0" w:space="0" w:color="auto"/>
        <w:bottom w:val="none" w:sz="0" w:space="0" w:color="auto"/>
        <w:right w:val="none" w:sz="0" w:space="0" w:color="auto"/>
      </w:divBdr>
    </w:div>
    <w:div w:id="1774544612">
      <w:bodyDiv w:val="1"/>
      <w:marLeft w:val="0"/>
      <w:marRight w:val="0"/>
      <w:marTop w:val="0"/>
      <w:marBottom w:val="0"/>
      <w:divBdr>
        <w:top w:val="none" w:sz="0" w:space="0" w:color="auto"/>
        <w:left w:val="none" w:sz="0" w:space="0" w:color="auto"/>
        <w:bottom w:val="none" w:sz="0" w:space="0" w:color="auto"/>
        <w:right w:val="none" w:sz="0" w:space="0" w:color="auto"/>
      </w:divBdr>
    </w:div>
    <w:div w:id="1792748334">
      <w:bodyDiv w:val="1"/>
      <w:marLeft w:val="0"/>
      <w:marRight w:val="0"/>
      <w:marTop w:val="0"/>
      <w:marBottom w:val="0"/>
      <w:divBdr>
        <w:top w:val="none" w:sz="0" w:space="0" w:color="auto"/>
        <w:left w:val="none" w:sz="0" w:space="0" w:color="auto"/>
        <w:bottom w:val="none" w:sz="0" w:space="0" w:color="auto"/>
        <w:right w:val="none" w:sz="0" w:space="0" w:color="auto"/>
      </w:divBdr>
      <w:divsChild>
        <w:div w:id="248586941">
          <w:marLeft w:val="864"/>
          <w:marRight w:val="0"/>
          <w:marTop w:val="100"/>
          <w:marBottom w:val="0"/>
          <w:divBdr>
            <w:top w:val="none" w:sz="0" w:space="0" w:color="auto"/>
            <w:left w:val="none" w:sz="0" w:space="0" w:color="auto"/>
            <w:bottom w:val="none" w:sz="0" w:space="0" w:color="auto"/>
            <w:right w:val="none" w:sz="0" w:space="0" w:color="auto"/>
          </w:divBdr>
        </w:div>
        <w:div w:id="1093941472">
          <w:marLeft w:val="864"/>
          <w:marRight w:val="0"/>
          <w:marTop w:val="100"/>
          <w:marBottom w:val="0"/>
          <w:divBdr>
            <w:top w:val="none" w:sz="0" w:space="0" w:color="auto"/>
            <w:left w:val="none" w:sz="0" w:space="0" w:color="auto"/>
            <w:bottom w:val="none" w:sz="0" w:space="0" w:color="auto"/>
            <w:right w:val="none" w:sz="0" w:space="0" w:color="auto"/>
          </w:divBdr>
        </w:div>
        <w:div w:id="1306861420">
          <w:marLeft w:val="864"/>
          <w:marRight w:val="0"/>
          <w:marTop w:val="100"/>
          <w:marBottom w:val="0"/>
          <w:divBdr>
            <w:top w:val="none" w:sz="0" w:space="0" w:color="auto"/>
            <w:left w:val="none" w:sz="0" w:space="0" w:color="auto"/>
            <w:bottom w:val="none" w:sz="0" w:space="0" w:color="auto"/>
            <w:right w:val="none" w:sz="0" w:space="0" w:color="auto"/>
          </w:divBdr>
        </w:div>
        <w:div w:id="1584484346">
          <w:marLeft w:val="432"/>
          <w:marRight w:val="0"/>
          <w:marTop w:val="120"/>
          <w:marBottom w:val="0"/>
          <w:divBdr>
            <w:top w:val="none" w:sz="0" w:space="0" w:color="auto"/>
            <w:left w:val="none" w:sz="0" w:space="0" w:color="auto"/>
            <w:bottom w:val="none" w:sz="0" w:space="0" w:color="auto"/>
            <w:right w:val="none" w:sz="0" w:space="0" w:color="auto"/>
          </w:divBdr>
        </w:div>
        <w:div w:id="2125610852">
          <w:marLeft w:val="864"/>
          <w:marRight w:val="0"/>
          <w:marTop w:val="100"/>
          <w:marBottom w:val="0"/>
          <w:divBdr>
            <w:top w:val="none" w:sz="0" w:space="0" w:color="auto"/>
            <w:left w:val="none" w:sz="0" w:space="0" w:color="auto"/>
            <w:bottom w:val="none" w:sz="0" w:space="0" w:color="auto"/>
            <w:right w:val="none" w:sz="0" w:space="0" w:color="auto"/>
          </w:divBdr>
        </w:div>
      </w:divsChild>
    </w:div>
    <w:div w:id="1830635967">
      <w:bodyDiv w:val="1"/>
      <w:marLeft w:val="0"/>
      <w:marRight w:val="0"/>
      <w:marTop w:val="0"/>
      <w:marBottom w:val="0"/>
      <w:divBdr>
        <w:top w:val="none" w:sz="0" w:space="0" w:color="auto"/>
        <w:left w:val="none" w:sz="0" w:space="0" w:color="auto"/>
        <w:bottom w:val="none" w:sz="0" w:space="0" w:color="auto"/>
        <w:right w:val="none" w:sz="0" w:space="0" w:color="auto"/>
      </w:divBdr>
    </w:div>
    <w:div w:id="1873883809">
      <w:bodyDiv w:val="1"/>
      <w:marLeft w:val="0"/>
      <w:marRight w:val="0"/>
      <w:marTop w:val="0"/>
      <w:marBottom w:val="0"/>
      <w:divBdr>
        <w:top w:val="none" w:sz="0" w:space="0" w:color="auto"/>
        <w:left w:val="none" w:sz="0" w:space="0" w:color="auto"/>
        <w:bottom w:val="none" w:sz="0" w:space="0" w:color="auto"/>
        <w:right w:val="none" w:sz="0" w:space="0" w:color="auto"/>
      </w:divBdr>
    </w:div>
    <w:div w:id="1873884392">
      <w:bodyDiv w:val="1"/>
      <w:marLeft w:val="0"/>
      <w:marRight w:val="0"/>
      <w:marTop w:val="0"/>
      <w:marBottom w:val="0"/>
      <w:divBdr>
        <w:top w:val="none" w:sz="0" w:space="0" w:color="auto"/>
        <w:left w:val="none" w:sz="0" w:space="0" w:color="auto"/>
        <w:bottom w:val="none" w:sz="0" w:space="0" w:color="auto"/>
        <w:right w:val="none" w:sz="0" w:space="0" w:color="auto"/>
      </w:divBdr>
    </w:div>
    <w:div w:id="1906522271">
      <w:bodyDiv w:val="1"/>
      <w:marLeft w:val="0"/>
      <w:marRight w:val="0"/>
      <w:marTop w:val="0"/>
      <w:marBottom w:val="0"/>
      <w:divBdr>
        <w:top w:val="none" w:sz="0" w:space="0" w:color="auto"/>
        <w:left w:val="none" w:sz="0" w:space="0" w:color="auto"/>
        <w:bottom w:val="none" w:sz="0" w:space="0" w:color="auto"/>
        <w:right w:val="none" w:sz="0" w:space="0" w:color="auto"/>
      </w:divBdr>
    </w:div>
    <w:div w:id="1947617460">
      <w:bodyDiv w:val="1"/>
      <w:marLeft w:val="0"/>
      <w:marRight w:val="0"/>
      <w:marTop w:val="0"/>
      <w:marBottom w:val="0"/>
      <w:divBdr>
        <w:top w:val="none" w:sz="0" w:space="0" w:color="auto"/>
        <w:left w:val="none" w:sz="0" w:space="0" w:color="auto"/>
        <w:bottom w:val="none" w:sz="0" w:space="0" w:color="auto"/>
        <w:right w:val="none" w:sz="0" w:space="0" w:color="auto"/>
      </w:divBdr>
      <w:divsChild>
        <w:div w:id="2007438440">
          <w:marLeft w:val="0"/>
          <w:marRight w:val="0"/>
          <w:marTop w:val="0"/>
          <w:marBottom w:val="0"/>
          <w:divBdr>
            <w:top w:val="none" w:sz="0" w:space="0" w:color="auto"/>
            <w:left w:val="none" w:sz="0" w:space="0" w:color="auto"/>
            <w:bottom w:val="none" w:sz="0" w:space="0" w:color="auto"/>
            <w:right w:val="none" w:sz="0" w:space="0" w:color="auto"/>
          </w:divBdr>
        </w:div>
      </w:divsChild>
    </w:div>
    <w:div w:id="1954894977">
      <w:bodyDiv w:val="1"/>
      <w:marLeft w:val="0"/>
      <w:marRight w:val="0"/>
      <w:marTop w:val="0"/>
      <w:marBottom w:val="0"/>
      <w:divBdr>
        <w:top w:val="none" w:sz="0" w:space="0" w:color="auto"/>
        <w:left w:val="none" w:sz="0" w:space="0" w:color="auto"/>
        <w:bottom w:val="none" w:sz="0" w:space="0" w:color="auto"/>
        <w:right w:val="none" w:sz="0" w:space="0" w:color="auto"/>
      </w:divBdr>
    </w:div>
    <w:div w:id="1960255552">
      <w:bodyDiv w:val="1"/>
      <w:marLeft w:val="0"/>
      <w:marRight w:val="0"/>
      <w:marTop w:val="0"/>
      <w:marBottom w:val="0"/>
      <w:divBdr>
        <w:top w:val="none" w:sz="0" w:space="0" w:color="auto"/>
        <w:left w:val="none" w:sz="0" w:space="0" w:color="auto"/>
        <w:bottom w:val="none" w:sz="0" w:space="0" w:color="auto"/>
        <w:right w:val="none" w:sz="0" w:space="0" w:color="auto"/>
      </w:divBdr>
    </w:div>
    <w:div w:id="1974752127">
      <w:bodyDiv w:val="1"/>
      <w:marLeft w:val="0"/>
      <w:marRight w:val="0"/>
      <w:marTop w:val="0"/>
      <w:marBottom w:val="0"/>
      <w:divBdr>
        <w:top w:val="none" w:sz="0" w:space="0" w:color="auto"/>
        <w:left w:val="none" w:sz="0" w:space="0" w:color="auto"/>
        <w:bottom w:val="none" w:sz="0" w:space="0" w:color="auto"/>
        <w:right w:val="none" w:sz="0" w:space="0" w:color="auto"/>
      </w:divBdr>
    </w:div>
    <w:div w:id="1997106642">
      <w:bodyDiv w:val="1"/>
      <w:marLeft w:val="0"/>
      <w:marRight w:val="0"/>
      <w:marTop w:val="0"/>
      <w:marBottom w:val="0"/>
      <w:divBdr>
        <w:top w:val="none" w:sz="0" w:space="0" w:color="auto"/>
        <w:left w:val="none" w:sz="0" w:space="0" w:color="auto"/>
        <w:bottom w:val="none" w:sz="0" w:space="0" w:color="auto"/>
        <w:right w:val="none" w:sz="0" w:space="0" w:color="auto"/>
      </w:divBdr>
    </w:div>
    <w:div w:id="2002654598">
      <w:bodyDiv w:val="1"/>
      <w:marLeft w:val="0"/>
      <w:marRight w:val="0"/>
      <w:marTop w:val="0"/>
      <w:marBottom w:val="0"/>
      <w:divBdr>
        <w:top w:val="none" w:sz="0" w:space="0" w:color="auto"/>
        <w:left w:val="none" w:sz="0" w:space="0" w:color="auto"/>
        <w:bottom w:val="none" w:sz="0" w:space="0" w:color="auto"/>
        <w:right w:val="none" w:sz="0" w:space="0" w:color="auto"/>
      </w:divBdr>
    </w:div>
    <w:div w:id="2015452282">
      <w:bodyDiv w:val="1"/>
      <w:marLeft w:val="0"/>
      <w:marRight w:val="0"/>
      <w:marTop w:val="0"/>
      <w:marBottom w:val="0"/>
      <w:divBdr>
        <w:top w:val="none" w:sz="0" w:space="0" w:color="auto"/>
        <w:left w:val="none" w:sz="0" w:space="0" w:color="auto"/>
        <w:bottom w:val="none" w:sz="0" w:space="0" w:color="auto"/>
        <w:right w:val="none" w:sz="0" w:space="0" w:color="auto"/>
      </w:divBdr>
    </w:div>
    <w:div w:id="2062247730">
      <w:bodyDiv w:val="1"/>
      <w:marLeft w:val="0"/>
      <w:marRight w:val="0"/>
      <w:marTop w:val="0"/>
      <w:marBottom w:val="0"/>
      <w:divBdr>
        <w:top w:val="none" w:sz="0" w:space="0" w:color="auto"/>
        <w:left w:val="none" w:sz="0" w:space="0" w:color="auto"/>
        <w:bottom w:val="none" w:sz="0" w:space="0" w:color="auto"/>
        <w:right w:val="none" w:sz="0" w:space="0" w:color="auto"/>
      </w:divBdr>
    </w:div>
    <w:div w:id="2102986377">
      <w:bodyDiv w:val="1"/>
      <w:marLeft w:val="0"/>
      <w:marRight w:val="0"/>
      <w:marTop w:val="0"/>
      <w:marBottom w:val="0"/>
      <w:divBdr>
        <w:top w:val="none" w:sz="0" w:space="0" w:color="auto"/>
        <w:left w:val="none" w:sz="0" w:space="0" w:color="auto"/>
        <w:bottom w:val="none" w:sz="0" w:space="0" w:color="auto"/>
        <w:right w:val="none" w:sz="0" w:space="0" w:color="auto"/>
      </w:divBdr>
    </w:div>
    <w:div w:id="2136832258">
      <w:bodyDiv w:val="1"/>
      <w:marLeft w:val="0"/>
      <w:marRight w:val="0"/>
      <w:marTop w:val="0"/>
      <w:marBottom w:val="0"/>
      <w:divBdr>
        <w:top w:val="none" w:sz="0" w:space="0" w:color="auto"/>
        <w:left w:val="none" w:sz="0" w:space="0" w:color="auto"/>
        <w:bottom w:val="none" w:sz="0" w:space="0" w:color="auto"/>
        <w:right w:val="none" w:sz="0" w:space="0" w:color="auto"/>
      </w:divBdr>
      <w:divsChild>
        <w:div w:id="6907636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ata.ign.fr/def/ignf/20150505.en.htm" TargetMode="External"/><Relationship Id="rId21" Type="http://schemas.openxmlformats.org/officeDocument/2006/relationships/image" Target="media/image11.emf"/><Relationship Id="rId42" Type="http://schemas.openxmlformats.org/officeDocument/2006/relationships/hyperlink" Target="https://github.com/EnterpriseIntegrationLab/icity/upload/master/mappings/ITSoS" TargetMode="External"/><Relationship Id="rId47" Type="http://schemas.openxmlformats.org/officeDocument/2006/relationships/hyperlink" Target="http://w3id.org/icity/Change/1.0/" TargetMode="External"/><Relationship Id="rId63" Type="http://schemas.openxmlformats.org/officeDocument/2006/relationships/hyperlink" Target="http://franz.com/ns/allegrograph/5.0/geo/nd"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emf"/><Relationship Id="rId11" Type="http://schemas.openxmlformats.org/officeDocument/2006/relationships/image" Target="media/image3.emf"/><Relationship Id="rId24" Type="http://schemas.openxmlformats.org/officeDocument/2006/relationships/image" Target="media/image14.emf"/><Relationship Id="rId32" Type="http://schemas.microsoft.com/office/2016/09/relationships/commentsIds" Target="commentsIds.xml"/><Relationship Id="rId37" Type="http://schemas.openxmlformats.org/officeDocument/2006/relationships/hyperlink" Target="https://github.com/EnterpriseIntegrationLab/icity/tree/master/mappings/TASHA" TargetMode="External"/><Relationship Id="rId40" Type="http://schemas.openxmlformats.org/officeDocument/2006/relationships/image" Target="media/image22.emf"/><Relationship Id="rId45" Type="http://schemas.openxmlformats.org/officeDocument/2006/relationships/hyperlink" Target="mailto:ec2-user@ec2-35-183-119-164.ca-central-1.compute.amazonaws.com" TargetMode="External"/><Relationship Id="rId53" Type="http://schemas.openxmlformats.org/officeDocument/2006/relationships/hyperlink" Target="http://ontology.eil.utoronto.ca/icity/Organization/FullTimeRegEmployee" TargetMode="External"/><Relationship Id="rId58" Type="http://schemas.openxmlformats.org/officeDocument/2006/relationships/hyperlink" Target="http://ontology.eil.utoronto.ca/icity/TASHA/Auto"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nature.com/articles/sdata201889" TargetMode="External"/><Relationship Id="rId19" Type="http://schemas.openxmlformats.org/officeDocument/2006/relationships/image" Target="media/image9.emf"/><Relationship Id="rId14" Type="http://schemas.openxmlformats.org/officeDocument/2006/relationships/image" Target="media/image5.emf"/><Relationship Id="rId22" Type="http://schemas.openxmlformats.org/officeDocument/2006/relationships/image" Target="media/image12.emf"/><Relationship Id="rId27" Type="http://schemas.openxmlformats.org/officeDocument/2006/relationships/image" Target="media/image16.emf"/><Relationship Id="rId30" Type="http://schemas.openxmlformats.org/officeDocument/2006/relationships/comments" Target="comments.xml"/><Relationship Id="rId35" Type="http://schemas.openxmlformats.org/officeDocument/2006/relationships/image" Target="media/image19.png"/><Relationship Id="rId43" Type="http://schemas.openxmlformats.org/officeDocument/2006/relationships/image" Target="media/image23.emf"/><Relationship Id="rId48" Type="http://schemas.openxmlformats.org/officeDocument/2006/relationships/image" Target="media/image24.tiff"/><Relationship Id="rId56" Type="http://schemas.openxmlformats.org/officeDocument/2006/relationships/hyperlink" Target="http://ontology.eil.utoronto.ca/icity/Organization/PartTimeHomeEmployee" TargetMode="External"/><Relationship Id="rId64" Type="http://schemas.openxmlformats.org/officeDocument/2006/relationships/hyperlink" Target="https://github.com/EnterpriseIntegrationLab/icity/tree/master/mappings/ITSoS" TargetMode="External"/><Relationship Id="rId69" Type="http://schemas.microsoft.com/office/2011/relationships/people" Target="people.xml"/><Relationship Id="rId8" Type="http://schemas.openxmlformats.org/officeDocument/2006/relationships/image" Target="media/image1.emf"/><Relationship Id="rId51" Type="http://schemas.openxmlformats.org/officeDocument/2006/relationships/hyperlink" Target="http://www" TargetMode="External"/><Relationship Id="rId3" Type="http://schemas.openxmlformats.org/officeDocument/2006/relationships/styles" Target="styles.xml"/><Relationship Id="rId12" Type="http://schemas.openxmlformats.org/officeDocument/2006/relationships/hyperlink" Target="http://ontology.eil.utoronto.ca/icity/Time.owl" TargetMode="External"/><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hyperlink" Target="https://w3id.org/icity/PublicTransit.owl" TargetMode="External"/><Relationship Id="rId38" Type="http://schemas.openxmlformats.org/officeDocument/2006/relationships/hyperlink" Target="https://github.com/EnterpriseIntegrationLab/icity/upload/master/mappings/TTC" TargetMode="External"/><Relationship Id="rId46" Type="http://schemas.openxmlformats.org/officeDocument/2006/relationships/hyperlink" Target="http://dgarijo.github.io/Widoco/doc/bestPractices/index-en.html" TargetMode="External"/><Relationship Id="rId59" Type="http://schemas.openxmlformats.org/officeDocument/2006/relationships/hyperlink" Target="http://webservices.nextbus.com/service/publicXMLFeed?command=vehicleLocations&amp;a=ttc&amp;r=501&amp;t=1525184100000" TargetMode="External"/><Relationship Id="rId67" Type="http://schemas.openxmlformats.org/officeDocument/2006/relationships/footer" Target="footer2.xml"/><Relationship Id="rId20" Type="http://schemas.openxmlformats.org/officeDocument/2006/relationships/image" Target="media/image10.emf"/><Relationship Id="rId41" Type="http://schemas.openxmlformats.org/officeDocument/2006/relationships/hyperlink" Target="https://github.com/OneITS/OTP" TargetMode="External"/><Relationship Id="rId54" Type="http://schemas.openxmlformats.org/officeDocument/2006/relationships/hyperlink" Target="http://ontology.eil.utoronto.ca/icity/Organization/FullTimeHomeEmployee" TargetMode="External"/><Relationship Id="rId62" Type="http://schemas.openxmlformats.org/officeDocument/2006/relationships/hyperlink" Target="http://franz.com/ns/allegrograph/5.0/geo/nd"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ontology.eil.utoronto.ca/icity/Activity.owl" TargetMode="External"/><Relationship Id="rId23" Type="http://schemas.openxmlformats.org/officeDocument/2006/relationships/image" Target="media/image13.emf"/><Relationship Id="rId28" Type="http://schemas.openxmlformats.org/officeDocument/2006/relationships/image" Target="media/image17.emf"/><Relationship Id="rId36" Type="http://schemas.openxmlformats.org/officeDocument/2006/relationships/image" Target="media/image20.emf"/><Relationship Id="rId49" Type="http://schemas.openxmlformats.org/officeDocument/2006/relationships/hyperlink" Target="https://www.w3.org/TR/owl-time/" TargetMode="External"/><Relationship Id="rId57" Type="http://schemas.openxmlformats.org/officeDocument/2006/relationships/hyperlink" Target="http://ontology.eil.utoronto.ca/icity/Organization/PartTimeStudent" TargetMode="External"/><Relationship Id="rId10" Type="http://schemas.openxmlformats.org/officeDocument/2006/relationships/hyperlink" Target="http://franz.com/ns/allegrograph/5.0/geo/nd" TargetMode="External"/><Relationship Id="rId31" Type="http://schemas.microsoft.com/office/2011/relationships/commentsExtended" Target="commentsExtended.xml"/><Relationship Id="rId44" Type="http://schemas.openxmlformats.org/officeDocument/2006/relationships/hyperlink" Target="https://github.com/EnterpriseIntegrationLab/icity/tree/master/mappings/Esri_GSX" TargetMode="External"/><Relationship Id="rId52" Type="http://schemas.openxmlformats.org/officeDocument/2006/relationships/hyperlink" Target="http://www" TargetMode="External"/><Relationship Id="rId60" Type="http://schemas.openxmlformats.org/officeDocument/2006/relationships/hyperlink" Target="http://www.nextbus.com/xmlFeedDocs/NextBusXMLFeed.pdf" TargetMode="External"/><Relationship Id="rId65" Type="http://schemas.openxmlformats.org/officeDocument/2006/relationships/image" Target="media/image25.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image" Target="media/image8.emf"/><Relationship Id="rId39" Type="http://schemas.openxmlformats.org/officeDocument/2006/relationships/image" Target="media/image21.png"/><Relationship Id="rId34" Type="http://schemas.openxmlformats.org/officeDocument/2006/relationships/hyperlink" Target="https://github.com/EnterpriseIntegrationLab/icity/tree/master/applications/TASHA/configs" TargetMode="External"/><Relationship Id="rId50" Type="http://schemas.openxmlformats.org/officeDocument/2006/relationships/hyperlink" Target="https://www.w3.org/TR/owl-time/" TargetMode="External"/><Relationship Id="rId55" Type="http://schemas.openxmlformats.org/officeDocument/2006/relationships/hyperlink" Target="http://ontology.eil.utoronto.ca/icity/Organization/PartTimeRegEmployee" TargetMode="External"/></Relationships>
</file>

<file path=word/_rels/footer2.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jpeg"/></Relationships>
</file>

<file path=word/_rels/footnotes.xml.rels><?xml version="1.0" encoding="UTF-8" standalone="yes"?>
<Relationships xmlns="http://schemas.openxmlformats.org/package/2006/relationships"><Relationship Id="rId2" Type="http://schemas.openxmlformats.org/officeDocument/2006/relationships/hyperlink" Target="http://ontology.eil.utoronto.ca/icontact.owl" TargetMode="External"/><Relationship Id="rId1" Type="http://schemas.openxmlformats.org/officeDocument/2006/relationships/hyperlink" Target="http://www.w3.org/ns/ss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Kri08</b:Tag>
    <b:SourceType>ConferenceProceedings</b:SourceType>
    <b:Guid>{E6ADA907-E83B-4954-9B27-32F420B688BF}</b:Guid>
    <b:Author>
      <b:Author>
        <b:NameList>
          <b:Person>
            <b:Last>Krieger</b:Last>
            <b:First>Hans-Ulrich</b:First>
          </b:Person>
        </b:NameList>
      </b:Author>
    </b:Author>
    <b:Title>Where temporal description logics fail: Representing temporally-changing relationships.</b:Title>
    <b:Year>2008</b:Year>
    <b:Pages>249-257</b:Pages>
    <b:ConferenceName>Annual Conference on Artificial Intelligence</b:ConferenceName>
    <b:Publisher>Springer Berlin Heidelberg</b:Publisher>
    <b:RefOrder>1</b:RefOrder>
  </b:Source>
  <b:Source>
    <b:Tag>Wel062</b:Tag>
    <b:SourceType>ConferenceProceedings</b:SourceType>
    <b:Guid>{544544FB-0FD9-4B93-A5A3-D4012A369E50}</b:Guid>
    <b:Author>
      <b:Author>
        <b:NameList>
          <b:Person>
            <b:Last>Welty</b:Last>
            <b:First>Chris</b:First>
          </b:Person>
          <b:Person>
            <b:Last>Fikes</b:Last>
            <b:First>Richard</b:First>
          </b:Person>
          <b:Person>
            <b:Last>Makarios</b:Last>
            <b:First>Selene</b:First>
          </b:Person>
        </b:NameList>
      </b:Author>
    </b:Author>
    <b:Title>A reusable ontology for fluents in OWL</b:Title>
    <b:Pages>226-236</b:Pages>
    <b:Year>2006</b:Year>
    <b:ConferenceName>Formal Ontology in Information Systems (FOIS)</b:ConferenceName>
    <b:RefOrder>2</b:RefOrder>
  </b:Source>
  <b:Source>
    <b:Tag>Fad94</b:Tag>
    <b:SourceType>ConferenceProceedings</b:SourceType>
    <b:Guid>{FB5FADDB-056B-485B-94D3-A8CE6D1C7491}</b:Guid>
    <b:Author>
      <b:Author>
        <b:NameList>
          <b:Person>
            <b:Last>Fadel</b:Last>
            <b:First>Fadi</b:First>
            <b:Middle>George</b:Middle>
          </b:Person>
          <b:Person>
            <b:Last>Fox</b:Last>
            <b:First>Mark</b:First>
            <b:Middle>S.</b:Middle>
          </b:Person>
          <b:Person>
            <b:Last>Gruninger</b:Last>
            <b:First>Michael</b:First>
          </b:Person>
        </b:NameList>
      </b:Author>
    </b:Author>
    <b:Title>A Generic Enterprise Resource Ontology</b:Title>
    <b:Pages>117-128</b:Pages>
    <b:Year>1994</b:Year>
    <b:ConferenceName>Third Workshop on Enabling Technologies: Infrastructure for Collaborative Enterprises</b:ConferenceName>
    <b:Publisher>IEEE</b:Publisher>
    <b:RefOrder>3</b:RefOrder>
  </b:Source>
  <b:Source>
    <b:Tag>Hob041</b:Tag>
    <b:SourceType>JournalArticle</b:SourceType>
    <b:Guid>{8B3D7011-7637-424D-8816-8E5CEC3FE37C}</b:Guid>
    <b:Author>
      <b:Author>
        <b:NameList>
          <b:Person>
            <b:Last>Hobbs</b:Last>
            <b:First>Jerry</b:First>
            <b:Middle>R</b:Middle>
          </b:Person>
          <b:Person>
            <b:Last>Pan</b:Last>
            <b:First>Feng</b:First>
          </b:Person>
        </b:NameList>
      </b:Author>
    </b:Author>
    <b:Title>An ontology of time for the semantic web</b:Title>
    <b:Pages>66-85</b:Pages>
    <b:Year>2004</b:Year>
    <b:JournalName>ACM Transactions on Asian Language Information Processing (TALIP)</b:JournalName>
    <b:RefOrder>4</b:RefOrder>
  </b:Source>
  <b:Source>
    <b:Tag>Bit05</b:Tag>
    <b:SourceType>ConferenceProceedings</b:SourceType>
    <b:Guid>{A5F18445-F69F-4948-9505-4B474C0E2B2C}</b:Guid>
    <b:Author>
      <b:Author>
        <b:NameList>
          <b:Person>
            <b:Last>Bittner</b:Last>
            <b:First>Thomas</b:First>
          </b:Person>
          <b:Person>
            <b:Last>Donnelly</b:Last>
            <b:First>Maureen</b:First>
          </b:Person>
        </b:NameList>
      </b:Author>
    </b:Author>
    <b:Title>Computational ontologies of parthood, componenthood, and containment</b:Title>
    <b:Year>2005</b:Year>
    <b:ConferenceName>Proceedings of the 19th international joint conference on Artificial intelligence (IJCAI)</b:ConferenceName>
    <b:Publisher> Morgan Kaufmann Publishers Inc.</b:Publisher>
    <b:RefOrder>5</b:RefOrder>
  </b:Source>
  <b:Source>
    <b:Tag>Fox98</b:Tag>
    <b:SourceType>BookSection</b:SourceType>
    <b:Guid>{DFC7EDC0-DC2F-4CB2-8168-B813EF92C8EB}</b:Guid>
    <b:Author>
      <b:Author>
        <b:NameList>
          <b:Person>
            <b:Last>Fox</b:Last>
            <b:First>Mark</b:First>
            <b:Middle>S.</b:Middle>
          </b:Person>
          <b:Person>
            <b:Last>Barbuceanu</b:Last>
            <b:First>Mihai</b:First>
          </b:Person>
          <b:Person>
            <b:Last>Gruninger</b:Last>
            <b:First>Michael</b:First>
          </b:Person>
          <b:Person>
            <b:Last>Lin</b:Last>
            <b:First>Jinxin</b:First>
          </b:Person>
        </b:NameList>
      </b:Author>
      <b:BookAuthor>
        <b:NameList>
          <b:Person>
            <b:Last>M. Prietula</b:Last>
            <b:First>K.</b:First>
            <b:Middle>Carley &amp; L. Gasser (Eds)</b:Middle>
          </b:Person>
        </b:NameList>
      </b:BookAuthor>
    </b:Author>
    <b:Title>An Organization Ontology for Enterprise Modelling</b:Title>
    <b:Pages>131-152</b:Pages>
    <b:Year>1998</b:Year>
    <b:City>Menlo Park CA</b:City>
    <b:Publisher>AAAI/MIT Press</b:Publisher>
    <b:BookTitle>Simulating Organizations: Computational Models of Institutions and Groups</b:BookTitle>
    <b:RefOrder>6</b:RefOrder>
  </b:Source>
  <b:Source>
    <b:Tag>Lor05</b:Tag>
    <b:SourceType>Report</b:SourceType>
    <b:Guid>{558334AA-957A-44CF-974E-221A28C1461D}</b:Guid>
    <b:Author>
      <b:Author>
        <b:NameList>
          <b:Person>
            <b:Last>Lorenz</b:Last>
            <b:First>Bernhard</b:First>
          </b:Person>
          <b:Person>
            <b:Last>Ohlbach</b:Last>
            <b:First>Hans</b:First>
            <b:Middle>Jürgen</b:Middle>
          </b:Person>
          <b:Person>
            <b:Last>Yang</b:Last>
            <b:First>Laibing</b:First>
          </b:Person>
        </b:NameList>
      </b:Author>
    </b:Author>
    <b:Title>Ontology of transportation networks</b:Title>
    <b:Year>2005</b:Year>
    <b:RefOrder>7</b:RefOrder>
  </b:Source>
  <b:Source>
    <b:Tag>Mon11</b:Tag>
    <b:SourceType>ConferenceProceedings</b:SourceType>
    <b:Guid>{30FFE748-DB1B-457B-A505-4423243B6F87}</b:Guid>
    <b:Author>
      <b:Author>
        <b:NameList>
          <b:Person>
            <b:Last>Montenegro</b:Last>
            <b:First>Nuno</b:First>
          </b:Person>
          <b:Person>
            <b:Last>Gomes</b:Last>
            <b:First>Jorge</b:First>
          </b:Person>
          <b:Person>
            <b:Last>Urbano</b:Last>
            <b:First>Paulo</b:First>
          </b:Person>
          <b:Person>
            <b:Last>Duarte</b:Last>
            <b:First>José</b:First>
          </b:Person>
        </b:NameList>
      </b:Author>
    </b:Author>
    <b:Title>An OWL2 Land Use Ontology: LBCS</b:Title>
    <b:Year>2011</b:Year>
    <b:Publisher>Springer Berlin Heidelberg</b:Publisher>
    <b:Pages>185-198</b:Pages>
    <b:ConferenceName>International Conference on Computational Science and its Applications</b:ConferenceName>
    <b:RefOrder>8</b:RefOrder>
  </b:Source>
  <b:Source>
    <b:Tag>Gra08</b:Tag>
    <b:SourceType>JournalArticle</b:SourceType>
    <b:Guid>{E8F113B9-A155-4146-B82C-83D33C49C48C}</b:Guid>
    <b:Author>
      <b:Author>
        <b:NameList>
          <b:Person>
            <b:Last>Grau</b:Last>
            <b:First>Bernardo</b:First>
            <b:Middle>Cuenca</b:Middle>
          </b:Person>
          <b:Person>
            <b:Last>Horrocks</b:Last>
            <b:First>Ian</b:First>
          </b:Person>
          <b:Person>
            <b:Last>Motik</b:Last>
            <b:First>Boris</b:First>
          </b:Person>
          <b:Person>
            <b:Last>Parsia</b:Last>
            <b:First>Bijan</b:First>
          </b:Person>
          <b:Person>
            <b:Last>Patel-Schneider</b:Last>
            <b:First>Peter</b:First>
          </b:Person>
          <b:Person>
            <b:Last>Sattler</b:Last>
            <b:First>Ulrike</b:First>
          </b:Person>
        </b:NameList>
      </b:Author>
    </b:Author>
    <b:Title>OWL 2: The next step for OWL</b:Title>
    <b:Pages>309-322</b:Pages>
    <b:Year>2008</b:Year>
    <b:JournalName>Web Semantics: Science, Services and Agents on the World Wide Web</b:JournalName>
    <b:RefOrder>9</b:RefOrder>
  </b:Source>
  <b:Source>
    <b:Tag>Fox93</b:Tag>
    <b:SourceType>ConferenceProceedings</b:SourceType>
    <b:Guid>{F3A03896-57D3-4E91-9658-0DA2413EE852}</b:Guid>
    <b:Author>
      <b:Author>
        <b:NameList>
          <b:Person>
            <b:Last>Fox</b:Last>
            <b:First>Mark</b:First>
            <b:Middle>S</b:Middle>
          </b:Person>
          <b:Person>
            <b:Last>Chionglo</b:Last>
            <b:First>John</b:First>
            <b:Middle>F</b:Middle>
          </b:Person>
          <b:Person>
            <b:Last>Fadel</b:Last>
            <b:First>Fadi</b:First>
            <b:Middle>G</b:Middle>
          </b:Person>
        </b:NameList>
      </b:Author>
    </b:Author>
    <b:Title>A Common Sense Model of the Enterprise</b:Title>
    <b:Year>1993</b:Year>
    <b:Pages>425-429</b:Pages>
    <b:ConferenceName>Proceedings of the 2nd Industrial Engineering Research Conference</b:ConferenceName>
    <b:City>Norcross GA</b:City>
    <b:RefOrder>10</b:RefOrder>
  </b:Source>
  <b:Source>
    <b:Tag>Kol12</b:Tag>
    <b:SourceType>Report</b:SourceType>
    <b:Guid>{DF07B19F-9208-C444-889C-D9E137678FE3}</b:Guid>
    <b:Title>GEOSPARQL USER GUIDE</b:Title>
    <b:Year>2012</b:Year>
    <b:Author>
      <b:Author>
        <b:NameList>
          <b:Person>
            <b:Last>Kolas</b:Last>
            <b:First>Dave</b:First>
          </b:Person>
          <b:Person>
            <b:Last>Battle</b:Last>
            <b:First>Robert</b:First>
          </b:Person>
        </b:NameList>
      </b:Author>
    </b:Author>
    <b:RefOrder>11</b:RefOrder>
  </b:Source>
</b:Sources>
</file>

<file path=customXml/itemProps1.xml><?xml version="1.0" encoding="utf-8"?>
<ds:datastoreItem xmlns:ds="http://schemas.openxmlformats.org/officeDocument/2006/customXml" ds:itemID="{9CCFE475-82AB-1744-91C9-824DA76CA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TotalTime>
  <Pages>203</Pages>
  <Words>51475</Words>
  <Characters>293409</Characters>
  <Application>Microsoft Office Word</Application>
  <DocSecurity>0</DocSecurity>
  <Lines>2445</Lines>
  <Paragraphs>688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meggo</dc:creator>
  <cp:keywords/>
  <dc:description/>
  <cp:lastModifiedBy>Megan Katsumi</cp:lastModifiedBy>
  <cp:revision>96</cp:revision>
  <cp:lastPrinted>2020-03-24T17:27:00Z</cp:lastPrinted>
  <dcterms:created xsi:type="dcterms:W3CDTF">2020-03-24T17:27:00Z</dcterms:created>
  <dcterms:modified xsi:type="dcterms:W3CDTF">2020-06-02T16:52:00Z</dcterms:modified>
</cp:coreProperties>
</file>